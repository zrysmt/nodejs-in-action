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B8D9C9A" w14:textId="77777777" w:rsidR="00067B30" w:rsidRDefault="0031372E">
      <w:pPr>
        <w:rPr>
          <w:sz w:val="28"/>
        </w:rPr>
      </w:pPr>
      <w:r>
        <w:rPr>
          <w:sz w:val="28"/>
        </w:rPr>
        <w:t>20</w:t>
      </w:r>
      <w:r>
        <w:rPr>
          <w:rFonts w:hint="eastAsia"/>
          <w:sz w:val="28"/>
        </w:rPr>
        <w:t>17</w:t>
      </w:r>
      <w:r>
        <w:rPr>
          <w:rFonts w:hint="eastAsia"/>
          <w:sz w:val="28"/>
        </w:rPr>
        <w:t>届研究生硕士学位论文</w:t>
      </w:r>
    </w:p>
    <w:p w14:paraId="52BD85DA" w14:textId="77777777" w:rsidR="00067B30" w:rsidRDefault="0031372E">
      <w:pPr>
        <w:rPr>
          <w:sz w:val="28"/>
        </w:rPr>
      </w:pPr>
      <w:r>
        <w:rPr>
          <w:rFonts w:hint="eastAsia"/>
          <w:sz w:val="28"/>
        </w:rPr>
        <w:t>分类号：</w:t>
      </w:r>
      <w:r>
        <w:rPr>
          <w:rFonts w:hint="eastAsia"/>
          <w:sz w:val="28"/>
          <w:u w:val="single"/>
        </w:rPr>
        <w:t xml:space="preserve">                         </w:t>
      </w:r>
      <w:r>
        <w:rPr>
          <w:rFonts w:hint="eastAsia"/>
          <w:sz w:val="28"/>
        </w:rPr>
        <w:t xml:space="preserve">      </w:t>
      </w:r>
      <w:r>
        <w:rPr>
          <w:rFonts w:hint="eastAsia"/>
          <w:sz w:val="28"/>
        </w:rPr>
        <w:t>学校代码：</w:t>
      </w:r>
      <w:r>
        <w:rPr>
          <w:rFonts w:hint="eastAsia"/>
          <w:sz w:val="28"/>
          <w:u w:val="single"/>
        </w:rPr>
        <w:t>10269</w:t>
      </w:r>
    </w:p>
    <w:p w14:paraId="4BC4E817" w14:textId="77777777" w:rsidR="00067B30" w:rsidRDefault="0031372E">
      <w:pPr>
        <w:rPr>
          <w:sz w:val="28"/>
        </w:rPr>
      </w:pPr>
      <w:r>
        <w:rPr>
          <w:rFonts w:hint="eastAsia"/>
          <w:sz w:val="28"/>
        </w:rPr>
        <w:t>密</w:t>
      </w:r>
      <w:r>
        <w:rPr>
          <w:rFonts w:hint="eastAsia"/>
          <w:sz w:val="28"/>
        </w:rPr>
        <w:t xml:space="preserve">  </w:t>
      </w:r>
      <w:r>
        <w:rPr>
          <w:rFonts w:hint="eastAsia"/>
          <w:sz w:val="28"/>
        </w:rPr>
        <w:t>级：</w:t>
      </w:r>
      <w:r>
        <w:rPr>
          <w:rFonts w:hint="eastAsia"/>
          <w:sz w:val="28"/>
          <w:u w:val="single"/>
        </w:rPr>
        <w:t xml:space="preserve">                         </w:t>
      </w:r>
      <w:r>
        <w:rPr>
          <w:rFonts w:hint="eastAsia"/>
          <w:sz w:val="28"/>
        </w:rPr>
        <w:t xml:space="preserve">      </w:t>
      </w:r>
      <w:r>
        <w:rPr>
          <w:rFonts w:hint="eastAsia"/>
          <w:sz w:val="28"/>
        </w:rPr>
        <w:t>学</w:t>
      </w:r>
      <w:r>
        <w:rPr>
          <w:rFonts w:hint="eastAsia"/>
          <w:sz w:val="28"/>
        </w:rPr>
        <w:t xml:space="preserve">    </w:t>
      </w:r>
      <w:r>
        <w:rPr>
          <w:rFonts w:hint="eastAsia"/>
          <w:sz w:val="28"/>
        </w:rPr>
        <w:t>号：</w:t>
      </w:r>
      <w:r>
        <w:rPr>
          <w:rFonts w:hint="eastAsia"/>
          <w:sz w:val="28"/>
          <w:u w:val="single"/>
        </w:rPr>
        <w:t>51143901080</w:t>
      </w:r>
    </w:p>
    <w:p w14:paraId="5C08A9C6" w14:textId="77777777" w:rsidR="00067B30" w:rsidRDefault="00067B30">
      <w:pPr>
        <w:rPr>
          <w:sz w:val="28"/>
        </w:rPr>
      </w:pPr>
    </w:p>
    <w:p w14:paraId="5365EE97" w14:textId="77777777" w:rsidR="00067B30" w:rsidRDefault="00067B30">
      <w:pPr>
        <w:rPr>
          <w:sz w:val="28"/>
        </w:rPr>
      </w:pPr>
    </w:p>
    <w:p w14:paraId="087EF2A5" w14:textId="77777777" w:rsidR="00067B30" w:rsidRDefault="0031372E">
      <w:pPr>
        <w:jc w:val="center"/>
        <w:rPr>
          <w:sz w:val="28"/>
        </w:rPr>
      </w:pPr>
      <w:r>
        <w:rPr>
          <w:noProof/>
          <w:sz w:val="28"/>
        </w:rPr>
        <w:drawing>
          <wp:inline distT="0" distB="0" distL="114300" distR="114300" wp14:anchorId="1B4454E1" wp14:editId="277906AB">
            <wp:extent cx="981075" cy="876300"/>
            <wp:effectExtent l="0" t="0" r="952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8" cstate="print"/>
                    <a:stretch>
                      <a:fillRect/>
                    </a:stretch>
                  </pic:blipFill>
                  <pic:spPr>
                    <a:xfrm>
                      <a:off x="0" y="0"/>
                      <a:ext cx="981075" cy="876300"/>
                    </a:xfrm>
                    <a:prstGeom prst="rect">
                      <a:avLst/>
                    </a:prstGeom>
                    <a:noFill/>
                    <a:ln w="9525">
                      <a:noFill/>
                    </a:ln>
                  </pic:spPr>
                </pic:pic>
              </a:graphicData>
            </a:graphic>
          </wp:inline>
        </w:drawing>
      </w:r>
      <w:r>
        <w:rPr>
          <w:noProof/>
          <w:sz w:val="28"/>
        </w:rPr>
        <w:drawing>
          <wp:inline distT="0" distB="0" distL="114300" distR="114300" wp14:anchorId="69019A2C" wp14:editId="7D8471D5">
            <wp:extent cx="3962400" cy="925195"/>
            <wp:effectExtent l="0" t="0" r="0" b="825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9" cstate="print"/>
                    <a:stretch>
                      <a:fillRect/>
                    </a:stretch>
                  </pic:blipFill>
                  <pic:spPr>
                    <a:xfrm>
                      <a:off x="0" y="0"/>
                      <a:ext cx="3962400" cy="925195"/>
                    </a:xfrm>
                    <a:prstGeom prst="rect">
                      <a:avLst/>
                    </a:prstGeom>
                    <a:noFill/>
                    <a:ln w="9525">
                      <a:noFill/>
                    </a:ln>
                  </pic:spPr>
                </pic:pic>
              </a:graphicData>
            </a:graphic>
          </wp:inline>
        </w:drawing>
      </w:r>
    </w:p>
    <w:p w14:paraId="092F6AFA" w14:textId="77777777" w:rsidR="00067B30" w:rsidRDefault="00067B30">
      <w:pPr>
        <w:pStyle w:val="Default"/>
      </w:pPr>
    </w:p>
    <w:p w14:paraId="7B27B3C9" w14:textId="77777777" w:rsidR="00067B30" w:rsidRDefault="0031372E">
      <w:pPr>
        <w:jc w:val="center"/>
        <w:rPr>
          <w:b/>
          <w:sz w:val="36"/>
          <w:szCs w:val="36"/>
        </w:rPr>
      </w:pPr>
      <w:r>
        <w:rPr>
          <w:rFonts w:hint="eastAsia"/>
          <w:b/>
          <w:sz w:val="36"/>
          <w:szCs w:val="36"/>
        </w:rPr>
        <w:t xml:space="preserve">East </w:t>
      </w:r>
      <w:r>
        <w:rPr>
          <w:b/>
          <w:sz w:val="36"/>
          <w:szCs w:val="36"/>
        </w:rPr>
        <w:t>China</w:t>
      </w:r>
      <w:r>
        <w:rPr>
          <w:rFonts w:hint="eastAsia"/>
          <w:b/>
          <w:sz w:val="36"/>
          <w:szCs w:val="36"/>
        </w:rPr>
        <w:t xml:space="preserve"> </w:t>
      </w:r>
      <w:r>
        <w:rPr>
          <w:b/>
          <w:sz w:val="36"/>
          <w:szCs w:val="36"/>
        </w:rPr>
        <w:t>Normal</w:t>
      </w:r>
      <w:r>
        <w:rPr>
          <w:rFonts w:hint="eastAsia"/>
          <w:b/>
          <w:sz w:val="36"/>
          <w:szCs w:val="36"/>
        </w:rPr>
        <w:t xml:space="preserve"> </w:t>
      </w:r>
      <w:r>
        <w:rPr>
          <w:b/>
          <w:sz w:val="36"/>
          <w:szCs w:val="36"/>
        </w:rPr>
        <w:t>University</w:t>
      </w:r>
    </w:p>
    <w:p w14:paraId="3D292459" w14:textId="77777777" w:rsidR="00067B30" w:rsidRDefault="0031372E">
      <w:pPr>
        <w:pStyle w:val="Default"/>
        <w:jc w:val="center"/>
        <w:rPr>
          <w:b/>
          <w:sz w:val="44"/>
          <w:szCs w:val="44"/>
        </w:rPr>
      </w:pPr>
      <w:r>
        <w:rPr>
          <w:rFonts w:hint="eastAsia"/>
          <w:b/>
          <w:sz w:val="44"/>
          <w:szCs w:val="44"/>
        </w:rPr>
        <w:t>硕士学位论文</w:t>
      </w:r>
    </w:p>
    <w:p w14:paraId="6E644DC2" w14:textId="77777777" w:rsidR="00067B30" w:rsidRDefault="0031372E">
      <w:pPr>
        <w:jc w:val="center"/>
        <w:rPr>
          <w:b/>
          <w:sz w:val="36"/>
          <w:szCs w:val="36"/>
        </w:rPr>
      </w:pPr>
      <w:r>
        <w:rPr>
          <w:b/>
          <w:sz w:val="36"/>
          <w:szCs w:val="36"/>
        </w:rPr>
        <w:t>M</w:t>
      </w:r>
      <w:r>
        <w:rPr>
          <w:rFonts w:hint="eastAsia"/>
          <w:b/>
          <w:sz w:val="36"/>
          <w:szCs w:val="36"/>
        </w:rPr>
        <w:t>ASTER</w:t>
      </w:r>
      <w:r>
        <w:rPr>
          <w:b/>
          <w:sz w:val="36"/>
          <w:szCs w:val="36"/>
        </w:rPr>
        <w:t>’</w:t>
      </w:r>
      <w:r>
        <w:rPr>
          <w:rFonts w:hint="eastAsia"/>
          <w:b/>
          <w:sz w:val="36"/>
          <w:szCs w:val="36"/>
        </w:rPr>
        <w:t>S</w:t>
      </w:r>
      <w:r>
        <w:rPr>
          <w:b/>
          <w:sz w:val="36"/>
          <w:szCs w:val="36"/>
        </w:rPr>
        <w:t>DISSERTATION</w:t>
      </w:r>
    </w:p>
    <w:p w14:paraId="19080D1B" w14:textId="77777777" w:rsidR="00067B30" w:rsidRDefault="00067B30">
      <w:pPr>
        <w:adjustRightInd w:val="0"/>
        <w:snapToGrid w:val="0"/>
        <w:spacing w:line="360" w:lineRule="auto"/>
        <w:rPr>
          <w:rFonts w:ascii="宋体" w:hAnsi="宋体"/>
          <w:b/>
          <w:sz w:val="36"/>
          <w:szCs w:val="36"/>
        </w:rPr>
      </w:pPr>
    </w:p>
    <w:p w14:paraId="64EB8193" w14:textId="77777777" w:rsidR="00067B30" w:rsidRDefault="0031372E">
      <w:pPr>
        <w:adjustRightInd w:val="0"/>
        <w:snapToGrid w:val="0"/>
        <w:spacing w:line="360" w:lineRule="auto"/>
        <w:rPr>
          <w:rFonts w:ascii="宋体" w:hAnsi="宋体"/>
          <w:b/>
          <w:sz w:val="52"/>
          <w:szCs w:val="52"/>
          <w:u w:val="single"/>
        </w:rPr>
      </w:pPr>
      <w:r>
        <w:rPr>
          <w:rFonts w:ascii="宋体" w:hAnsi="宋体" w:hint="eastAsia"/>
          <w:b/>
          <w:sz w:val="52"/>
          <w:szCs w:val="52"/>
        </w:rPr>
        <w:t>论文题目</w:t>
      </w:r>
      <w:r>
        <w:rPr>
          <w:rFonts w:ascii="宋体" w:hAnsi="宋体"/>
          <w:b/>
          <w:sz w:val="52"/>
          <w:szCs w:val="52"/>
        </w:rPr>
        <w:t xml:space="preserve"> </w:t>
      </w:r>
      <w:r>
        <w:rPr>
          <w:rFonts w:ascii="宋体" w:hAnsi="宋体" w:hint="eastAsia"/>
          <w:b/>
          <w:sz w:val="52"/>
          <w:szCs w:val="52"/>
        </w:rPr>
        <w:t>：</w:t>
      </w:r>
      <w:bookmarkStart w:id="0" w:name="OLE_LINK89"/>
      <w:bookmarkStart w:id="1" w:name="OLE_LINK90"/>
      <w:r>
        <w:rPr>
          <w:rFonts w:ascii="宋体" w:hAnsi="宋体" w:hint="eastAsia"/>
          <w:b/>
          <w:sz w:val="52"/>
          <w:szCs w:val="52"/>
          <w:u w:val="single"/>
        </w:rPr>
        <w:t xml:space="preserve">互联网三维GIS技术 </w:t>
      </w:r>
    </w:p>
    <w:p w14:paraId="39D6CA28" w14:textId="77777777" w:rsidR="00067B30" w:rsidRDefault="0031372E">
      <w:pPr>
        <w:tabs>
          <w:tab w:val="left" w:pos="2617"/>
        </w:tabs>
        <w:adjustRightInd w:val="0"/>
        <w:snapToGrid w:val="0"/>
        <w:spacing w:line="360" w:lineRule="auto"/>
        <w:rPr>
          <w:rFonts w:ascii="宋体" w:hAnsi="宋体"/>
          <w:b/>
          <w:sz w:val="52"/>
          <w:szCs w:val="52"/>
          <w:u w:val="single"/>
        </w:rPr>
      </w:pPr>
      <w:r>
        <w:rPr>
          <w:rFonts w:ascii="宋体" w:hAnsi="宋体" w:hint="eastAsia"/>
          <w:b/>
          <w:sz w:val="52"/>
          <w:szCs w:val="52"/>
        </w:rPr>
        <w:tab/>
        <w:t xml:space="preserve"> </w:t>
      </w:r>
      <w:r>
        <w:rPr>
          <w:rFonts w:ascii="宋体" w:hAnsi="宋体" w:hint="eastAsia"/>
          <w:b/>
          <w:sz w:val="52"/>
          <w:szCs w:val="52"/>
          <w:u w:val="single"/>
        </w:rPr>
        <w:t>研究与实践</w:t>
      </w:r>
      <w:bookmarkEnd w:id="0"/>
      <w:r>
        <w:rPr>
          <w:rFonts w:ascii="宋体" w:hAnsi="宋体" w:hint="eastAsia"/>
          <w:b/>
          <w:sz w:val="52"/>
          <w:szCs w:val="52"/>
          <w:u w:val="single"/>
        </w:rPr>
        <w:t xml:space="preserve"> </w:t>
      </w:r>
      <w:bookmarkEnd w:id="1"/>
      <w:r>
        <w:rPr>
          <w:rFonts w:ascii="宋体" w:hAnsi="宋体" w:hint="eastAsia"/>
          <w:b/>
          <w:sz w:val="52"/>
          <w:szCs w:val="52"/>
          <w:u w:val="single"/>
        </w:rPr>
        <w:t xml:space="preserve">        </w:t>
      </w:r>
    </w:p>
    <w:p w14:paraId="00162DA3" w14:textId="77777777" w:rsidR="00067B30" w:rsidRDefault="00067B30">
      <w:pPr>
        <w:adjustRightInd w:val="0"/>
        <w:snapToGrid w:val="0"/>
        <w:spacing w:line="360" w:lineRule="auto"/>
        <w:jc w:val="left"/>
        <w:rPr>
          <w:rFonts w:ascii="宋体" w:hAnsi="宋体"/>
          <w:b/>
          <w:sz w:val="28"/>
          <w:szCs w:val="28"/>
        </w:rPr>
      </w:pPr>
    </w:p>
    <w:p w14:paraId="6DE1762B" w14:textId="77777777" w:rsidR="00067B30" w:rsidRDefault="0031372E">
      <w:pPr>
        <w:adjustRightInd w:val="0"/>
        <w:snapToGrid w:val="0"/>
        <w:spacing w:line="360" w:lineRule="auto"/>
        <w:ind w:left="1260" w:firstLine="420"/>
        <w:jc w:val="left"/>
        <w:rPr>
          <w:rFonts w:ascii="宋体" w:hAnsi="宋体"/>
          <w:b/>
          <w:sz w:val="28"/>
          <w:szCs w:val="28"/>
          <w:u w:val="single"/>
        </w:rPr>
      </w:pPr>
      <w:r>
        <w:rPr>
          <w:rFonts w:ascii="宋体" w:hAnsi="宋体" w:hint="eastAsia"/>
          <w:b/>
          <w:sz w:val="28"/>
          <w:szCs w:val="28"/>
        </w:rPr>
        <w:t>院</w:t>
      </w:r>
      <w:r>
        <w:rPr>
          <w:rFonts w:ascii="宋体" w:hAnsi="宋体" w:hint="eastAsia"/>
          <w:b/>
          <w:sz w:val="28"/>
          <w:szCs w:val="28"/>
        </w:rPr>
        <w:tab/>
        <w:t xml:space="preserve">   系：</w:t>
      </w:r>
      <w:r>
        <w:rPr>
          <w:rFonts w:ascii="宋体" w:hAnsi="宋体"/>
          <w:b/>
          <w:sz w:val="28"/>
          <w:szCs w:val="28"/>
        </w:rPr>
        <w:t xml:space="preserve"> </w:t>
      </w:r>
      <w:r>
        <w:rPr>
          <w:rFonts w:ascii="宋体" w:hAnsi="宋体" w:hint="eastAsia"/>
          <w:b/>
          <w:sz w:val="28"/>
          <w:szCs w:val="28"/>
        </w:rPr>
        <w:t xml:space="preserve"> </w:t>
      </w:r>
      <w:r>
        <w:rPr>
          <w:rFonts w:ascii="宋体" w:hAnsi="宋体" w:hint="eastAsia"/>
          <w:b/>
          <w:sz w:val="28"/>
          <w:szCs w:val="28"/>
          <w:u w:val="single"/>
        </w:rPr>
        <w:t xml:space="preserve"> 地理科学学院           </w:t>
      </w:r>
    </w:p>
    <w:p w14:paraId="7D7F330D" w14:textId="77777777" w:rsidR="00067B30" w:rsidRDefault="0031372E">
      <w:pPr>
        <w:adjustRightInd w:val="0"/>
        <w:snapToGrid w:val="0"/>
        <w:spacing w:line="360" w:lineRule="auto"/>
        <w:ind w:left="1260" w:firstLine="420"/>
        <w:jc w:val="left"/>
        <w:rPr>
          <w:rFonts w:ascii="宋体" w:hAnsi="宋体"/>
          <w:b/>
          <w:sz w:val="28"/>
          <w:szCs w:val="28"/>
          <w:u w:val="single"/>
        </w:rPr>
      </w:pPr>
      <w:r>
        <w:rPr>
          <w:rFonts w:ascii="宋体" w:hAnsi="宋体" w:hint="eastAsia"/>
          <w:b/>
          <w:sz w:val="28"/>
          <w:szCs w:val="28"/>
        </w:rPr>
        <w:t>专</w:t>
      </w:r>
      <w:r>
        <w:rPr>
          <w:rFonts w:ascii="宋体" w:hAnsi="宋体" w:hint="eastAsia"/>
          <w:b/>
          <w:sz w:val="28"/>
          <w:szCs w:val="28"/>
        </w:rPr>
        <w:tab/>
        <w:t xml:space="preserve">   业：</w:t>
      </w:r>
      <w:r>
        <w:rPr>
          <w:rFonts w:ascii="宋体" w:hAnsi="宋体"/>
          <w:b/>
          <w:sz w:val="28"/>
          <w:szCs w:val="28"/>
        </w:rPr>
        <w:t xml:space="preserve">  </w:t>
      </w:r>
      <w:r>
        <w:rPr>
          <w:rFonts w:ascii="宋体" w:hAnsi="宋体" w:hint="eastAsia"/>
          <w:b/>
          <w:sz w:val="28"/>
          <w:szCs w:val="28"/>
          <w:u w:val="single"/>
        </w:rPr>
        <w:t xml:space="preserve"> 地图学与地理信息系统   </w:t>
      </w:r>
    </w:p>
    <w:p w14:paraId="13D662B3" w14:textId="77777777" w:rsidR="00067B30" w:rsidRDefault="0031372E">
      <w:pPr>
        <w:adjustRightInd w:val="0"/>
        <w:snapToGrid w:val="0"/>
        <w:spacing w:line="360" w:lineRule="auto"/>
        <w:ind w:left="1260" w:firstLine="420"/>
        <w:jc w:val="left"/>
        <w:rPr>
          <w:rFonts w:ascii="宋体" w:hAnsi="宋体"/>
          <w:b/>
          <w:sz w:val="28"/>
          <w:szCs w:val="28"/>
          <w:u w:val="single"/>
        </w:rPr>
      </w:pPr>
      <w:r>
        <w:rPr>
          <w:rFonts w:ascii="宋体" w:hAnsi="宋体" w:hint="eastAsia"/>
          <w:b/>
          <w:sz w:val="28"/>
          <w:szCs w:val="28"/>
        </w:rPr>
        <w:t xml:space="preserve">研究方向：  </w:t>
      </w:r>
      <w:r>
        <w:rPr>
          <w:rFonts w:ascii="宋体" w:hAnsi="宋体" w:hint="eastAsia"/>
          <w:b/>
          <w:sz w:val="28"/>
          <w:szCs w:val="28"/>
          <w:u w:val="single"/>
        </w:rPr>
        <w:t xml:space="preserve"> 网络地理信息系统       </w:t>
      </w:r>
    </w:p>
    <w:p w14:paraId="229532F0" w14:textId="77777777" w:rsidR="00067B30" w:rsidRDefault="0031372E">
      <w:pPr>
        <w:adjustRightInd w:val="0"/>
        <w:snapToGrid w:val="0"/>
        <w:spacing w:line="360" w:lineRule="auto"/>
        <w:ind w:left="1260" w:firstLine="420"/>
        <w:jc w:val="left"/>
        <w:rPr>
          <w:rFonts w:ascii="宋体" w:hAnsi="宋体"/>
          <w:b/>
          <w:sz w:val="28"/>
          <w:szCs w:val="28"/>
          <w:u w:val="single"/>
        </w:rPr>
      </w:pPr>
      <w:r>
        <w:rPr>
          <w:rFonts w:ascii="宋体" w:hAnsi="宋体" w:hint="eastAsia"/>
          <w:b/>
          <w:sz w:val="28"/>
          <w:szCs w:val="28"/>
        </w:rPr>
        <w:t xml:space="preserve">指导教师：  </w:t>
      </w:r>
      <w:r>
        <w:rPr>
          <w:rFonts w:ascii="宋体" w:hAnsi="宋体" w:hint="eastAsia"/>
          <w:b/>
          <w:sz w:val="28"/>
          <w:szCs w:val="28"/>
          <w:u w:val="single"/>
        </w:rPr>
        <w:t xml:space="preserve"> 李治洪  副教授         </w:t>
      </w:r>
    </w:p>
    <w:p w14:paraId="50CFE6B8" w14:textId="77777777" w:rsidR="00067B30" w:rsidRDefault="0031372E">
      <w:pPr>
        <w:adjustRightInd w:val="0"/>
        <w:snapToGrid w:val="0"/>
        <w:spacing w:line="360" w:lineRule="auto"/>
        <w:ind w:left="1260" w:firstLine="420"/>
        <w:jc w:val="left"/>
        <w:rPr>
          <w:rFonts w:ascii="宋体" w:hAnsi="宋体"/>
          <w:b/>
          <w:sz w:val="28"/>
          <w:szCs w:val="28"/>
          <w:u w:val="single"/>
        </w:rPr>
      </w:pPr>
      <w:r>
        <w:rPr>
          <w:rFonts w:ascii="宋体" w:hAnsi="宋体" w:hint="eastAsia"/>
          <w:b/>
          <w:sz w:val="28"/>
          <w:szCs w:val="28"/>
        </w:rPr>
        <w:t>学位申请人：</w:t>
      </w:r>
      <w:r>
        <w:rPr>
          <w:rFonts w:ascii="宋体" w:hAnsi="宋体" w:hint="eastAsia"/>
          <w:b/>
          <w:sz w:val="28"/>
          <w:szCs w:val="28"/>
          <w:u w:val="single"/>
        </w:rPr>
        <w:t xml:space="preserve">   姜 婷                </w:t>
      </w:r>
    </w:p>
    <w:p w14:paraId="52D31043" w14:textId="77777777" w:rsidR="00067B30" w:rsidRDefault="00067B30">
      <w:pPr>
        <w:adjustRightInd w:val="0"/>
        <w:snapToGrid w:val="0"/>
        <w:spacing w:line="360" w:lineRule="auto"/>
        <w:jc w:val="center"/>
        <w:rPr>
          <w:rFonts w:ascii="宋体" w:hAnsi="宋体"/>
          <w:b/>
          <w:szCs w:val="21"/>
        </w:rPr>
      </w:pPr>
    </w:p>
    <w:p w14:paraId="0623B801" w14:textId="77777777" w:rsidR="00067B30" w:rsidRDefault="0031372E">
      <w:pPr>
        <w:adjustRightInd w:val="0"/>
        <w:snapToGrid w:val="0"/>
        <w:spacing w:line="360" w:lineRule="auto"/>
        <w:jc w:val="center"/>
        <w:rPr>
          <w:rFonts w:ascii="宋体" w:hAnsi="宋体"/>
          <w:b/>
          <w:sz w:val="28"/>
          <w:szCs w:val="28"/>
        </w:rPr>
      </w:pPr>
      <w:r>
        <w:rPr>
          <w:rFonts w:ascii="宋体" w:hAnsi="宋体"/>
          <w:b/>
          <w:sz w:val="28"/>
          <w:szCs w:val="28"/>
        </w:rPr>
        <w:t>20</w:t>
      </w:r>
      <w:r>
        <w:rPr>
          <w:rFonts w:ascii="宋体" w:hAnsi="宋体" w:hint="eastAsia"/>
          <w:b/>
          <w:sz w:val="28"/>
          <w:szCs w:val="28"/>
        </w:rPr>
        <w:t>17</w:t>
      </w:r>
      <w:r>
        <w:rPr>
          <w:rFonts w:ascii="宋体" w:hAnsi="宋体"/>
          <w:b/>
          <w:sz w:val="28"/>
          <w:szCs w:val="28"/>
        </w:rPr>
        <w:t xml:space="preserve"> </w:t>
      </w:r>
      <w:r>
        <w:rPr>
          <w:rFonts w:ascii="宋体" w:hAnsi="宋体" w:hint="eastAsia"/>
          <w:b/>
          <w:sz w:val="28"/>
          <w:szCs w:val="28"/>
        </w:rPr>
        <w:t>年</w:t>
      </w:r>
      <w:r>
        <w:rPr>
          <w:rFonts w:ascii="宋体" w:hAnsi="宋体"/>
          <w:b/>
          <w:sz w:val="28"/>
          <w:szCs w:val="28"/>
        </w:rPr>
        <w:t xml:space="preserve"> </w:t>
      </w:r>
      <w:r>
        <w:rPr>
          <w:rFonts w:ascii="宋体" w:hAnsi="宋体" w:hint="eastAsia"/>
          <w:b/>
          <w:sz w:val="28"/>
          <w:szCs w:val="28"/>
        </w:rPr>
        <w:t>5月</w:t>
      </w:r>
      <w:r>
        <w:rPr>
          <w:rFonts w:ascii="宋体" w:hAnsi="宋体"/>
          <w:b/>
          <w:sz w:val="28"/>
          <w:szCs w:val="28"/>
        </w:rPr>
        <w:t xml:space="preserve"> </w:t>
      </w:r>
      <w:r>
        <w:rPr>
          <w:rFonts w:ascii="宋体" w:hAnsi="宋体" w:hint="eastAsia"/>
          <w:b/>
          <w:sz w:val="28"/>
          <w:szCs w:val="28"/>
        </w:rPr>
        <w:t>17日</w:t>
      </w:r>
    </w:p>
    <w:p w14:paraId="2356B3CA" w14:textId="77777777" w:rsidR="00067B30" w:rsidRDefault="00067B30">
      <w:pPr>
        <w:adjustRightInd w:val="0"/>
        <w:snapToGrid w:val="0"/>
        <w:spacing w:line="360" w:lineRule="auto"/>
        <w:jc w:val="center"/>
        <w:rPr>
          <w:rFonts w:ascii="宋体" w:hAnsi="宋体"/>
          <w:kern w:val="0"/>
          <w:szCs w:val="21"/>
        </w:rPr>
      </w:pPr>
    </w:p>
    <w:p w14:paraId="503C136A" w14:textId="77777777" w:rsidR="00067B30" w:rsidRDefault="0031372E">
      <w:pPr>
        <w:rPr>
          <w:sz w:val="28"/>
        </w:rPr>
      </w:pPr>
      <w:r>
        <w:rPr>
          <w:rFonts w:hint="eastAsia"/>
          <w:sz w:val="28"/>
        </w:rPr>
        <w:t>Dissertation for master degree in 2017      Student  ID: 51143901080</w:t>
      </w:r>
    </w:p>
    <w:p w14:paraId="2BC1AAD7" w14:textId="77777777" w:rsidR="00067B30" w:rsidRDefault="0031372E">
      <w:pPr>
        <w:ind w:left="4620" w:firstLine="420"/>
        <w:rPr>
          <w:sz w:val="28"/>
        </w:rPr>
      </w:pPr>
      <w:r>
        <w:rPr>
          <w:rFonts w:hint="eastAsia"/>
          <w:sz w:val="28"/>
        </w:rPr>
        <w:t xml:space="preserve">     University code:10269             </w:t>
      </w:r>
    </w:p>
    <w:p w14:paraId="3FC3D212" w14:textId="77777777" w:rsidR="00067B30" w:rsidRDefault="00067B30">
      <w:pPr>
        <w:rPr>
          <w:sz w:val="28"/>
        </w:rPr>
      </w:pPr>
    </w:p>
    <w:p w14:paraId="565EDFD1" w14:textId="77777777" w:rsidR="00067B30" w:rsidRDefault="00067B30">
      <w:pPr>
        <w:jc w:val="center"/>
        <w:rPr>
          <w:b/>
          <w:w w:val="90"/>
          <w:sz w:val="64"/>
          <w:szCs w:val="64"/>
        </w:rPr>
      </w:pPr>
    </w:p>
    <w:p w14:paraId="10BD489E" w14:textId="77777777" w:rsidR="00067B30" w:rsidRDefault="00067B30">
      <w:pPr>
        <w:jc w:val="center"/>
        <w:rPr>
          <w:b/>
          <w:w w:val="90"/>
          <w:sz w:val="64"/>
          <w:szCs w:val="64"/>
        </w:rPr>
      </w:pPr>
    </w:p>
    <w:p w14:paraId="48979A42" w14:textId="77777777" w:rsidR="00067B30" w:rsidRDefault="0031372E">
      <w:pPr>
        <w:jc w:val="center"/>
        <w:rPr>
          <w:b/>
          <w:w w:val="90"/>
          <w:sz w:val="64"/>
          <w:szCs w:val="64"/>
        </w:rPr>
      </w:pPr>
      <w:bookmarkStart w:id="2" w:name="_Toc290625456"/>
      <w:bookmarkStart w:id="3" w:name="_Toc291664161"/>
      <w:bookmarkStart w:id="4" w:name="_Toc291184003"/>
      <w:bookmarkStart w:id="5" w:name="_Toc291419214"/>
      <w:bookmarkStart w:id="6" w:name="_Toc291742688"/>
      <w:r>
        <w:rPr>
          <w:b/>
          <w:w w:val="90"/>
          <w:sz w:val="64"/>
          <w:szCs w:val="64"/>
        </w:rPr>
        <w:t>Ea</w:t>
      </w:r>
      <w:bookmarkStart w:id="7" w:name="OLE_LINK97"/>
      <w:r>
        <w:rPr>
          <w:b/>
          <w:w w:val="90"/>
          <w:sz w:val="64"/>
          <w:szCs w:val="64"/>
        </w:rPr>
        <w:t>st China No</w:t>
      </w:r>
      <w:bookmarkEnd w:id="7"/>
      <w:r>
        <w:rPr>
          <w:b/>
          <w:w w:val="90"/>
          <w:sz w:val="64"/>
          <w:szCs w:val="64"/>
        </w:rPr>
        <w:t>rmal University</w:t>
      </w:r>
      <w:bookmarkEnd w:id="2"/>
      <w:bookmarkEnd w:id="3"/>
      <w:bookmarkEnd w:id="4"/>
      <w:bookmarkEnd w:id="5"/>
      <w:bookmarkEnd w:id="6"/>
    </w:p>
    <w:p w14:paraId="7B05AD0A" w14:textId="77777777" w:rsidR="00067B30" w:rsidRDefault="00067B30">
      <w:pPr>
        <w:spacing w:line="360" w:lineRule="auto"/>
        <w:jc w:val="center"/>
        <w:rPr>
          <w:b/>
          <w:sz w:val="44"/>
          <w:szCs w:val="44"/>
        </w:rPr>
      </w:pPr>
    </w:p>
    <w:p w14:paraId="23CC5B62" w14:textId="77777777" w:rsidR="00067B30" w:rsidRDefault="00067B30">
      <w:pPr>
        <w:adjustRightInd w:val="0"/>
        <w:snapToGrid w:val="0"/>
        <w:spacing w:line="360" w:lineRule="auto"/>
        <w:ind w:leftChars="257" w:left="540"/>
        <w:rPr>
          <w:b/>
          <w:sz w:val="32"/>
          <w:szCs w:val="32"/>
        </w:rPr>
      </w:pPr>
    </w:p>
    <w:p w14:paraId="71DA9717" w14:textId="77777777" w:rsidR="00067B30" w:rsidRDefault="0031372E">
      <w:pPr>
        <w:adjustRightInd w:val="0"/>
        <w:snapToGrid w:val="0"/>
        <w:spacing w:line="360" w:lineRule="auto"/>
        <w:rPr>
          <w:b/>
          <w:sz w:val="32"/>
          <w:szCs w:val="32"/>
          <w:u w:val="single"/>
        </w:rPr>
      </w:pPr>
      <w:r>
        <w:rPr>
          <w:b/>
          <w:sz w:val="32"/>
          <w:szCs w:val="32"/>
        </w:rPr>
        <w:t>Title:</w:t>
      </w:r>
      <w:r>
        <w:rPr>
          <w:rFonts w:hint="eastAsia"/>
          <w:b/>
          <w:sz w:val="32"/>
          <w:szCs w:val="32"/>
        </w:rPr>
        <w:t xml:space="preserve">   </w:t>
      </w:r>
      <w:r>
        <w:rPr>
          <w:rFonts w:hint="eastAsia"/>
          <w:b/>
          <w:sz w:val="32"/>
          <w:szCs w:val="32"/>
          <w:u w:val="single"/>
        </w:rPr>
        <w:t xml:space="preserve">The research and practice on 3D GIS technology </w:t>
      </w:r>
    </w:p>
    <w:p w14:paraId="69E33B0C" w14:textId="77777777" w:rsidR="00067B30" w:rsidRDefault="0031372E">
      <w:pPr>
        <w:adjustRightInd w:val="0"/>
        <w:snapToGrid w:val="0"/>
        <w:spacing w:line="360" w:lineRule="auto"/>
        <w:rPr>
          <w:b/>
          <w:sz w:val="32"/>
          <w:szCs w:val="32"/>
          <w:u w:val="single"/>
        </w:rPr>
      </w:pPr>
      <w:r>
        <w:rPr>
          <w:rFonts w:hint="eastAsia"/>
          <w:b/>
          <w:sz w:val="32"/>
          <w:szCs w:val="32"/>
        </w:rPr>
        <w:t xml:space="preserve">        </w:t>
      </w:r>
      <w:r>
        <w:rPr>
          <w:rFonts w:hint="eastAsia"/>
          <w:b/>
          <w:sz w:val="32"/>
          <w:szCs w:val="32"/>
          <w:u w:val="single"/>
        </w:rPr>
        <w:t xml:space="preserve">in Internet                                 </w:t>
      </w:r>
    </w:p>
    <w:p w14:paraId="4D5D3890" w14:textId="77777777" w:rsidR="00067B30" w:rsidRDefault="0031372E">
      <w:pPr>
        <w:adjustRightInd w:val="0"/>
        <w:snapToGrid w:val="0"/>
        <w:spacing w:line="360" w:lineRule="auto"/>
        <w:rPr>
          <w:b/>
          <w:sz w:val="32"/>
          <w:szCs w:val="32"/>
          <w:u w:val="single"/>
        </w:rPr>
      </w:pPr>
      <w:r>
        <w:rPr>
          <w:rFonts w:hint="eastAsia"/>
          <w:b/>
          <w:sz w:val="32"/>
          <w:szCs w:val="32"/>
        </w:rPr>
        <w:t xml:space="preserve">         </w:t>
      </w:r>
    </w:p>
    <w:p w14:paraId="0C4FDA29" w14:textId="77777777" w:rsidR="00067B30" w:rsidRDefault="0031372E">
      <w:pPr>
        <w:adjustRightInd w:val="0"/>
        <w:snapToGrid w:val="0"/>
        <w:spacing w:line="360" w:lineRule="auto"/>
        <w:rPr>
          <w:b/>
          <w:sz w:val="32"/>
          <w:szCs w:val="32"/>
        </w:rPr>
      </w:pPr>
      <w:r>
        <w:rPr>
          <w:b/>
          <w:sz w:val="32"/>
          <w:szCs w:val="32"/>
        </w:rPr>
        <w:t xml:space="preserve">Department:       </w:t>
      </w:r>
      <w:r>
        <w:rPr>
          <w:b/>
          <w:sz w:val="32"/>
          <w:szCs w:val="32"/>
          <w:u w:val="single"/>
        </w:rPr>
        <w:t xml:space="preserve"> College of Geographic Science  </w:t>
      </w:r>
      <w:r>
        <w:rPr>
          <w:rFonts w:hint="eastAsia"/>
          <w:b/>
          <w:sz w:val="32"/>
          <w:szCs w:val="32"/>
          <w:u w:val="single"/>
        </w:rPr>
        <w:t xml:space="preserve">   </w:t>
      </w:r>
      <w:r>
        <w:rPr>
          <w:b/>
          <w:sz w:val="32"/>
          <w:szCs w:val="32"/>
          <w:u w:val="single"/>
        </w:rPr>
        <w:t xml:space="preserve"> </w:t>
      </w:r>
    </w:p>
    <w:p w14:paraId="6E71154F" w14:textId="77777777" w:rsidR="00067B30" w:rsidRDefault="0031372E">
      <w:pPr>
        <w:adjustRightInd w:val="0"/>
        <w:snapToGrid w:val="0"/>
        <w:spacing w:line="360" w:lineRule="auto"/>
        <w:rPr>
          <w:b/>
          <w:sz w:val="32"/>
          <w:szCs w:val="32"/>
        </w:rPr>
      </w:pPr>
      <w:r>
        <w:rPr>
          <w:b/>
          <w:sz w:val="32"/>
          <w:szCs w:val="32"/>
        </w:rPr>
        <w:t xml:space="preserve">Major:            </w:t>
      </w:r>
      <w:r>
        <w:rPr>
          <w:b/>
          <w:sz w:val="32"/>
          <w:szCs w:val="32"/>
          <w:u w:val="single"/>
        </w:rPr>
        <w:t xml:space="preserve"> Carto</w:t>
      </w:r>
      <w:r>
        <w:rPr>
          <w:rFonts w:hint="eastAsia"/>
          <w:b/>
          <w:sz w:val="32"/>
          <w:szCs w:val="32"/>
          <w:u w:val="single"/>
        </w:rPr>
        <w:t>graphy</w:t>
      </w:r>
      <w:r>
        <w:rPr>
          <w:b/>
          <w:sz w:val="32"/>
          <w:szCs w:val="32"/>
          <w:u w:val="single"/>
        </w:rPr>
        <w:t xml:space="preserve"> and GIS            </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14:paraId="034B5D4E" w14:textId="77777777" w:rsidR="00067B30" w:rsidRDefault="0031372E">
      <w:pPr>
        <w:adjustRightInd w:val="0"/>
        <w:snapToGrid w:val="0"/>
        <w:spacing w:line="360" w:lineRule="auto"/>
        <w:rPr>
          <w:b/>
          <w:sz w:val="32"/>
          <w:szCs w:val="32"/>
          <w:u w:val="single"/>
        </w:rPr>
      </w:pPr>
      <w:r>
        <w:rPr>
          <w:b/>
          <w:sz w:val="32"/>
          <w:szCs w:val="32"/>
        </w:rPr>
        <w:t xml:space="preserve">Research direction: </w:t>
      </w:r>
      <w:r>
        <w:rPr>
          <w:b/>
          <w:sz w:val="32"/>
          <w:szCs w:val="32"/>
          <w:u w:val="single"/>
        </w:rPr>
        <w:t xml:space="preserve"> WebGIS                     </w:t>
      </w:r>
      <w:r>
        <w:rPr>
          <w:rFonts w:hint="eastAsia"/>
          <w:b/>
          <w:sz w:val="32"/>
          <w:szCs w:val="32"/>
          <w:u w:val="single"/>
        </w:rPr>
        <w:t xml:space="preserve"> </w:t>
      </w:r>
      <w:r>
        <w:rPr>
          <w:b/>
          <w:sz w:val="32"/>
          <w:szCs w:val="32"/>
          <w:u w:val="single"/>
        </w:rPr>
        <w:t xml:space="preserve">   </w:t>
      </w:r>
    </w:p>
    <w:p w14:paraId="7D47387F" w14:textId="77777777" w:rsidR="00067B30" w:rsidRDefault="0031372E">
      <w:pPr>
        <w:adjustRightInd w:val="0"/>
        <w:snapToGrid w:val="0"/>
        <w:spacing w:line="360" w:lineRule="auto"/>
        <w:rPr>
          <w:b/>
          <w:sz w:val="32"/>
          <w:szCs w:val="32"/>
        </w:rPr>
      </w:pPr>
      <w:r>
        <w:rPr>
          <w:b/>
          <w:sz w:val="32"/>
          <w:szCs w:val="32"/>
        </w:rPr>
        <w:t xml:space="preserve">Supervisor:       </w:t>
      </w:r>
      <w:r>
        <w:rPr>
          <w:rFonts w:hint="eastAsia"/>
          <w:b/>
          <w:sz w:val="32"/>
          <w:szCs w:val="32"/>
        </w:rPr>
        <w:t xml:space="preserve"> </w:t>
      </w:r>
      <w:r>
        <w:rPr>
          <w:rFonts w:hint="eastAsia"/>
          <w:b/>
          <w:sz w:val="32"/>
          <w:szCs w:val="32"/>
          <w:u w:val="single"/>
        </w:rPr>
        <w:t xml:space="preserve"> A</w:t>
      </w:r>
      <w:r>
        <w:rPr>
          <w:b/>
          <w:sz w:val="32"/>
          <w:szCs w:val="32"/>
          <w:u w:val="single"/>
        </w:rPr>
        <w:t>ssociate Professor. Li Zhihong</w:t>
      </w:r>
      <w:r>
        <w:rPr>
          <w:rFonts w:hint="eastAsia"/>
          <w:b/>
          <w:sz w:val="32"/>
          <w:szCs w:val="32"/>
          <w:u w:val="single"/>
        </w:rPr>
        <w:t xml:space="preserve">     </w:t>
      </w:r>
    </w:p>
    <w:p w14:paraId="304F6510" w14:textId="77777777" w:rsidR="00067B30" w:rsidRDefault="0031372E">
      <w:pPr>
        <w:adjustRightInd w:val="0"/>
        <w:snapToGrid w:val="0"/>
        <w:spacing w:line="360" w:lineRule="auto"/>
        <w:rPr>
          <w:rFonts w:ascii="宋体" w:hAnsi="宋体"/>
          <w:b/>
          <w:sz w:val="32"/>
          <w:szCs w:val="32"/>
          <w:u w:val="single"/>
        </w:rPr>
      </w:pPr>
      <w:r>
        <w:rPr>
          <w:b/>
          <w:sz w:val="32"/>
          <w:szCs w:val="32"/>
        </w:rPr>
        <w:t xml:space="preserve">Candidate:        </w:t>
      </w:r>
      <w:r>
        <w:rPr>
          <w:b/>
          <w:sz w:val="32"/>
          <w:szCs w:val="32"/>
          <w:u w:val="single"/>
        </w:rPr>
        <w:t xml:space="preserve">  </w:t>
      </w:r>
      <w:r>
        <w:rPr>
          <w:rFonts w:hint="eastAsia"/>
          <w:b/>
          <w:sz w:val="32"/>
          <w:szCs w:val="32"/>
          <w:u w:val="single"/>
        </w:rPr>
        <w:t>Jiang Ting</w:t>
      </w:r>
      <w:r>
        <w:rPr>
          <w:b/>
          <w:sz w:val="32"/>
          <w:szCs w:val="32"/>
          <w:u w:val="single"/>
        </w:rPr>
        <w:t xml:space="preserve">                   </w:t>
      </w:r>
      <w:r>
        <w:rPr>
          <w:rFonts w:hint="eastAsia"/>
          <w:b/>
          <w:sz w:val="32"/>
          <w:szCs w:val="32"/>
          <w:u w:val="single"/>
        </w:rPr>
        <w:t xml:space="preserve"> </w:t>
      </w:r>
      <w:r>
        <w:rPr>
          <w:rFonts w:ascii="宋体" w:hAnsi="宋体" w:hint="eastAsia"/>
          <w:b/>
          <w:sz w:val="32"/>
          <w:szCs w:val="32"/>
          <w:u w:val="single"/>
        </w:rPr>
        <w:t xml:space="preserve">  </w:t>
      </w:r>
      <w:r>
        <w:rPr>
          <w:rFonts w:ascii="宋体" w:hAnsi="宋体" w:hint="eastAsia"/>
          <w:b/>
          <w:sz w:val="32"/>
          <w:szCs w:val="32"/>
        </w:rPr>
        <w:t xml:space="preserve">  </w:t>
      </w:r>
    </w:p>
    <w:p w14:paraId="70E4EA34" w14:textId="77777777" w:rsidR="00067B30" w:rsidRDefault="00067B30">
      <w:pPr>
        <w:adjustRightInd w:val="0"/>
        <w:snapToGrid w:val="0"/>
        <w:spacing w:line="340" w:lineRule="exact"/>
        <w:jc w:val="center"/>
        <w:rPr>
          <w:rFonts w:ascii="宋体" w:hAnsi="宋体"/>
          <w:b/>
          <w:sz w:val="32"/>
          <w:szCs w:val="32"/>
        </w:rPr>
      </w:pPr>
    </w:p>
    <w:p w14:paraId="18F9D377" w14:textId="77777777" w:rsidR="00067B30" w:rsidRDefault="00067B30">
      <w:pPr>
        <w:adjustRightInd w:val="0"/>
        <w:snapToGrid w:val="0"/>
        <w:spacing w:line="340" w:lineRule="exact"/>
        <w:jc w:val="center"/>
        <w:rPr>
          <w:rFonts w:ascii="宋体" w:hAnsi="宋体"/>
          <w:b/>
          <w:sz w:val="32"/>
          <w:szCs w:val="32"/>
        </w:rPr>
      </w:pPr>
    </w:p>
    <w:p w14:paraId="43323866" w14:textId="77777777" w:rsidR="00067B30" w:rsidRDefault="00067B30">
      <w:pPr>
        <w:adjustRightInd w:val="0"/>
        <w:snapToGrid w:val="0"/>
        <w:spacing w:line="340" w:lineRule="exact"/>
        <w:jc w:val="center"/>
        <w:rPr>
          <w:rFonts w:ascii="宋体" w:hAnsi="宋体"/>
          <w:b/>
          <w:sz w:val="32"/>
          <w:szCs w:val="32"/>
        </w:rPr>
      </w:pPr>
    </w:p>
    <w:p w14:paraId="78AA756C" w14:textId="77777777" w:rsidR="00067B30" w:rsidRDefault="00067B30">
      <w:pPr>
        <w:adjustRightInd w:val="0"/>
        <w:snapToGrid w:val="0"/>
        <w:spacing w:line="340" w:lineRule="exact"/>
        <w:jc w:val="center"/>
        <w:rPr>
          <w:rFonts w:ascii="宋体" w:hAnsi="宋体"/>
          <w:b/>
          <w:sz w:val="32"/>
          <w:szCs w:val="32"/>
        </w:rPr>
      </w:pPr>
    </w:p>
    <w:p w14:paraId="3E679E4E" w14:textId="77777777" w:rsidR="00067B30" w:rsidRDefault="00067B30">
      <w:pPr>
        <w:adjustRightInd w:val="0"/>
        <w:snapToGrid w:val="0"/>
        <w:spacing w:line="340" w:lineRule="exact"/>
        <w:jc w:val="center"/>
        <w:rPr>
          <w:rFonts w:ascii="宋体" w:hAnsi="宋体"/>
          <w:b/>
          <w:sz w:val="32"/>
          <w:szCs w:val="32"/>
        </w:rPr>
      </w:pPr>
    </w:p>
    <w:p w14:paraId="2830E9BC" w14:textId="77777777" w:rsidR="00067B30" w:rsidRDefault="0031372E">
      <w:pPr>
        <w:spacing w:line="400" w:lineRule="exact"/>
        <w:jc w:val="center"/>
        <w:rPr>
          <w:b/>
          <w:bCs/>
        </w:rPr>
      </w:pPr>
      <w:r>
        <w:rPr>
          <w:rFonts w:eastAsia="楷体_GB2312" w:hint="eastAsia"/>
          <w:b/>
          <w:bCs/>
          <w:sz w:val="30"/>
        </w:rPr>
        <w:t>May</w:t>
      </w:r>
      <w:r>
        <w:rPr>
          <w:rFonts w:eastAsia="楷体_GB2312"/>
          <w:b/>
          <w:bCs/>
          <w:sz w:val="30"/>
        </w:rPr>
        <w:t>, 201</w:t>
      </w:r>
      <w:r>
        <w:rPr>
          <w:rFonts w:eastAsia="楷体_GB2312" w:hint="eastAsia"/>
          <w:b/>
          <w:bCs/>
          <w:sz w:val="30"/>
        </w:rPr>
        <w:t>7</w:t>
      </w:r>
    </w:p>
    <w:p w14:paraId="77838B23" w14:textId="77777777" w:rsidR="00067B30" w:rsidRDefault="00067B30">
      <w:pPr>
        <w:adjustRightInd w:val="0"/>
        <w:snapToGrid w:val="0"/>
        <w:spacing w:line="340" w:lineRule="exact"/>
        <w:jc w:val="center"/>
        <w:rPr>
          <w:rFonts w:ascii="宋体" w:hAnsi="宋体"/>
          <w:b/>
          <w:sz w:val="32"/>
          <w:szCs w:val="32"/>
        </w:rPr>
      </w:pPr>
    </w:p>
    <w:p w14:paraId="0C7DC69D" w14:textId="77777777" w:rsidR="00067B30" w:rsidRDefault="00067B30">
      <w:pPr>
        <w:adjustRightInd w:val="0"/>
        <w:snapToGrid w:val="0"/>
        <w:spacing w:line="340" w:lineRule="exact"/>
        <w:jc w:val="center"/>
        <w:rPr>
          <w:rFonts w:ascii="宋体" w:hAnsi="宋体"/>
          <w:b/>
          <w:sz w:val="32"/>
          <w:szCs w:val="32"/>
        </w:rPr>
      </w:pPr>
    </w:p>
    <w:p w14:paraId="5039231E" w14:textId="77777777" w:rsidR="00067B30" w:rsidRDefault="00067B30">
      <w:pPr>
        <w:adjustRightInd w:val="0"/>
        <w:snapToGrid w:val="0"/>
        <w:spacing w:line="340" w:lineRule="exact"/>
        <w:jc w:val="center"/>
        <w:rPr>
          <w:rFonts w:ascii="宋体" w:hAnsi="宋体"/>
          <w:b/>
          <w:sz w:val="32"/>
          <w:szCs w:val="32"/>
        </w:rPr>
      </w:pPr>
    </w:p>
    <w:p w14:paraId="3B050493" w14:textId="77777777" w:rsidR="00067B30" w:rsidRDefault="00067B30">
      <w:pPr>
        <w:spacing w:line="440" w:lineRule="exact"/>
        <w:jc w:val="center"/>
        <w:rPr>
          <w:rFonts w:ascii="华文中宋" w:eastAsia="华文中宋" w:hAnsi="华文中宋"/>
          <w:b/>
          <w:sz w:val="32"/>
          <w:szCs w:val="32"/>
        </w:rPr>
      </w:pPr>
    </w:p>
    <w:p w14:paraId="4A8D4A9A" w14:textId="77777777" w:rsidR="00067B30" w:rsidRDefault="0031372E">
      <w:pPr>
        <w:spacing w:line="440" w:lineRule="exact"/>
        <w:jc w:val="center"/>
        <w:rPr>
          <w:rFonts w:ascii="华文中宋" w:eastAsia="华文中宋" w:hAnsi="华文中宋"/>
          <w:b/>
          <w:sz w:val="32"/>
          <w:szCs w:val="32"/>
        </w:rPr>
      </w:pPr>
      <w:r>
        <w:rPr>
          <w:rFonts w:ascii="华文中宋" w:eastAsia="华文中宋" w:hAnsi="华文中宋" w:hint="eastAsia"/>
          <w:b/>
          <w:sz w:val="32"/>
          <w:szCs w:val="32"/>
        </w:rPr>
        <w:t>华东师范大学学位论文原创性声明</w:t>
      </w:r>
    </w:p>
    <w:p w14:paraId="2973CF90" w14:textId="77777777" w:rsidR="00067B30" w:rsidRDefault="00067B30">
      <w:pPr>
        <w:adjustRightInd w:val="0"/>
        <w:snapToGrid w:val="0"/>
        <w:spacing w:line="340" w:lineRule="exact"/>
        <w:ind w:firstLineChars="200" w:firstLine="420"/>
        <w:jc w:val="left"/>
        <w:rPr>
          <w:rFonts w:ascii="宋体" w:hAnsi="宋体"/>
          <w:szCs w:val="21"/>
        </w:rPr>
      </w:pPr>
    </w:p>
    <w:p w14:paraId="5AEE8414" w14:textId="77777777" w:rsidR="00067B30" w:rsidRDefault="0031372E">
      <w:pPr>
        <w:adjustRightInd w:val="0"/>
        <w:snapToGrid w:val="0"/>
        <w:spacing w:line="340" w:lineRule="exact"/>
        <w:ind w:firstLineChars="200" w:firstLine="480"/>
        <w:jc w:val="left"/>
        <w:rPr>
          <w:rFonts w:ascii="宋体" w:hAnsi="宋体"/>
          <w:sz w:val="24"/>
        </w:rPr>
      </w:pPr>
      <w:r>
        <w:rPr>
          <w:rFonts w:ascii="宋体" w:hAnsi="宋体" w:hint="eastAsia"/>
          <w:sz w:val="24"/>
        </w:rPr>
        <w:t>郑重声明：本人呈交的学位论文《</w:t>
      </w:r>
      <w:bookmarkStart w:id="8" w:name="OLE_LINK96"/>
      <w:r>
        <w:rPr>
          <w:rFonts w:ascii="宋体" w:hAnsi="宋体" w:hint="eastAsia"/>
          <w:sz w:val="24"/>
        </w:rPr>
        <w:t>互联网三维GIS技术研究与实践</w:t>
      </w:r>
      <w:bookmarkEnd w:id="8"/>
      <w:r>
        <w:rPr>
          <w:rFonts w:ascii="宋体" w:hAnsi="宋体" w:hint="eastAsia"/>
          <w:sz w:val="24"/>
        </w:rPr>
        <w:t>》，是在华东师范大学攻读硕士/博士（请勾选）学位期间，在导师的指导下进行的研究工作及取得的研究成果。除文中已经注明引用的内容外，本论文不包含其他个人已经发表或撰写过的研究成果。对本文的研究做出重要贡献的个人和集体，均已在文中作了明确说明并表示谢意。</w:t>
      </w:r>
    </w:p>
    <w:p w14:paraId="0B4DD906" w14:textId="77777777" w:rsidR="00067B30" w:rsidRDefault="00067B30">
      <w:pPr>
        <w:adjustRightInd w:val="0"/>
        <w:snapToGrid w:val="0"/>
        <w:spacing w:line="340" w:lineRule="exact"/>
        <w:ind w:firstLineChars="200" w:firstLine="480"/>
        <w:jc w:val="left"/>
        <w:rPr>
          <w:rFonts w:ascii="宋体" w:hAnsi="宋体"/>
          <w:sz w:val="24"/>
        </w:rPr>
      </w:pPr>
    </w:p>
    <w:p w14:paraId="448B61EB" w14:textId="77777777" w:rsidR="00067B30" w:rsidRDefault="0031372E">
      <w:pPr>
        <w:adjustRightInd w:val="0"/>
        <w:snapToGrid w:val="0"/>
        <w:spacing w:line="340" w:lineRule="exact"/>
        <w:rPr>
          <w:rFonts w:ascii="宋体" w:hAnsi="宋体"/>
          <w:sz w:val="24"/>
        </w:rPr>
      </w:pPr>
      <w:r>
        <w:rPr>
          <w:rFonts w:ascii="宋体" w:hAnsi="宋体"/>
          <w:szCs w:val="21"/>
        </w:rPr>
        <w:t xml:space="preserve">   </w:t>
      </w:r>
      <w:r>
        <w:rPr>
          <w:rFonts w:ascii="宋体" w:hAnsi="宋体" w:hint="eastAsia"/>
          <w:b/>
          <w:bCs/>
          <w:sz w:val="24"/>
        </w:rPr>
        <w:t>作者签名：</w:t>
      </w:r>
      <w:r>
        <w:rPr>
          <w:rFonts w:ascii="宋体" w:hAnsi="宋体"/>
          <w:b/>
          <w:bCs/>
          <w:sz w:val="24"/>
          <w:u w:val="single"/>
        </w:rPr>
        <w:t xml:space="preserve">            </w:t>
      </w:r>
      <w:r>
        <w:rPr>
          <w:rFonts w:ascii="宋体" w:hAnsi="宋体"/>
          <w:b/>
          <w:bCs/>
          <w:sz w:val="24"/>
        </w:rPr>
        <w:t xml:space="preserve">           </w:t>
      </w:r>
      <w:r>
        <w:rPr>
          <w:rFonts w:ascii="宋体" w:hAnsi="宋体" w:hint="eastAsia"/>
          <w:b/>
          <w:bCs/>
          <w:sz w:val="24"/>
        </w:rPr>
        <w:t>日期：</w:t>
      </w:r>
      <w:r>
        <w:rPr>
          <w:rFonts w:ascii="宋体" w:hAnsi="宋体"/>
          <w:sz w:val="24"/>
        </w:rPr>
        <w:t xml:space="preserve">    </w:t>
      </w:r>
      <w:r>
        <w:rPr>
          <w:rFonts w:ascii="宋体" w:hAnsi="宋体" w:hint="eastAsia"/>
          <w:sz w:val="24"/>
        </w:rPr>
        <w:t>年</w:t>
      </w:r>
      <w:r>
        <w:rPr>
          <w:rFonts w:ascii="宋体" w:hAnsi="宋体"/>
          <w:sz w:val="24"/>
        </w:rPr>
        <w:t xml:space="preserve">   </w:t>
      </w:r>
      <w:r>
        <w:rPr>
          <w:rFonts w:ascii="宋体" w:hAnsi="宋体" w:hint="eastAsia"/>
          <w:sz w:val="24"/>
        </w:rPr>
        <w:t>月</w:t>
      </w:r>
      <w:r>
        <w:rPr>
          <w:rFonts w:ascii="宋体" w:hAnsi="宋体"/>
          <w:sz w:val="24"/>
        </w:rPr>
        <w:t xml:space="preserve">   </w:t>
      </w:r>
      <w:r>
        <w:rPr>
          <w:rFonts w:ascii="宋体" w:hAnsi="宋体" w:hint="eastAsia"/>
          <w:sz w:val="24"/>
        </w:rPr>
        <w:t>日</w:t>
      </w:r>
    </w:p>
    <w:p w14:paraId="32384AB1" w14:textId="77777777" w:rsidR="00067B30" w:rsidRDefault="00067B30">
      <w:pPr>
        <w:adjustRightInd w:val="0"/>
        <w:snapToGrid w:val="0"/>
        <w:spacing w:line="340" w:lineRule="exact"/>
        <w:rPr>
          <w:rFonts w:ascii="宋体" w:hAnsi="宋体"/>
          <w:szCs w:val="21"/>
        </w:rPr>
      </w:pPr>
    </w:p>
    <w:p w14:paraId="3496255E" w14:textId="77777777" w:rsidR="00067B30" w:rsidRDefault="00067B30">
      <w:pPr>
        <w:adjustRightInd w:val="0"/>
        <w:snapToGrid w:val="0"/>
        <w:spacing w:line="340" w:lineRule="exact"/>
        <w:rPr>
          <w:rFonts w:ascii="宋体" w:hAnsi="宋体"/>
          <w:szCs w:val="21"/>
        </w:rPr>
      </w:pPr>
    </w:p>
    <w:p w14:paraId="7F246268" w14:textId="77777777" w:rsidR="00067B30" w:rsidRDefault="0031372E">
      <w:pPr>
        <w:spacing w:before="100" w:beforeAutospacing="1" w:after="100" w:afterAutospacing="1" w:line="440" w:lineRule="exact"/>
        <w:jc w:val="center"/>
        <w:rPr>
          <w:rFonts w:ascii="华文中宋" w:eastAsia="华文中宋" w:hAnsi="华文中宋"/>
          <w:b/>
          <w:sz w:val="32"/>
          <w:szCs w:val="32"/>
        </w:rPr>
      </w:pPr>
      <w:r>
        <w:rPr>
          <w:rFonts w:ascii="华文中宋" w:eastAsia="华文中宋" w:hAnsi="华文中宋" w:hint="eastAsia"/>
          <w:b/>
          <w:sz w:val="32"/>
          <w:szCs w:val="32"/>
        </w:rPr>
        <w:t xml:space="preserve">华东师范大学学位论文著作权使用声明 </w:t>
      </w:r>
    </w:p>
    <w:p w14:paraId="31E03920" w14:textId="77777777" w:rsidR="00067B30" w:rsidRDefault="0031372E">
      <w:pPr>
        <w:adjustRightInd w:val="0"/>
        <w:snapToGrid w:val="0"/>
        <w:spacing w:line="340" w:lineRule="exact"/>
        <w:ind w:firstLineChars="200" w:firstLine="480"/>
        <w:rPr>
          <w:rFonts w:ascii="宋体" w:hAnsi="宋体"/>
          <w:sz w:val="24"/>
        </w:rPr>
      </w:pPr>
      <w:r>
        <w:rPr>
          <w:rFonts w:ascii="宋体" w:hAnsi="宋体" w:hint="eastAsia"/>
          <w:sz w:val="24"/>
        </w:rPr>
        <w:t>《互联网三维GIS技术研究与实践》系本人在华东师范大学攻读学位期间在导师指导下完成的硕士/博士（请勾选）学位论文，本论文的著作权归本人所有。本人同意华东师范大学根据相关规定保留和使用此学位论文，并向主管部门和学校指定的相关机构送交学位论文的印刷版和电子版；允许学位论文进入华东师范大学图书馆及数据库被查阅、借阅；同意学校将学位论文加入全国博士、硕士学位论文共建单位数据库进行检索，将学位论文的标题和摘要汇编出版，采用影印、缩印或者其它方式合理复制学位论文。</w:t>
      </w:r>
    </w:p>
    <w:p w14:paraId="01FC5885" w14:textId="77777777" w:rsidR="00067B30" w:rsidRDefault="0031372E">
      <w:pPr>
        <w:adjustRightInd w:val="0"/>
        <w:snapToGrid w:val="0"/>
        <w:spacing w:line="340" w:lineRule="exact"/>
        <w:ind w:firstLineChars="250" w:firstLine="600"/>
        <w:rPr>
          <w:rFonts w:ascii="宋体" w:hAnsi="宋体"/>
          <w:sz w:val="24"/>
        </w:rPr>
      </w:pPr>
      <w:r>
        <w:rPr>
          <w:rFonts w:ascii="宋体" w:hAnsi="宋体" w:hint="eastAsia"/>
          <w:sz w:val="24"/>
        </w:rPr>
        <w:t>本学位论文属于（请勾选）</w:t>
      </w:r>
    </w:p>
    <w:p w14:paraId="48DC9C44" w14:textId="77777777" w:rsidR="00067B30" w:rsidRDefault="0031372E">
      <w:pPr>
        <w:adjustRightInd w:val="0"/>
        <w:snapToGrid w:val="0"/>
        <w:spacing w:line="340" w:lineRule="exact"/>
        <w:ind w:firstLineChars="200" w:firstLine="480"/>
        <w:rPr>
          <w:rFonts w:ascii="宋体" w:hAnsi="宋体"/>
          <w:sz w:val="24"/>
        </w:rPr>
      </w:pPr>
      <w:r>
        <w:rPr>
          <w:rFonts w:ascii="宋体" w:hAnsi="宋体" w:hint="eastAsia"/>
          <w:sz w:val="24"/>
        </w:rPr>
        <w:t>（</w:t>
      </w:r>
      <w:r>
        <w:rPr>
          <w:rFonts w:ascii="宋体" w:hAnsi="宋体"/>
          <w:sz w:val="24"/>
        </w:rPr>
        <w:t xml:space="preserve">  </w:t>
      </w:r>
      <w:r>
        <w:rPr>
          <w:rFonts w:ascii="宋体" w:hAnsi="宋体" w:hint="eastAsia"/>
          <w:sz w:val="24"/>
        </w:rPr>
        <w:t>）</w:t>
      </w:r>
      <w:r>
        <w:rPr>
          <w:rFonts w:ascii="宋体" w:hAnsi="宋体"/>
          <w:sz w:val="24"/>
        </w:rPr>
        <w:t>1.</w:t>
      </w:r>
      <w:r>
        <w:rPr>
          <w:rFonts w:ascii="宋体" w:hAnsi="宋体" w:hint="eastAsia"/>
          <w:sz w:val="24"/>
        </w:rPr>
        <w:t>经华东师范大学相关部门审查核定的“内部”或“涉密”学位论文</w:t>
      </w:r>
      <w:r>
        <w:rPr>
          <w:rFonts w:ascii="宋体" w:hAnsi="宋体"/>
          <w:sz w:val="24"/>
        </w:rPr>
        <w:t>*</w:t>
      </w:r>
      <w:r>
        <w:rPr>
          <w:rFonts w:ascii="宋体" w:hAnsi="宋体" w:hint="eastAsia"/>
          <w:sz w:val="24"/>
        </w:rPr>
        <w:t>，于</w:t>
      </w:r>
      <w:r>
        <w:rPr>
          <w:rFonts w:ascii="宋体" w:hAnsi="宋体"/>
          <w:sz w:val="24"/>
        </w:rPr>
        <w:t xml:space="preserve">     </w:t>
      </w:r>
      <w:r>
        <w:rPr>
          <w:rFonts w:ascii="宋体" w:hAnsi="宋体" w:hint="eastAsia"/>
          <w:sz w:val="24"/>
        </w:rPr>
        <w:t>年</w:t>
      </w:r>
      <w:r>
        <w:rPr>
          <w:rFonts w:ascii="宋体" w:hAnsi="宋体"/>
          <w:sz w:val="24"/>
        </w:rPr>
        <w:t xml:space="preserve">    </w:t>
      </w:r>
      <w:r>
        <w:rPr>
          <w:rFonts w:ascii="宋体" w:hAnsi="宋体" w:hint="eastAsia"/>
          <w:sz w:val="24"/>
        </w:rPr>
        <w:t>月</w:t>
      </w:r>
      <w:r>
        <w:rPr>
          <w:rFonts w:ascii="宋体" w:hAnsi="宋体"/>
          <w:sz w:val="24"/>
        </w:rPr>
        <w:t xml:space="preserve">    </w:t>
      </w:r>
      <w:r>
        <w:rPr>
          <w:rFonts w:ascii="宋体" w:hAnsi="宋体" w:hint="eastAsia"/>
          <w:sz w:val="24"/>
        </w:rPr>
        <w:t>日解密，解密后适用上述授权。</w:t>
      </w:r>
    </w:p>
    <w:p w14:paraId="5263AE27" w14:textId="77777777" w:rsidR="00067B30" w:rsidRDefault="0031372E">
      <w:pPr>
        <w:adjustRightInd w:val="0"/>
        <w:snapToGrid w:val="0"/>
        <w:spacing w:line="340" w:lineRule="exact"/>
        <w:ind w:firstLineChars="200" w:firstLine="480"/>
        <w:jc w:val="left"/>
        <w:rPr>
          <w:rFonts w:ascii="宋体" w:hAnsi="宋体"/>
          <w:sz w:val="24"/>
        </w:rPr>
      </w:pPr>
      <w:r>
        <w:rPr>
          <w:rFonts w:ascii="宋体" w:hAnsi="宋体" w:hint="eastAsia"/>
          <w:sz w:val="24"/>
        </w:rPr>
        <w:t>（</w:t>
      </w:r>
      <w:r>
        <w:rPr>
          <w:rFonts w:ascii="宋体" w:hAnsi="宋体"/>
          <w:sz w:val="24"/>
        </w:rPr>
        <w:t xml:space="preserve">  </w:t>
      </w:r>
      <w:r>
        <w:rPr>
          <w:rFonts w:ascii="宋体" w:hAnsi="宋体" w:hint="eastAsia"/>
          <w:sz w:val="24"/>
        </w:rPr>
        <w:t>）</w:t>
      </w:r>
      <w:r>
        <w:rPr>
          <w:rFonts w:ascii="宋体" w:hAnsi="宋体"/>
          <w:sz w:val="24"/>
        </w:rPr>
        <w:t>2.</w:t>
      </w:r>
      <w:r>
        <w:rPr>
          <w:rFonts w:ascii="宋体" w:hAnsi="宋体" w:hint="eastAsia"/>
          <w:sz w:val="24"/>
        </w:rPr>
        <w:t>不保密，适用上述授权。</w:t>
      </w:r>
    </w:p>
    <w:p w14:paraId="551CE9A8" w14:textId="77777777" w:rsidR="00067B30" w:rsidRDefault="00067B30">
      <w:pPr>
        <w:adjustRightInd w:val="0"/>
        <w:snapToGrid w:val="0"/>
        <w:spacing w:line="340" w:lineRule="exact"/>
        <w:ind w:firstLineChars="200" w:firstLine="480"/>
        <w:jc w:val="left"/>
        <w:rPr>
          <w:rFonts w:ascii="宋体" w:hAnsi="宋体"/>
          <w:sz w:val="24"/>
        </w:rPr>
      </w:pPr>
    </w:p>
    <w:p w14:paraId="513CA38D" w14:textId="77777777" w:rsidR="00067B30" w:rsidRDefault="0031372E">
      <w:pPr>
        <w:adjustRightInd w:val="0"/>
        <w:snapToGrid w:val="0"/>
        <w:spacing w:line="340" w:lineRule="exact"/>
        <w:rPr>
          <w:rFonts w:ascii="宋体" w:hAnsi="宋体"/>
          <w:sz w:val="24"/>
        </w:rPr>
      </w:pPr>
      <w:r>
        <w:rPr>
          <w:rFonts w:ascii="宋体" w:hAnsi="宋体"/>
          <w:sz w:val="24"/>
        </w:rPr>
        <w:t xml:space="preserve">  </w:t>
      </w:r>
      <w:r>
        <w:rPr>
          <w:rFonts w:ascii="宋体" w:hAnsi="宋体" w:hint="eastAsia"/>
          <w:sz w:val="24"/>
        </w:rPr>
        <w:t xml:space="preserve">     导师签名</w:t>
      </w:r>
      <w:r>
        <w:rPr>
          <w:rFonts w:ascii="宋体" w:hAnsi="宋体"/>
          <w:sz w:val="24"/>
          <w:u w:val="single"/>
        </w:rPr>
        <w:t xml:space="preserve">                 </w:t>
      </w:r>
      <w:r>
        <w:rPr>
          <w:rFonts w:ascii="宋体" w:hAnsi="宋体"/>
          <w:sz w:val="24"/>
        </w:rPr>
        <w:t xml:space="preserve"> </w:t>
      </w:r>
      <w:r>
        <w:rPr>
          <w:rFonts w:ascii="宋体" w:hAnsi="宋体" w:hint="eastAsia"/>
          <w:sz w:val="24"/>
        </w:rPr>
        <w:t>本人签名</w:t>
      </w:r>
      <w:r>
        <w:rPr>
          <w:rFonts w:ascii="宋体" w:hAnsi="宋体"/>
          <w:sz w:val="24"/>
          <w:u w:val="single"/>
        </w:rPr>
        <w:t xml:space="preserve">                  </w:t>
      </w:r>
      <w:r>
        <w:rPr>
          <w:rFonts w:ascii="宋体" w:hAnsi="宋体"/>
          <w:sz w:val="24"/>
        </w:rPr>
        <w:t xml:space="preserve"> </w:t>
      </w:r>
    </w:p>
    <w:p w14:paraId="1E5B4A0B" w14:textId="77777777" w:rsidR="00067B30" w:rsidRDefault="00067B30">
      <w:pPr>
        <w:adjustRightInd w:val="0"/>
        <w:snapToGrid w:val="0"/>
        <w:spacing w:line="340" w:lineRule="exact"/>
        <w:ind w:firstLineChars="300" w:firstLine="720"/>
        <w:jc w:val="right"/>
        <w:rPr>
          <w:rFonts w:ascii="宋体" w:hAnsi="宋体"/>
          <w:sz w:val="24"/>
        </w:rPr>
      </w:pPr>
    </w:p>
    <w:p w14:paraId="2F34381A" w14:textId="77777777" w:rsidR="00067B30" w:rsidRDefault="0031372E">
      <w:pPr>
        <w:adjustRightInd w:val="0"/>
        <w:snapToGrid w:val="0"/>
        <w:spacing w:line="340" w:lineRule="exact"/>
        <w:ind w:firstLineChars="300" w:firstLine="720"/>
        <w:jc w:val="right"/>
        <w:rPr>
          <w:rFonts w:ascii="宋体" w:hAnsi="宋体"/>
          <w:sz w:val="24"/>
        </w:rPr>
      </w:pPr>
      <w:r>
        <w:rPr>
          <w:rFonts w:ascii="宋体" w:hAnsi="宋体" w:hint="eastAsia"/>
          <w:sz w:val="24"/>
        </w:rPr>
        <w:t>年</w:t>
      </w:r>
      <w:r>
        <w:rPr>
          <w:rFonts w:ascii="宋体" w:hAnsi="宋体"/>
          <w:sz w:val="24"/>
        </w:rPr>
        <w:t xml:space="preserve">  </w:t>
      </w:r>
      <w:r>
        <w:rPr>
          <w:rFonts w:ascii="宋体" w:hAnsi="宋体" w:hint="eastAsia"/>
          <w:sz w:val="24"/>
        </w:rPr>
        <w:t xml:space="preserve">   </w:t>
      </w:r>
      <w:r>
        <w:rPr>
          <w:rFonts w:ascii="宋体" w:hAnsi="宋体"/>
          <w:sz w:val="24"/>
        </w:rPr>
        <w:t xml:space="preserve">  </w:t>
      </w:r>
      <w:r>
        <w:rPr>
          <w:rFonts w:ascii="宋体" w:hAnsi="宋体" w:hint="eastAsia"/>
          <w:sz w:val="24"/>
        </w:rPr>
        <w:t>月</w:t>
      </w:r>
      <w:r>
        <w:rPr>
          <w:rFonts w:ascii="宋体" w:hAnsi="宋体"/>
          <w:sz w:val="24"/>
        </w:rPr>
        <w:t xml:space="preserve">   </w:t>
      </w:r>
      <w:r>
        <w:rPr>
          <w:rFonts w:ascii="宋体" w:hAnsi="宋体" w:hint="eastAsia"/>
          <w:sz w:val="24"/>
        </w:rPr>
        <w:t xml:space="preserve"> </w:t>
      </w:r>
      <w:r>
        <w:rPr>
          <w:rFonts w:ascii="宋体" w:hAnsi="宋体"/>
          <w:sz w:val="24"/>
        </w:rPr>
        <w:t xml:space="preserve"> </w:t>
      </w:r>
      <w:r>
        <w:rPr>
          <w:rFonts w:ascii="宋体" w:hAnsi="宋体" w:hint="eastAsia"/>
          <w:sz w:val="24"/>
        </w:rPr>
        <w:t>日</w:t>
      </w:r>
    </w:p>
    <w:p w14:paraId="01590874" w14:textId="77777777" w:rsidR="00067B30" w:rsidRDefault="0031372E">
      <w:pPr>
        <w:adjustRightInd w:val="0"/>
        <w:snapToGrid w:val="0"/>
        <w:spacing w:line="340" w:lineRule="exact"/>
        <w:rPr>
          <w:rFonts w:ascii="宋体" w:hAnsi="宋体"/>
          <w:sz w:val="24"/>
        </w:rPr>
      </w:pPr>
      <w:r>
        <w:rPr>
          <w:rFonts w:ascii="宋体" w:hAnsi="宋体"/>
          <w:sz w:val="24"/>
        </w:rPr>
        <w:t xml:space="preserve">                                    </w:t>
      </w:r>
    </w:p>
    <w:p w14:paraId="4FA5F6CC" w14:textId="77777777" w:rsidR="00067B30" w:rsidRDefault="0031372E">
      <w:pPr>
        <w:adjustRightInd w:val="0"/>
        <w:snapToGrid w:val="0"/>
        <w:spacing w:line="340" w:lineRule="exact"/>
        <w:rPr>
          <w:rFonts w:ascii="宋体" w:hAnsi="宋体"/>
          <w:sz w:val="24"/>
        </w:rPr>
      </w:pPr>
      <w:r>
        <w:rPr>
          <w:rFonts w:ascii="宋体" w:hAnsi="宋体"/>
          <w:sz w:val="24"/>
        </w:rPr>
        <w:t xml:space="preserve">                                            </w:t>
      </w:r>
    </w:p>
    <w:p w14:paraId="2CF9D3D7" w14:textId="77777777" w:rsidR="00067B30" w:rsidRDefault="0031372E">
      <w:pPr>
        <w:adjustRightInd w:val="0"/>
        <w:snapToGrid w:val="0"/>
        <w:spacing w:line="340" w:lineRule="exact"/>
        <w:ind w:leftChars="228" w:left="479"/>
        <w:jc w:val="left"/>
        <w:rPr>
          <w:rFonts w:ascii="宋体" w:hAnsi="宋体"/>
          <w:sz w:val="24"/>
        </w:rPr>
      </w:pPr>
      <w:r>
        <w:rPr>
          <w:rFonts w:ascii="宋体" w:hAnsi="宋体"/>
          <w:sz w:val="24"/>
        </w:rPr>
        <w:t xml:space="preserve">* </w:t>
      </w:r>
      <w:r>
        <w:rPr>
          <w:rFonts w:ascii="宋体" w:hAnsi="宋体" w:hint="eastAsia"/>
          <w:sz w:val="24"/>
        </w:rPr>
        <w:t>“涉密”学位论文应是已经华东师范大学学位评定委员会办公室或保密委员会审定过的学位论文（需附获批的《华东师范大学研究生申请学位论文“涉密”审批表》方为有效），未经上述部门审定的学位论文均为公开学位论文。此声明栏不填写的，默认为公开学位论文，均适用上述授权）。</w:t>
      </w:r>
    </w:p>
    <w:p w14:paraId="0740BB59" w14:textId="77777777" w:rsidR="00067B30" w:rsidRDefault="00067B30">
      <w:pPr>
        <w:adjustRightInd w:val="0"/>
        <w:snapToGrid w:val="0"/>
        <w:spacing w:line="340" w:lineRule="exact"/>
        <w:rPr>
          <w:rFonts w:ascii="宋体" w:hAnsi="宋体"/>
          <w:bCs/>
          <w:szCs w:val="21"/>
        </w:rPr>
      </w:pPr>
    </w:p>
    <w:p w14:paraId="595FE972" w14:textId="77777777" w:rsidR="00067B30" w:rsidRDefault="00067B30">
      <w:pPr>
        <w:adjustRightInd w:val="0"/>
        <w:snapToGrid w:val="0"/>
        <w:spacing w:line="340" w:lineRule="exact"/>
        <w:rPr>
          <w:rFonts w:ascii="宋体" w:hAnsi="宋体"/>
          <w:bCs/>
          <w:szCs w:val="21"/>
        </w:rPr>
      </w:pPr>
    </w:p>
    <w:p w14:paraId="4F8BA962" w14:textId="77777777" w:rsidR="00067B30" w:rsidRDefault="00067B30">
      <w:pPr>
        <w:adjustRightInd w:val="0"/>
        <w:snapToGrid w:val="0"/>
        <w:spacing w:line="340" w:lineRule="exact"/>
        <w:rPr>
          <w:rFonts w:ascii="宋体" w:hAnsi="宋体"/>
          <w:bCs/>
          <w:szCs w:val="21"/>
        </w:rPr>
      </w:pPr>
    </w:p>
    <w:p w14:paraId="3BEDEED1" w14:textId="77777777" w:rsidR="00067B30" w:rsidRDefault="00067B30">
      <w:pPr>
        <w:adjustRightInd w:val="0"/>
        <w:snapToGrid w:val="0"/>
        <w:spacing w:line="340" w:lineRule="exact"/>
        <w:rPr>
          <w:rFonts w:ascii="宋体" w:hAnsi="宋体"/>
          <w:bCs/>
          <w:szCs w:val="21"/>
        </w:rPr>
      </w:pPr>
    </w:p>
    <w:p w14:paraId="31EF9614" w14:textId="77777777" w:rsidR="00067B30" w:rsidRDefault="00067B30">
      <w:pPr>
        <w:adjustRightInd w:val="0"/>
        <w:snapToGrid w:val="0"/>
        <w:spacing w:line="340" w:lineRule="exact"/>
        <w:rPr>
          <w:rFonts w:ascii="宋体" w:hAnsi="宋体"/>
          <w:bCs/>
          <w:szCs w:val="21"/>
        </w:rPr>
      </w:pPr>
    </w:p>
    <w:p w14:paraId="4F5D420D" w14:textId="77777777" w:rsidR="00067B30" w:rsidRDefault="0031372E">
      <w:pPr>
        <w:adjustRightInd w:val="0"/>
        <w:snapToGrid w:val="0"/>
        <w:spacing w:line="340" w:lineRule="exact"/>
        <w:jc w:val="center"/>
        <w:rPr>
          <w:rFonts w:ascii="宋体" w:hAnsi="宋体"/>
          <w:b/>
          <w:sz w:val="28"/>
          <w:szCs w:val="28"/>
        </w:rPr>
      </w:pPr>
      <w:r>
        <w:rPr>
          <w:rFonts w:ascii="宋体" w:hAnsi="宋体" w:hint="eastAsia"/>
          <w:b/>
          <w:sz w:val="28"/>
          <w:szCs w:val="28"/>
          <w:u w:val="single"/>
        </w:rPr>
        <w:t>姜婷</w:t>
      </w:r>
      <w:r>
        <w:rPr>
          <w:rFonts w:ascii="宋体" w:hAnsi="宋体" w:hint="eastAsia"/>
          <w:b/>
          <w:sz w:val="28"/>
          <w:szCs w:val="28"/>
        </w:rPr>
        <w:t>硕士学位论文答辩委员会成员名单</w:t>
      </w:r>
    </w:p>
    <w:p w14:paraId="47BBBCD2" w14:textId="77777777" w:rsidR="00067B30" w:rsidRDefault="00067B30">
      <w:pPr>
        <w:adjustRightInd w:val="0"/>
        <w:snapToGrid w:val="0"/>
        <w:spacing w:line="340" w:lineRule="exact"/>
        <w:jc w:val="center"/>
        <w:rPr>
          <w:rFonts w:ascii="宋体" w:hAnsi="宋体"/>
          <w:b/>
          <w:szCs w:val="21"/>
        </w:rPr>
      </w:pPr>
    </w:p>
    <w:tbl>
      <w:tblPr>
        <w:tblW w:w="8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9"/>
        <w:gridCol w:w="2167"/>
        <w:gridCol w:w="3060"/>
        <w:gridCol w:w="1697"/>
      </w:tblGrid>
      <w:tr w:rsidR="00067B30" w14:paraId="6DF68E7A" w14:textId="77777777">
        <w:tc>
          <w:tcPr>
            <w:tcW w:w="1569" w:type="dxa"/>
          </w:tcPr>
          <w:p w14:paraId="0847A4CD" w14:textId="77777777" w:rsidR="00067B30" w:rsidRDefault="0031372E">
            <w:pPr>
              <w:adjustRightInd w:val="0"/>
              <w:snapToGrid w:val="0"/>
              <w:spacing w:line="340" w:lineRule="exact"/>
              <w:jc w:val="center"/>
              <w:rPr>
                <w:rFonts w:ascii="宋体" w:hAnsi="宋体"/>
                <w:sz w:val="24"/>
              </w:rPr>
            </w:pPr>
            <w:r>
              <w:rPr>
                <w:rFonts w:ascii="宋体" w:hAnsi="宋体" w:hint="eastAsia"/>
                <w:sz w:val="24"/>
              </w:rPr>
              <w:t>姓名</w:t>
            </w:r>
          </w:p>
        </w:tc>
        <w:tc>
          <w:tcPr>
            <w:tcW w:w="2167" w:type="dxa"/>
          </w:tcPr>
          <w:p w14:paraId="3F89FE27" w14:textId="77777777" w:rsidR="00067B30" w:rsidRDefault="0031372E">
            <w:pPr>
              <w:adjustRightInd w:val="0"/>
              <w:snapToGrid w:val="0"/>
              <w:spacing w:line="340" w:lineRule="exact"/>
              <w:jc w:val="center"/>
              <w:rPr>
                <w:rFonts w:ascii="宋体" w:hAnsi="宋体"/>
                <w:sz w:val="24"/>
              </w:rPr>
            </w:pPr>
            <w:r>
              <w:rPr>
                <w:rFonts w:ascii="宋体" w:hAnsi="宋体" w:hint="eastAsia"/>
                <w:sz w:val="24"/>
              </w:rPr>
              <w:t>职称</w:t>
            </w:r>
          </w:p>
        </w:tc>
        <w:tc>
          <w:tcPr>
            <w:tcW w:w="3060" w:type="dxa"/>
          </w:tcPr>
          <w:p w14:paraId="2BE7E20E" w14:textId="77777777" w:rsidR="00067B30" w:rsidRDefault="0031372E">
            <w:pPr>
              <w:adjustRightInd w:val="0"/>
              <w:snapToGrid w:val="0"/>
              <w:spacing w:line="340" w:lineRule="exact"/>
              <w:jc w:val="center"/>
              <w:rPr>
                <w:rFonts w:ascii="宋体" w:hAnsi="宋体"/>
                <w:sz w:val="24"/>
              </w:rPr>
            </w:pPr>
            <w:r>
              <w:rPr>
                <w:rFonts w:ascii="宋体" w:hAnsi="宋体" w:hint="eastAsia"/>
                <w:sz w:val="24"/>
              </w:rPr>
              <w:t>单位</w:t>
            </w:r>
          </w:p>
        </w:tc>
        <w:tc>
          <w:tcPr>
            <w:tcW w:w="1697" w:type="dxa"/>
          </w:tcPr>
          <w:p w14:paraId="79D7FC4A" w14:textId="77777777" w:rsidR="00067B30" w:rsidRDefault="0031372E">
            <w:pPr>
              <w:adjustRightInd w:val="0"/>
              <w:snapToGrid w:val="0"/>
              <w:spacing w:line="340" w:lineRule="exact"/>
              <w:jc w:val="center"/>
              <w:rPr>
                <w:rFonts w:ascii="宋体" w:hAnsi="宋体"/>
                <w:sz w:val="24"/>
              </w:rPr>
            </w:pPr>
            <w:r>
              <w:rPr>
                <w:rFonts w:ascii="宋体" w:hAnsi="宋体" w:hint="eastAsia"/>
                <w:sz w:val="24"/>
              </w:rPr>
              <w:t>备注</w:t>
            </w:r>
          </w:p>
        </w:tc>
      </w:tr>
      <w:tr w:rsidR="00067B30" w14:paraId="76DB894D" w14:textId="77777777">
        <w:tc>
          <w:tcPr>
            <w:tcW w:w="1569" w:type="dxa"/>
          </w:tcPr>
          <w:p w14:paraId="26C4D83B" w14:textId="77777777" w:rsidR="00067B30" w:rsidRDefault="00067B30">
            <w:pPr>
              <w:adjustRightInd w:val="0"/>
              <w:snapToGrid w:val="0"/>
              <w:spacing w:line="340" w:lineRule="exact"/>
              <w:jc w:val="center"/>
              <w:rPr>
                <w:rFonts w:ascii="宋体" w:hAnsi="宋体"/>
                <w:sz w:val="24"/>
              </w:rPr>
            </w:pPr>
          </w:p>
        </w:tc>
        <w:tc>
          <w:tcPr>
            <w:tcW w:w="2167" w:type="dxa"/>
          </w:tcPr>
          <w:p w14:paraId="68A8174A" w14:textId="77777777" w:rsidR="00067B30" w:rsidRDefault="00067B30">
            <w:pPr>
              <w:adjustRightInd w:val="0"/>
              <w:snapToGrid w:val="0"/>
              <w:spacing w:line="340" w:lineRule="exact"/>
              <w:jc w:val="center"/>
              <w:rPr>
                <w:rFonts w:ascii="宋体" w:hAnsi="宋体"/>
                <w:sz w:val="24"/>
              </w:rPr>
            </w:pPr>
          </w:p>
        </w:tc>
        <w:tc>
          <w:tcPr>
            <w:tcW w:w="3060" w:type="dxa"/>
          </w:tcPr>
          <w:p w14:paraId="13925325" w14:textId="77777777" w:rsidR="00067B30" w:rsidRDefault="00067B30">
            <w:pPr>
              <w:adjustRightInd w:val="0"/>
              <w:snapToGrid w:val="0"/>
              <w:spacing w:line="340" w:lineRule="exact"/>
              <w:jc w:val="center"/>
              <w:rPr>
                <w:rFonts w:ascii="宋体" w:hAnsi="宋体"/>
                <w:sz w:val="24"/>
              </w:rPr>
            </w:pPr>
          </w:p>
        </w:tc>
        <w:tc>
          <w:tcPr>
            <w:tcW w:w="1697" w:type="dxa"/>
          </w:tcPr>
          <w:p w14:paraId="6F8C5D13" w14:textId="77777777" w:rsidR="00067B30" w:rsidRDefault="00067B30">
            <w:pPr>
              <w:adjustRightInd w:val="0"/>
              <w:snapToGrid w:val="0"/>
              <w:spacing w:line="340" w:lineRule="exact"/>
              <w:jc w:val="center"/>
              <w:rPr>
                <w:rFonts w:ascii="宋体" w:hAnsi="宋体"/>
                <w:sz w:val="24"/>
              </w:rPr>
            </w:pPr>
          </w:p>
        </w:tc>
      </w:tr>
      <w:tr w:rsidR="00067B30" w14:paraId="222AAA2C" w14:textId="77777777">
        <w:tc>
          <w:tcPr>
            <w:tcW w:w="1569" w:type="dxa"/>
          </w:tcPr>
          <w:p w14:paraId="5F2F4249" w14:textId="77777777" w:rsidR="00067B30" w:rsidRDefault="00067B30">
            <w:pPr>
              <w:adjustRightInd w:val="0"/>
              <w:snapToGrid w:val="0"/>
              <w:spacing w:line="340" w:lineRule="exact"/>
              <w:jc w:val="center"/>
              <w:rPr>
                <w:rFonts w:ascii="宋体" w:hAnsi="宋体"/>
                <w:sz w:val="24"/>
              </w:rPr>
            </w:pPr>
          </w:p>
        </w:tc>
        <w:tc>
          <w:tcPr>
            <w:tcW w:w="2167" w:type="dxa"/>
          </w:tcPr>
          <w:p w14:paraId="330ED957" w14:textId="77777777" w:rsidR="00067B30" w:rsidRDefault="00067B30">
            <w:pPr>
              <w:adjustRightInd w:val="0"/>
              <w:snapToGrid w:val="0"/>
              <w:spacing w:line="340" w:lineRule="exact"/>
              <w:jc w:val="center"/>
              <w:rPr>
                <w:rFonts w:ascii="宋体" w:hAnsi="宋体"/>
                <w:sz w:val="24"/>
              </w:rPr>
            </w:pPr>
          </w:p>
        </w:tc>
        <w:tc>
          <w:tcPr>
            <w:tcW w:w="3060" w:type="dxa"/>
          </w:tcPr>
          <w:p w14:paraId="5BB4AAE2" w14:textId="77777777" w:rsidR="00067B30" w:rsidRDefault="00067B30">
            <w:pPr>
              <w:adjustRightInd w:val="0"/>
              <w:snapToGrid w:val="0"/>
              <w:spacing w:line="340" w:lineRule="exact"/>
              <w:jc w:val="center"/>
              <w:rPr>
                <w:rFonts w:ascii="宋体" w:hAnsi="宋体"/>
                <w:sz w:val="24"/>
              </w:rPr>
            </w:pPr>
          </w:p>
        </w:tc>
        <w:tc>
          <w:tcPr>
            <w:tcW w:w="1697" w:type="dxa"/>
          </w:tcPr>
          <w:p w14:paraId="3D0C767F" w14:textId="77777777" w:rsidR="00067B30" w:rsidRDefault="00067B30">
            <w:pPr>
              <w:adjustRightInd w:val="0"/>
              <w:snapToGrid w:val="0"/>
              <w:spacing w:line="340" w:lineRule="exact"/>
              <w:jc w:val="center"/>
              <w:rPr>
                <w:rFonts w:ascii="宋体" w:hAnsi="宋体"/>
                <w:sz w:val="24"/>
              </w:rPr>
            </w:pPr>
          </w:p>
        </w:tc>
      </w:tr>
      <w:tr w:rsidR="00067B30" w14:paraId="0D9C198D" w14:textId="77777777">
        <w:tc>
          <w:tcPr>
            <w:tcW w:w="1569" w:type="dxa"/>
          </w:tcPr>
          <w:p w14:paraId="59CF3120" w14:textId="77777777" w:rsidR="00067B30" w:rsidRDefault="00067B30">
            <w:pPr>
              <w:adjustRightInd w:val="0"/>
              <w:snapToGrid w:val="0"/>
              <w:spacing w:line="340" w:lineRule="exact"/>
              <w:jc w:val="center"/>
              <w:rPr>
                <w:rFonts w:ascii="宋体" w:hAnsi="宋体"/>
                <w:sz w:val="24"/>
              </w:rPr>
            </w:pPr>
          </w:p>
        </w:tc>
        <w:tc>
          <w:tcPr>
            <w:tcW w:w="2167" w:type="dxa"/>
          </w:tcPr>
          <w:p w14:paraId="7C9C7BFA" w14:textId="77777777" w:rsidR="00067B30" w:rsidRDefault="00067B30">
            <w:pPr>
              <w:adjustRightInd w:val="0"/>
              <w:snapToGrid w:val="0"/>
              <w:spacing w:line="340" w:lineRule="exact"/>
              <w:jc w:val="center"/>
              <w:rPr>
                <w:rFonts w:ascii="宋体" w:hAnsi="宋体"/>
                <w:sz w:val="24"/>
              </w:rPr>
            </w:pPr>
          </w:p>
        </w:tc>
        <w:tc>
          <w:tcPr>
            <w:tcW w:w="3060" w:type="dxa"/>
          </w:tcPr>
          <w:p w14:paraId="1A4D207B" w14:textId="77777777" w:rsidR="00067B30" w:rsidRDefault="00067B30">
            <w:pPr>
              <w:adjustRightInd w:val="0"/>
              <w:snapToGrid w:val="0"/>
              <w:spacing w:line="340" w:lineRule="exact"/>
              <w:jc w:val="center"/>
              <w:rPr>
                <w:rFonts w:ascii="宋体" w:hAnsi="宋体"/>
                <w:sz w:val="24"/>
              </w:rPr>
            </w:pPr>
          </w:p>
        </w:tc>
        <w:tc>
          <w:tcPr>
            <w:tcW w:w="1697" w:type="dxa"/>
          </w:tcPr>
          <w:p w14:paraId="1BE3CF80" w14:textId="77777777" w:rsidR="00067B30" w:rsidRDefault="00067B30">
            <w:pPr>
              <w:adjustRightInd w:val="0"/>
              <w:snapToGrid w:val="0"/>
              <w:spacing w:line="340" w:lineRule="exact"/>
              <w:jc w:val="center"/>
              <w:rPr>
                <w:rFonts w:ascii="宋体" w:hAnsi="宋体"/>
                <w:sz w:val="24"/>
              </w:rPr>
            </w:pPr>
          </w:p>
        </w:tc>
      </w:tr>
      <w:tr w:rsidR="00067B30" w14:paraId="128CE9BF" w14:textId="77777777">
        <w:tc>
          <w:tcPr>
            <w:tcW w:w="1569" w:type="dxa"/>
          </w:tcPr>
          <w:p w14:paraId="388CE49B" w14:textId="77777777" w:rsidR="00067B30" w:rsidRDefault="00067B30">
            <w:pPr>
              <w:adjustRightInd w:val="0"/>
              <w:snapToGrid w:val="0"/>
              <w:spacing w:line="340" w:lineRule="exact"/>
              <w:rPr>
                <w:rFonts w:ascii="宋体" w:hAnsi="宋体"/>
                <w:sz w:val="24"/>
              </w:rPr>
            </w:pPr>
          </w:p>
        </w:tc>
        <w:tc>
          <w:tcPr>
            <w:tcW w:w="2167" w:type="dxa"/>
          </w:tcPr>
          <w:p w14:paraId="102AD27F" w14:textId="77777777" w:rsidR="00067B30" w:rsidRDefault="00067B30">
            <w:pPr>
              <w:adjustRightInd w:val="0"/>
              <w:snapToGrid w:val="0"/>
              <w:spacing w:line="340" w:lineRule="exact"/>
              <w:rPr>
                <w:rFonts w:ascii="宋体" w:hAnsi="宋体"/>
                <w:sz w:val="24"/>
              </w:rPr>
            </w:pPr>
          </w:p>
        </w:tc>
        <w:tc>
          <w:tcPr>
            <w:tcW w:w="3060" w:type="dxa"/>
          </w:tcPr>
          <w:p w14:paraId="55DA10DA" w14:textId="77777777" w:rsidR="00067B30" w:rsidRDefault="00067B30">
            <w:pPr>
              <w:adjustRightInd w:val="0"/>
              <w:snapToGrid w:val="0"/>
              <w:spacing w:line="340" w:lineRule="exact"/>
              <w:rPr>
                <w:rFonts w:ascii="宋体" w:hAnsi="宋体"/>
                <w:sz w:val="24"/>
              </w:rPr>
            </w:pPr>
          </w:p>
        </w:tc>
        <w:tc>
          <w:tcPr>
            <w:tcW w:w="1697" w:type="dxa"/>
          </w:tcPr>
          <w:p w14:paraId="29C5564F" w14:textId="77777777" w:rsidR="00067B30" w:rsidRDefault="00067B30">
            <w:pPr>
              <w:adjustRightInd w:val="0"/>
              <w:snapToGrid w:val="0"/>
              <w:spacing w:line="340" w:lineRule="exact"/>
              <w:rPr>
                <w:rFonts w:ascii="宋体" w:hAnsi="宋体"/>
                <w:sz w:val="24"/>
              </w:rPr>
            </w:pPr>
          </w:p>
        </w:tc>
      </w:tr>
      <w:tr w:rsidR="00067B30" w14:paraId="1B3D68C1" w14:textId="77777777">
        <w:tc>
          <w:tcPr>
            <w:tcW w:w="1569" w:type="dxa"/>
          </w:tcPr>
          <w:p w14:paraId="42EFFE15" w14:textId="77777777" w:rsidR="00067B30" w:rsidRDefault="00067B30">
            <w:pPr>
              <w:adjustRightInd w:val="0"/>
              <w:snapToGrid w:val="0"/>
              <w:spacing w:line="340" w:lineRule="exact"/>
              <w:rPr>
                <w:rFonts w:ascii="宋体" w:hAnsi="宋体"/>
                <w:sz w:val="24"/>
              </w:rPr>
            </w:pPr>
          </w:p>
        </w:tc>
        <w:tc>
          <w:tcPr>
            <w:tcW w:w="2167" w:type="dxa"/>
          </w:tcPr>
          <w:p w14:paraId="0BF3403A" w14:textId="77777777" w:rsidR="00067B30" w:rsidRDefault="00067B30">
            <w:pPr>
              <w:adjustRightInd w:val="0"/>
              <w:snapToGrid w:val="0"/>
              <w:spacing w:line="340" w:lineRule="exact"/>
              <w:rPr>
                <w:rFonts w:ascii="宋体" w:hAnsi="宋体"/>
                <w:sz w:val="24"/>
              </w:rPr>
            </w:pPr>
          </w:p>
        </w:tc>
        <w:tc>
          <w:tcPr>
            <w:tcW w:w="3060" w:type="dxa"/>
          </w:tcPr>
          <w:p w14:paraId="0DF3A752" w14:textId="77777777" w:rsidR="00067B30" w:rsidRDefault="00067B30">
            <w:pPr>
              <w:adjustRightInd w:val="0"/>
              <w:snapToGrid w:val="0"/>
              <w:spacing w:line="340" w:lineRule="exact"/>
              <w:rPr>
                <w:rFonts w:ascii="宋体" w:hAnsi="宋体"/>
                <w:sz w:val="24"/>
              </w:rPr>
            </w:pPr>
          </w:p>
        </w:tc>
        <w:tc>
          <w:tcPr>
            <w:tcW w:w="1697" w:type="dxa"/>
          </w:tcPr>
          <w:p w14:paraId="5766BBBF" w14:textId="77777777" w:rsidR="00067B30" w:rsidRDefault="00067B30">
            <w:pPr>
              <w:adjustRightInd w:val="0"/>
              <w:snapToGrid w:val="0"/>
              <w:spacing w:line="340" w:lineRule="exact"/>
              <w:rPr>
                <w:rFonts w:ascii="宋体" w:hAnsi="宋体"/>
                <w:sz w:val="24"/>
              </w:rPr>
            </w:pPr>
          </w:p>
        </w:tc>
      </w:tr>
      <w:tr w:rsidR="00067B30" w14:paraId="39FABEEB" w14:textId="77777777">
        <w:trPr>
          <w:trHeight w:val="395"/>
        </w:trPr>
        <w:tc>
          <w:tcPr>
            <w:tcW w:w="1569" w:type="dxa"/>
          </w:tcPr>
          <w:p w14:paraId="1DE869D7" w14:textId="77777777" w:rsidR="00067B30" w:rsidRDefault="00067B30">
            <w:pPr>
              <w:adjustRightInd w:val="0"/>
              <w:snapToGrid w:val="0"/>
              <w:spacing w:line="340" w:lineRule="exact"/>
              <w:rPr>
                <w:rFonts w:ascii="宋体" w:hAnsi="宋体"/>
                <w:sz w:val="24"/>
              </w:rPr>
            </w:pPr>
          </w:p>
        </w:tc>
        <w:tc>
          <w:tcPr>
            <w:tcW w:w="2167" w:type="dxa"/>
          </w:tcPr>
          <w:p w14:paraId="783119A5" w14:textId="77777777" w:rsidR="00067B30" w:rsidRDefault="00067B30">
            <w:pPr>
              <w:adjustRightInd w:val="0"/>
              <w:snapToGrid w:val="0"/>
              <w:spacing w:line="340" w:lineRule="exact"/>
              <w:rPr>
                <w:rFonts w:ascii="宋体" w:hAnsi="宋体"/>
                <w:sz w:val="24"/>
              </w:rPr>
            </w:pPr>
          </w:p>
        </w:tc>
        <w:tc>
          <w:tcPr>
            <w:tcW w:w="3060" w:type="dxa"/>
          </w:tcPr>
          <w:p w14:paraId="0EB1C628" w14:textId="77777777" w:rsidR="00067B30" w:rsidRDefault="00067B30">
            <w:pPr>
              <w:adjustRightInd w:val="0"/>
              <w:snapToGrid w:val="0"/>
              <w:spacing w:line="340" w:lineRule="exact"/>
              <w:rPr>
                <w:rFonts w:ascii="宋体" w:hAnsi="宋体"/>
                <w:sz w:val="24"/>
              </w:rPr>
            </w:pPr>
          </w:p>
        </w:tc>
        <w:tc>
          <w:tcPr>
            <w:tcW w:w="1697" w:type="dxa"/>
          </w:tcPr>
          <w:p w14:paraId="550B9FB5" w14:textId="77777777" w:rsidR="00067B30" w:rsidRDefault="00067B30">
            <w:pPr>
              <w:adjustRightInd w:val="0"/>
              <w:snapToGrid w:val="0"/>
              <w:spacing w:line="340" w:lineRule="exact"/>
              <w:rPr>
                <w:rFonts w:ascii="宋体" w:hAnsi="宋体"/>
                <w:sz w:val="24"/>
              </w:rPr>
            </w:pPr>
          </w:p>
        </w:tc>
      </w:tr>
      <w:tr w:rsidR="00067B30" w14:paraId="38AE534A" w14:textId="77777777">
        <w:trPr>
          <w:trHeight w:val="271"/>
        </w:trPr>
        <w:tc>
          <w:tcPr>
            <w:tcW w:w="1569" w:type="dxa"/>
          </w:tcPr>
          <w:p w14:paraId="637B00E1" w14:textId="77777777" w:rsidR="00067B30" w:rsidRDefault="00067B30">
            <w:pPr>
              <w:adjustRightInd w:val="0"/>
              <w:snapToGrid w:val="0"/>
              <w:spacing w:line="340" w:lineRule="exact"/>
              <w:rPr>
                <w:rFonts w:ascii="宋体" w:hAnsi="宋体"/>
                <w:sz w:val="24"/>
              </w:rPr>
            </w:pPr>
          </w:p>
        </w:tc>
        <w:tc>
          <w:tcPr>
            <w:tcW w:w="2167" w:type="dxa"/>
          </w:tcPr>
          <w:p w14:paraId="00DDAAD5" w14:textId="77777777" w:rsidR="00067B30" w:rsidRDefault="00067B30">
            <w:pPr>
              <w:adjustRightInd w:val="0"/>
              <w:snapToGrid w:val="0"/>
              <w:spacing w:line="340" w:lineRule="exact"/>
              <w:rPr>
                <w:rFonts w:ascii="宋体" w:hAnsi="宋体"/>
                <w:sz w:val="24"/>
              </w:rPr>
            </w:pPr>
          </w:p>
        </w:tc>
        <w:tc>
          <w:tcPr>
            <w:tcW w:w="3060" w:type="dxa"/>
          </w:tcPr>
          <w:p w14:paraId="52EF60DB" w14:textId="77777777" w:rsidR="00067B30" w:rsidRDefault="00067B30">
            <w:pPr>
              <w:adjustRightInd w:val="0"/>
              <w:snapToGrid w:val="0"/>
              <w:spacing w:line="340" w:lineRule="exact"/>
              <w:rPr>
                <w:rFonts w:ascii="宋体" w:hAnsi="宋体"/>
                <w:sz w:val="24"/>
              </w:rPr>
            </w:pPr>
          </w:p>
        </w:tc>
        <w:tc>
          <w:tcPr>
            <w:tcW w:w="1697" w:type="dxa"/>
          </w:tcPr>
          <w:p w14:paraId="4463833B" w14:textId="77777777" w:rsidR="00067B30" w:rsidRDefault="00067B30">
            <w:pPr>
              <w:adjustRightInd w:val="0"/>
              <w:snapToGrid w:val="0"/>
              <w:spacing w:line="340" w:lineRule="exact"/>
              <w:rPr>
                <w:rFonts w:ascii="宋体" w:hAnsi="宋体"/>
                <w:sz w:val="24"/>
              </w:rPr>
            </w:pPr>
          </w:p>
        </w:tc>
      </w:tr>
    </w:tbl>
    <w:p w14:paraId="12BE0418" w14:textId="77777777" w:rsidR="00067B30" w:rsidRDefault="00067B30">
      <w:pPr>
        <w:adjustRightInd w:val="0"/>
        <w:snapToGrid w:val="0"/>
        <w:spacing w:line="340" w:lineRule="exact"/>
        <w:rPr>
          <w:rFonts w:ascii="宋体" w:hAnsi="宋体"/>
          <w:szCs w:val="21"/>
        </w:rPr>
      </w:pPr>
    </w:p>
    <w:p w14:paraId="1EAFC7C4" w14:textId="77777777" w:rsidR="00067B30" w:rsidRDefault="00067B30">
      <w:pPr>
        <w:adjustRightInd w:val="0"/>
        <w:snapToGrid w:val="0"/>
        <w:spacing w:line="340" w:lineRule="exact"/>
        <w:rPr>
          <w:rFonts w:ascii="宋体" w:hAnsi="宋体"/>
          <w:szCs w:val="21"/>
        </w:rPr>
      </w:pPr>
    </w:p>
    <w:p w14:paraId="588F62C6" w14:textId="77777777" w:rsidR="00067B30" w:rsidRDefault="00067B30">
      <w:pPr>
        <w:adjustRightInd w:val="0"/>
        <w:snapToGrid w:val="0"/>
        <w:spacing w:line="340" w:lineRule="exact"/>
        <w:rPr>
          <w:rFonts w:ascii="宋体" w:hAnsi="宋体"/>
          <w:bCs/>
          <w:szCs w:val="21"/>
        </w:rPr>
      </w:pPr>
    </w:p>
    <w:p w14:paraId="0FCD2518" w14:textId="77777777" w:rsidR="00067B30" w:rsidRDefault="0031372E">
      <w:pPr>
        <w:adjustRightInd w:val="0"/>
        <w:snapToGrid w:val="0"/>
        <w:spacing w:line="340" w:lineRule="exact"/>
        <w:rPr>
          <w:rFonts w:ascii="宋体" w:hAnsi="宋体"/>
          <w:bCs/>
          <w:szCs w:val="21"/>
        </w:rPr>
      </w:pPr>
      <w:r>
        <w:rPr>
          <w:rFonts w:ascii="宋体" w:hAnsi="宋体" w:hint="eastAsia"/>
          <w:bCs/>
          <w:szCs w:val="21"/>
        </w:rPr>
        <w:tab/>
      </w:r>
      <w:r>
        <w:rPr>
          <w:rFonts w:ascii="宋体" w:hAnsi="宋体" w:hint="eastAsia"/>
          <w:bCs/>
          <w:szCs w:val="21"/>
        </w:rPr>
        <w:tab/>
      </w:r>
      <w:r>
        <w:rPr>
          <w:rFonts w:ascii="宋体" w:hAnsi="宋体" w:hint="eastAsia"/>
          <w:bCs/>
          <w:szCs w:val="21"/>
        </w:rPr>
        <w:tab/>
      </w:r>
    </w:p>
    <w:p w14:paraId="4C14B10E" w14:textId="77777777" w:rsidR="00067B30" w:rsidRDefault="0031372E">
      <w:pPr>
        <w:adjustRightInd w:val="0"/>
        <w:snapToGrid w:val="0"/>
        <w:spacing w:line="340" w:lineRule="exact"/>
        <w:rPr>
          <w:rFonts w:ascii="宋体" w:hAnsi="宋体"/>
          <w:b/>
          <w:sz w:val="32"/>
          <w:szCs w:val="32"/>
        </w:rPr>
      </w:pPr>
      <w:r>
        <w:rPr>
          <w:rFonts w:ascii="宋体" w:hAnsi="宋体" w:hint="eastAsia"/>
          <w:b/>
          <w:sz w:val="32"/>
          <w:szCs w:val="32"/>
        </w:rPr>
        <w:tab/>
      </w:r>
      <w:r>
        <w:rPr>
          <w:rFonts w:ascii="宋体" w:hAnsi="宋体" w:hint="eastAsia"/>
          <w:b/>
          <w:sz w:val="32"/>
          <w:szCs w:val="32"/>
        </w:rPr>
        <w:tab/>
      </w:r>
      <w:r>
        <w:rPr>
          <w:rFonts w:ascii="宋体" w:hAnsi="宋体" w:hint="eastAsia"/>
          <w:b/>
          <w:sz w:val="32"/>
          <w:szCs w:val="32"/>
        </w:rPr>
        <w:tab/>
      </w:r>
    </w:p>
    <w:p w14:paraId="50D94DC9" w14:textId="77777777" w:rsidR="00067B30" w:rsidRDefault="0031372E">
      <w:pPr>
        <w:adjustRightInd w:val="0"/>
        <w:snapToGrid w:val="0"/>
        <w:spacing w:line="340" w:lineRule="exact"/>
        <w:rPr>
          <w:rFonts w:ascii="宋体" w:hAnsi="宋体"/>
          <w:b/>
          <w:sz w:val="32"/>
          <w:szCs w:val="32"/>
        </w:rPr>
      </w:pPr>
      <w:r>
        <w:rPr>
          <w:rFonts w:ascii="宋体" w:hAnsi="宋体" w:hint="eastAsia"/>
          <w:b/>
          <w:sz w:val="32"/>
          <w:szCs w:val="32"/>
        </w:rPr>
        <w:tab/>
      </w:r>
      <w:r>
        <w:rPr>
          <w:rFonts w:ascii="宋体" w:hAnsi="宋体" w:hint="eastAsia"/>
          <w:b/>
          <w:sz w:val="32"/>
          <w:szCs w:val="32"/>
        </w:rPr>
        <w:tab/>
      </w:r>
      <w:r>
        <w:rPr>
          <w:rFonts w:ascii="宋体" w:hAnsi="宋体" w:hint="eastAsia"/>
          <w:b/>
          <w:sz w:val="32"/>
          <w:szCs w:val="32"/>
        </w:rPr>
        <w:tab/>
      </w:r>
    </w:p>
    <w:p w14:paraId="3B8A00D8" w14:textId="77777777" w:rsidR="00067B30" w:rsidRDefault="0031372E">
      <w:pPr>
        <w:adjustRightInd w:val="0"/>
        <w:snapToGrid w:val="0"/>
        <w:spacing w:line="340" w:lineRule="exact"/>
        <w:rPr>
          <w:rFonts w:ascii="宋体" w:hAnsi="宋体"/>
          <w:b/>
          <w:sz w:val="32"/>
          <w:szCs w:val="32"/>
        </w:rPr>
      </w:pPr>
      <w:r>
        <w:rPr>
          <w:rFonts w:ascii="宋体" w:hAnsi="宋体" w:hint="eastAsia"/>
          <w:b/>
          <w:sz w:val="32"/>
          <w:szCs w:val="32"/>
        </w:rPr>
        <w:tab/>
      </w:r>
      <w:r>
        <w:rPr>
          <w:rFonts w:ascii="宋体" w:hAnsi="宋体" w:hint="eastAsia"/>
          <w:b/>
          <w:sz w:val="32"/>
          <w:szCs w:val="32"/>
        </w:rPr>
        <w:tab/>
      </w:r>
      <w:r>
        <w:rPr>
          <w:rFonts w:ascii="宋体" w:hAnsi="宋体" w:hint="eastAsia"/>
          <w:b/>
          <w:sz w:val="32"/>
          <w:szCs w:val="32"/>
        </w:rPr>
        <w:tab/>
      </w:r>
    </w:p>
    <w:p w14:paraId="384F3CBB" w14:textId="77777777" w:rsidR="00067B30" w:rsidRDefault="00067B30">
      <w:pPr>
        <w:adjustRightInd w:val="0"/>
        <w:snapToGrid w:val="0"/>
        <w:spacing w:line="340" w:lineRule="exact"/>
        <w:rPr>
          <w:rFonts w:ascii="宋体" w:hAnsi="宋体"/>
          <w:b/>
          <w:sz w:val="32"/>
          <w:szCs w:val="32"/>
        </w:rPr>
      </w:pPr>
    </w:p>
    <w:p w14:paraId="52D998BD" w14:textId="77777777" w:rsidR="00067B30" w:rsidRDefault="00067B30">
      <w:pPr>
        <w:adjustRightInd w:val="0"/>
        <w:snapToGrid w:val="0"/>
        <w:spacing w:line="340" w:lineRule="exact"/>
        <w:rPr>
          <w:rFonts w:ascii="宋体" w:hAnsi="宋体"/>
          <w:b/>
          <w:sz w:val="32"/>
          <w:szCs w:val="32"/>
        </w:rPr>
      </w:pPr>
    </w:p>
    <w:p w14:paraId="00C57D74" w14:textId="77777777" w:rsidR="00067B30" w:rsidRDefault="00067B30">
      <w:pPr>
        <w:adjustRightInd w:val="0"/>
        <w:snapToGrid w:val="0"/>
        <w:spacing w:line="340" w:lineRule="exact"/>
        <w:rPr>
          <w:rFonts w:ascii="宋体" w:hAnsi="宋体"/>
          <w:b/>
          <w:sz w:val="32"/>
          <w:szCs w:val="32"/>
        </w:rPr>
      </w:pPr>
    </w:p>
    <w:p w14:paraId="336A891B" w14:textId="77777777" w:rsidR="00067B30" w:rsidRDefault="00067B30">
      <w:pPr>
        <w:adjustRightInd w:val="0"/>
        <w:snapToGrid w:val="0"/>
        <w:spacing w:line="340" w:lineRule="exact"/>
        <w:rPr>
          <w:rFonts w:ascii="宋体" w:hAnsi="宋体"/>
          <w:b/>
          <w:sz w:val="32"/>
          <w:szCs w:val="32"/>
        </w:rPr>
      </w:pPr>
    </w:p>
    <w:p w14:paraId="191AB2F8" w14:textId="77777777" w:rsidR="00067B30" w:rsidRDefault="00067B30">
      <w:pPr>
        <w:adjustRightInd w:val="0"/>
        <w:snapToGrid w:val="0"/>
        <w:spacing w:line="340" w:lineRule="exact"/>
        <w:rPr>
          <w:rFonts w:ascii="宋体" w:hAnsi="宋体"/>
          <w:b/>
          <w:sz w:val="32"/>
          <w:szCs w:val="32"/>
        </w:rPr>
      </w:pPr>
    </w:p>
    <w:p w14:paraId="30509120" w14:textId="77777777" w:rsidR="00067B30" w:rsidRDefault="00067B30">
      <w:pPr>
        <w:adjustRightInd w:val="0"/>
        <w:snapToGrid w:val="0"/>
        <w:spacing w:line="340" w:lineRule="exact"/>
        <w:rPr>
          <w:rFonts w:ascii="宋体" w:hAnsi="宋体"/>
          <w:b/>
          <w:sz w:val="32"/>
          <w:szCs w:val="32"/>
        </w:rPr>
      </w:pPr>
    </w:p>
    <w:p w14:paraId="1DDC3D39" w14:textId="77777777" w:rsidR="00067B30" w:rsidRDefault="00067B30">
      <w:pPr>
        <w:adjustRightInd w:val="0"/>
        <w:snapToGrid w:val="0"/>
        <w:spacing w:line="340" w:lineRule="exact"/>
        <w:rPr>
          <w:rFonts w:ascii="宋体" w:hAnsi="宋体"/>
          <w:b/>
          <w:sz w:val="32"/>
          <w:szCs w:val="32"/>
        </w:rPr>
      </w:pPr>
    </w:p>
    <w:p w14:paraId="25258591" w14:textId="77777777" w:rsidR="00067B30" w:rsidRDefault="00067B30">
      <w:pPr>
        <w:adjustRightInd w:val="0"/>
        <w:snapToGrid w:val="0"/>
        <w:spacing w:line="340" w:lineRule="exact"/>
        <w:rPr>
          <w:rFonts w:ascii="宋体" w:hAnsi="宋体"/>
          <w:b/>
          <w:sz w:val="32"/>
          <w:szCs w:val="32"/>
        </w:rPr>
      </w:pPr>
    </w:p>
    <w:p w14:paraId="2B81E34E" w14:textId="77777777" w:rsidR="00067B30" w:rsidRDefault="00067B30">
      <w:pPr>
        <w:adjustRightInd w:val="0"/>
        <w:snapToGrid w:val="0"/>
        <w:spacing w:line="340" w:lineRule="exact"/>
        <w:rPr>
          <w:rFonts w:ascii="宋体" w:hAnsi="宋体"/>
          <w:b/>
          <w:sz w:val="32"/>
          <w:szCs w:val="32"/>
        </w:rPr>
      </w:pPr>
    </w:p>
    <w:p w14:paraId="30F9FE71" w14:textId="77777777" w:rsidR="00067B30" w:rsidRDefault="00067B30">
      <w:pPr>
        <w:adjustRightInd w:val="0"/>
        <w:snapToGrid w:val="0"/>
        <w:spacing w:line="340" w:lineRule="exact"/>
        <w:rPr>
          <w:rFonts w:ascii="宋体" w:hAnsi="宋体"/>
          <w:b/>
          <w:sz w:val="32"/>
          <w:szCs w:val="32"/>
        </w:rPr>
      </w:pPr>
    </w:p>
    <w:p w14:paraId="01A301BE" w14:textId="77777777" w:rsidR="00067B30" w:rsidRDefault="00067B30">
      <w:pPr>
        <w:adjustRightInd w:val="0"/>
        <w:snapToGrid w:val="0"/>
        <w:spacing w:line="340" w:lineRule="exact"/>
        <w:rPr>
          <w:rFonts w:ascii="宋体" w:hAnsi="宋体"/>
          <w:b/>
          <w:sz w:val="32"/>
          <w:szCs w:val="32"/>
        </w:rPr>
      </w:pPr>
    </w:p>
    <w:p w14:paraId="65869932" w14:textId="77777777" w:rsidR="00067B30" w:rsidRDefault="00067B30">
      <w:pPr>
        <w:adjustRightInd w:val="0"/>
        <w:snapToGrid w:val="0"/>
        <w:spacing w:line="340" w:lineRule="exact"/>
        <w:rPr>
          <w:rFonts w:ascii="宋体" w:hAnsi="宋体"/>
          <w:b/>
          <w:sz w:val="32"/>
          <w:szCs w:val="32"/>
        </w:rPr>
      </w:pPr>
    </w:p>
    <w:p w14:paraId="77AFFA13" w14:textId="77777777" w:rsidR="00067B30" w:rsidRDefault="00067B30">
      <w:pPr>
        <w:adjustRightInd w:val="0"/>
        <w:snapToGrid w:val="0"/>
        <w:spacing w:line="340" w:lineRule="exact"/>
        <w:rPr>
          <w:rFonts w:ascii="宋体" w:hAnsi="宋体"/>
          <w:b/>
          <w:sz w:val="32"/>
          <w:szCs w:val="32"/>
        </w:rPr>
      </w:pPr>
    </w:p>
    <w:p w14:paraId="3519B5F8" w14:textId="77777777" w:rsidR="00067B30" w:rsidRDefault="00067B30">
      <w:pPr>
        <w:adjustRightInd w:val="0"/>
        <w:snapToGrid w:val="0"/>
        <w:spacing w:line="340" w:lineRule="exact"/>
        <w:rPr>
          <w:rFonts w:ascii="宋体" w:hAnsi="宋体"/>
          <w:b/>
          <w:sz w:val="32"/>
          <w:szCs w:val="32"/>
        </w:rPr>
      </w:pPr>
    </w:p>
    <w:p w14:paraId="3666C9BB" w14:textId="77777777" w:rsidR="00067B30" w:rsidRDefault="00067B30">
      <w:pPr>
        <w:adjustRightInd w:val="0"/>
        <w:snapToGrid w:val="0"/>
        <w:spacing w:line="340" w:lineRule="exact"/>
        <w:rPr>
          <w:rFonts w:ascii="宋体" w:hAnsi="宋体"/>
          <w:b/>
          <w:sz w:val="32"/>
          <w:szCs w:val="32"/>
        </w:rPr>
      </w:pPr>
    </w:p>
    <w:p w14:paraId="2055CE39" w14:textId="77777777" w:rsidR="00067B30" w:rsidRDefault="00067B30">
      <w:pPr>
        <w:adjustRightInd w:val="0"/>
        <w:snapToGrid w:val="0"/>
        <w:spacing w:line="340" w:lineRule="exact"/>
        <w:rPr>
          <w:rFonts w:ascii="宋体" w:hAnsi="宋体"/>
          <w:b/>
          <w:sz w:val="32"/>
          <w:szCs w:val="32"/>
        </w:rPr>
      </w:pPr>
    </w:p>
    <w:p w14:paraId="16D51888" w14:textId="77777777" w:rsidR="00067B30" w:rsidRDefault="00067B30">
      <w:pPr>
        <w:adjustRightInd w:val="0"/>
        <w:snapToGrid w:val="0"/>
        <w:spacing w:line="340" w:lineRule="exact"/>
        <w:rPr>
          <w:rFonts w:ascii="宋体" w:hAnsi="宋体"/>
          <w:b/>
          <w:sz w:val="32"/>
          <w:szCs w:val="32"/>
        </w:rPr>
      </w:pPr>
    </w:p>
    <w:p w14:paraId="081AD940" w14:textId="77777777" w:rsidR="00067B30" w:rsidRDefault="00067B30">
      <w:pPr>
        <w:adjustRightInd w:val="0"/>
        <w:snapToGrid w:val="0"/>
        <w:spacing w:line="340" w:lineRule="exact"/>
        <w:rPr>
          <w:rFonts w:ascii="宋体" w:hAnsi="宋体"/>
          <w:b/>
          <w:sz w:val="32"/>
          <w:szCs w:val="32"/>
        </w:rPr>
      </w:pPr>
    </w:p>
    <w:p w14:paraId="090D1670" w14:textId="77777777" w:rsidR="00067B30" w:rsidRDefault="00067B30">
      <w:pPr>
        <w:adjustRightInd w:val="0"/>
        <w:snapToGrid w:val="0"/>
        <w:spacing w:line="340" w:lineRule="exact"/>
        <w:rPr>
          <w:rFonts w:ascii="宋体" w:hAnsi="宋体"/>
          <w:b/>
          <w:sz w:val="32"/>
          <w:szCs w:val="32"/>
        </w:rPr>
      </w:pPr>
    </w:p>
    <w:p w14:paraId="56228447" w14:textId="77777777" w:rsidR="00067B30" w:rsidRDefault="00067B30">
      <w:pPr>
        <w:rPr>
          <w:rFonts w:ascii="黑体" w:eastAsia="黑体" w:hAnsi="黑体" w:cs="黑体"/>
          <w:sz w:val="30"/>
          <w:szCs w:val="30"/>
        </w:rPr>
        <w:sectPr w:rsidR="00067B30">
          <w:headerReference w:type="default" r:id="rId10"/>
          <w:pgSz w:w="11906" w:h="16838"/>
          <w:pgMar w:top="1440" w:right="1800" w:bottom="1440" w:left="1800" w:header="851" w:footer="992" w:gutter="0"/>
          <w:pgNumType w:fmt="upperRoman"/>
          <w:cols w:space="720"/>
          <w:docGrid w:type="lines" w:linePitch="312"/>
        </w:sectPr>
      </w:pPr>
    </w:p>
    <w:p w14:paraId="05397D79" w14:textId="77777777" w:rsidR="00067B30" w:rsidRDefault="0031372E">
      <w:pPr>
        <w:pStyle w:val="1"/>
        <w:numPr>
          <w:ilvl w:val="0"/>
          <w:numId w:val="0"/>
        </w:numPr>
        <w:tabs>
          <w:tab w:val="clear" w:pos="425"/>
        </w:tabs>
        <w:rPr>
          <w:sz w:val="24"/>
        </w:rPr>
      </w:pPr>
      <w:bookmarkStart w:id="9" w:name="_Toc14706"/>
      <w:r>
        <w:rPr>
          <w:rFonts w:hint="eastAsia"/>
          <w:sz w:val="30"/>
          <w:szCs w:val="30"/>
        </w:rPr>
        <w:lastRenderedPageBreak/>
        <w:t>摘要</w:t>
      </w:r>
      <w:bookmarkEnd w:id="9"/>
    </w:p>
    <w:p w14:paraId="098F5118" w14:textId="77777777" w:rsidR="00067B30" w:rsidRDefault="0031372E">
      <w:pPr>
        <w:spacing w:line="500" w:lineRule="exact"/>
        <w:ind w:firstLine="420"/>
        <w:rPr>
          <w:sz w:val="24"/>
        </w:rPr>
      </w:pPr>
      <w:r>
        <w:rPr>
          <w:rFonts w:hint="eastAsia"/>
          <w:sz w:val="24"/>
        </w:rPr>
        <w:t>随着</w:t>
      </w:r>
      <w:r>
        <w:rPr>
          <w:rFonts w:hint="eastAsia"/>
          <w:sz w:val="24"/>
        </w:rPr>
        <w:t>WebGL</w:t>
      </w:r>
      <w:r>
        <w:rPr>
          <w:rFonts w:hint="eastAsia"/>
          <w:sz w:val="24"/>
        </w:rPr>
        <w:t>技术标准和现代浏览器技术的发展，基于互联网的虚拟现实和虚拟仿真技术研究及其应用成为了热点，出现了许多基于</w:t>
      </w:r>
      <w:r>
        <w:rPr>
          <w:rFonts w:hint="eastAsia"/>
          <w:sz w:val="24"/>
        </w:rPr>
        <w:t>WebGL</w:t>
      </w:r>
      <w:r>
        <w:rPr>
          <w:rFonts w:hint="eastAsia"/>
          <w:sz w:val="24"/>
        </w:rPr>
        <w:t>的前端优秀类库，为三维</w:t>
      </w:r>
      <w:r>
        <w:rPr>
          <w:rFonts w:hint="eastAsia"/>
          <w:sz w:val="24"/>
        </w:rPr>
        <w:t>WebGIS</w:t>
      </w:r>
      <w:r>
        <w:rPr>
          <w:rFonts w:hint="eastAsia"/>
          <w:sz w:val="24"/>
        </w:rPr>
        <w:t>技术进一步发展和应用提供更好的基础。</w:t>
      </w:r>
    </w:p>
    <w:p w14:paraId="5A26B9CB" w14:textId="77777777" w:rsidR="00067B30" w:rsidRDefault="0031372E">
      <w:pPr>
        <w:spacing w:line="500" w:lineRule="exact"/>
        <w:ind w:firstLine="420"/>
        <w:rPr>
          <w:sz w:val="24"/>
        </w:rPr>
      </w:pPr>
      <w:r>
        <w:rPr>
          <w:rFonts w:hint="eastAsia"/>
          <w:sz w:val="24"/>
        </w:rPr>
        <w:t>本文在系统分析研究三维</w:t>
      </w:r>
      <w:r>
        <w:rPr>
          <w:rFonts w:hint="eastAsia"/>
          <w:sz w:val="24"/>
        </w:rPr>
        <w:t>WebGIS</w:t>
      </w:r>
      <w:r>
        <w:rPr>
          <w:rFonts w:hint="eastAsia"/>
          <w:sz w:val="24"/>
        </w:rPr>
        <w:t>数据模型、前端类库、图形绘制框架和三维可视化技术的基础上，</w:t>
      </w:r>
      <w:bookmarkStart w:id="10" w:name="OLE_LINK51"/>
      <w:r>
        <w:rPr>
          <w:rFonts w:hint="eastAsia"/>
          <w:sz w:val="24"/>
        </w:rPr>
        <w:t>结合实验室自主研发的</w:t>
      </w:r>
      <w:r>
        <w:rPr>
          <w:rFonts w:hint="eastAsia"/>
          <w:sz w:val="24"/>
        </w:rPr>
        <w:t>ECNUGIS</w:t>
      </w:r>
      <w:r>
        <w:rPr>
          <w:rFonts w:hint="eastAsia"/>
          <w:sz w:val="24"/>
        </w:rPr>
        <w:t>服务接口，</w:t>
      </w:r>
      <w:bookmarkEnd w:id="10"/>
      <w:r>
        <w:rPr>
          <w:rFonts w:hint="eastAsia"/>
          <w:sz w:val="24"/>
        </w:rPr>
        <w:t>探索实现了一个三维</w:t>
      </w:r>
      <w:r>
        <w:rPr>
          <w:rFonts w:hint="eastAsia"/>
          <w:sz w:val="24"/>
        </w:rPr>
        <w:t>WebGIS</w:t>
      </w:r>
      <w:r>
        <w:rPr>
          <w:rFonts w:hint="eastAsia"/>
          <w:sz w:val="24"/>
        </w:rPr>
        <w:t>工具平台的原型。实现了基于</w:t>
      </w:r>
      <w:r>
        <w:rPr>
          <w:rFonts w:hint="eastAsia"/>
          <w:sz w:val="24"/>
        </w:rPr>
        <w:t>Cesium</w:t>
      </w:r>
      <w:r>
        <w:rPr>
          <w:rFonts w:hint="eastAsia"/>
          <w:sz w:val="24"/>
        </w:rPr>
        <w:t>引擎的集地图标注、交互式构建三维模型、动态矢量要素三维可视化、地形数据的可视化以及</w:t>
      </w:r>
      <w:r>
        <w:rPr>
          <w:rFonts w:hint="eastAsia"/>
          <w:sz w:val="24"/>
        </w:rPr>
        <w:t>3D</w:t>
      </w:r>
      <w:r>
        <w:rPr>
          <w:rFonts w:hint="eastAsia"/>
          <w:sz w:val="24"/>
        </w:rPr>
        <w:t>模型交互等功能于一体的三维</w:t>
      </w:r>
      <w:r>
        <w:rPr>
          <w:rFonts w:hint="eastAsia"/>
          <w:sz w:val="24"/>
        </w:rPr>
        <w:t>WebGIS</w:t>
      </w:r>
      <w:r>
        <w:rPr>
          <w:rFonts w:hint="eastAsia"/>
          <w:sz w:val="24"/>
        </w:rPr>
        <w:t>工具平台。论文的主要研究内容如下：</w:t>
      </w:r>
    </w:p>
    <w:p w14:paraId="1AB283CE" w14:textId="77777777" w:rsidR="00067B30" w:rsidRDefault="0031372E">
      <w:pPr>
        <w:spacing w:line="500" w:lineRule="exact"/>
        <w:ind w:firstLine="420"/>
        <w:rPr>
          <w:sz w:val="24"/>
        </w:rPr>
      </w:pPr>
      <w:r>
        <w:rPr>
          <w:rFonts w:hint="eastAsia"/>
          <w:sz w:val="24"/>
        </w:rPr>
        <w:t>（</w:t>
      </w:r>
      <w:r>
        <w:rPr>
          <w:rFonts w:hint="eastAsia"/>
          <w:sz w:val="24"/>
        </w:rPr>
        <w:t>1</w:t>
      </w:r>
      <w:r>
        <w:rPr>
          <w:rFonts w:hint="eastAsia"/>
          <w:sz w:val="24"/>
        </w:rPr>
        <w:t>）系统分析比较当前流行的</w:t>
      </w:r>
      <w:r>
        <w:rPr>
          <w:rFonts w:hint="eastAsia"/>
          <w:sz w:val="24"/>
        </w:rPr>
        <w:t>Web</w:t>
      </w:r>
      <w:r>
        <w:rPr>
          <w:rFonts w:hint="eastAsia"/>
          <w:sz w:val="24"/>
        </w:rPr>
        <w:t>前端地理空间数据三维可视化技术和框架的功能与技术特点。</w:t>
      </w:r>
    </w:p>
    <w:p w14:paraId="4D772E42" w14:textId="77777777" w:rsidR="00067B30" w:rsidRDefault="0031372E">
      <w:pPr>
        <w:spacing w:line="500" w:lineRule="exact"/>
        <w:ind w:firstLine="420"/>
        <w:rPr>
          <w:sz w:val="24"/>
        </w:rPr>
      </w:pPr>
      <w:r>
        <w:rPr>
          <w:rFonts w:hint="eastAsia"/>
          <w:sz w:val="24"/>
        </w:rPr>
        <w:t>（</w:t>
      </w:r>
      <w:r>
        <w:rPr>
          <w:rFonts w:hint="eastAsia"/>
          <w:sz w:val="24"/>
        </w:rPr>
        <w:t>2</w:t>
      </w:r>
      <w:r>
        <w:rPr>
          <w:rFonts w:hint="eastAsia"/>
          <w:sz w:val="24"/>
        </w:rPr>
        <w:t>）详细剖析了</w:t>
      </w:r>
      <w:r>
        <w:rPr>
          <w:rFonts w:hint="eastAsia"/>
          <w:sz w:val="24"/>
        </w:rPr>
        <w:t>Cesium</w:t>
      </w:r>
      <w:r>
        <w:rPr>
          <w:rFonts w:hint="eastAsia"/>
          <w:sz w:val="24"/>
        </w:rPr>
        <w:t>三维</w:t>
      </w:r>
      <w:r>
        <w:rPr>
          <w:rFonts w:hint="eastAsia"/>
          <w:sz w:val="24"/>
        </w:rPr>
        <w:t>WebGIS</w:t>
      </w:r>
      <w:r>
        <w:rPr>
          <w:rFonts w:hint="eastAsia"/>
          <w:sz w:val="24"/>
        </w:rPr>
        <w:t>前端类库的底层核心技术原理。包括三维虚拟地球的构建原理、动态矢量要素数据获取组织和渲染优化、切片数据的加载和缓存策略以及如何使用</w:t>
      </w:r>
      <w:r>
        <w:rPr>
          <w:rFonts w:hint="eastAsia"/>
          <w:sz w:val="24"/>
        </w:rPr>
        <w:t>3D</w:t>
      </w:r>
      <w:r>
        <w:rPr>
          <w:rFonts w:hint="eastAsia"/>
          <w:sz w:val="24"/>
        </w:rPr>
        <w:t>切片加载大规模的三维场景等内容。</w:t>
      </w:r>
    </w:p>
    <w:p w14:paraId="70366B32" w14:textId="77777777" w:rsidR="00067B30" w:rsidRDefault="0031372E">
      <w:pPr>
        <w:spacing w:line="500" w:lineRule="exact"/>
        <w:ind w:firstLine="420"/>
        <w:rPr>
          <w:sz w:val="24"/>
        </w:rPr>
      </w:pPr>
      <w:r>
        <w:rPr>
          <w:rFonts w:hint="eastAsia"/>
          <w:sz w:val="24"/>
        </w:rPr>
        <w:t>（</w:t>
      </w:r>
      <w:r>
        <w:rPr>
          <w:rFonts w:hint="eastAsia"/>
          <w:sz w:val="24"/>
        </w:rPr>
        <w:t>3</w:t>
      </w:r>
      <w:r>
        <w:rPr>
          <w:rFonts w:hint="eastAsia"/>
          <w:sz w:val="24"/>
        </w:rPr>
        <w:t>）使用实验室自主研发的</w:t>
      </w:r>
      <w:r>
        <w:rPr>
          <w:rFonts w:hint="eastAsia"/>
          <w:sz w:val="24"/>
        </w:rPr>
        <w:t>ECNUGIS Server</w:t>
      </w:r>
      <w:r>
        <w:rPr>
          <w:rFonts w:hint="eastAsia"/>
          <w:sz w:val="24"/>
        </w:rPr>
        <w:t>作为平台的后台服务器，设计并实现了一个三维</w:t>
      </w:r>
      <w:r>
        <w:rPr>
          <w:rFonts w:hint="eastAsia"/>
          <w:sz w:val="24"/>
        </w:rPr>
        <w:t>WebGIS</w:t>
      </w:r>
      <w:r>
        <w:rPr>
          <w:rFonts w:hint="eastAsia"/>
          <w:sz w:val="24"/>
        </w:rPr>
        <w:t>原型系统，为</w:t>
      </w:r>
      <w:r>
        <w:rPr>
          <w:rFonts w:hint="eastAsia"/>
          <w:sz w:val="24"/>
        </w:rPr>
        <w:t>ECNUGIS</w:t>
      </w:r>
      <w:r>
        <w:rPr>
          <w:rFonts w:hint="eastAsia"/>
          <w:sz w:val="24"/>
        </w:rPr>
        <w:t>平台提供三维</w:t>
      </w:r>
      <w:r>
        <w:rPr>
          <w:rFonts w:hint="eastAsia"/>
          <w:sz w:val="24"/>
        </w:rPr>
        <w:t>WebGIS</w:t>
      </w:r>
      <w:r>
        <w:rPr>
          <w:rFonts w:hint="eastAsia"/>
          <w:sz w:val="24"/>
        </w:rPr>
        <w:t>应用服务扩展。平台具备动态矢量要素三维可视化、二三维场景切换、加载网格图层、交互式地图标注、交互式构建三维模型、地形数据可视化、加载</w:t>
      </w:r>
      <w:r>
        <w:rPr>
          <w:rFonts w:hint="eastAsia"/>
          <w:sz w:val="24"/>
        </w:rPr>
        <w:t>3D</w:t>
      </w:r>
      <w:r>
        <w:rPr>
          <w:rFonts w:hint="eastAsia"/>
          <w:sz w:val="24"/>
        </w:rPr>
        <w:t>模型以及</w:t>
      </w:r>
      <w:r>
        <w:rPr>
          <w:rFonts w:hint="eastAsia"/>
          <w:sz w:val="24"/>
        </w:rPr>
        <w:t>VR</w:t>
      </w:r>
      <w:r>
        <w:rPr>
          <w:rFonts w:hint="eastAsia"/>
          <w:sz w:val="24"/>
        </w:rPr>
        <w:t>显示等功能。</w:t>
      </w:r>
    </w:p>
    <w:p w14:paraId="72BB5978" w14:textId="77777777" w:rsidR="00067B30" w:rsidRDefault="0031372E">
      <w:pPr>
        <w:spacing w:line="500" w:lineRule="exact"/>
        <w:ind w:firstLine="420"/>
        <w:rPr>
          <w:sz w:val="24"/>
        </w:rPr>
      </w:pPr>
      <w:r>
        <w:rPr>
          <w:rFonts w:hint="eastAsia"/>
          <w:sz w:val="24"/>
        </w:rPr>
        <w:t>论文研究成果在市农委等相关项目上得到了初步应用，相关研究和探索还将进一步深入下去。</w:t>
      </w:r>
    </w:p>
    <w:p w14:paraId="1864379F" w14:textId="77777777" w:rsidR="00067B30" w:rsidRDefault="00067B30">
      <w:pPr>
        <w:spacing w:line="500" w:lineRule="exact"/>
        <w:ind w:firstLine="420"/>
        <w:rPr>
          <w:sz w:val="24"/>
        </w:rPr>
      </w:pPr>
    </w:p>
    <w:p w14:paraId="57B69F4F" w14:textId="77777777" w:rsidR="00067B30" w:rsidRDefault="0031372E">
      <w:pPr>
        <w:rPr>
          <w:sz w:val="24"/>
        </w:rPr>
        <w:sectPr w:rsidR="00067B30">
          <w:headerReference w:type="default" r:id="rId11"/>
          <w:footerReference w:type="default" r:id="rId12"/>
          <w:pgSz w:w="11906" w:h="16838"/>
          <w:pgMar w:top="1440" w:right="1800" w:bottom="1440" w:left="1800" w:header="851" w:footer="992" w:gutter="0"/>
          <w:pgNumType w:fmt="upperRoman" w:start="1"/>
          <w:cols w:space="720"/>
          <w:docGrid w:type="lines" w:linePitch="312"/>
        </w:sectPr>
      </w:pPr>
      <w:r>
        <w:rPr>
          <w:rFonts w:ascii="黑体" w:eastAsia="黑体" w:hAnsi="黑体" w:cs="黑体" w:hint="eastAsia"/>
          <w:sz w:val="28"/>
          <w:szCs w:val="28"/>
        </w:rPr>
        <w:t>关键词</w:t>
      </w:r>
      <w:r>
        <w:rPr>
          <w:rFonts w:hint="eastAsia"/>
          <w:sz w:val="24"/>
        </w:rPr>
        <w:t>：</w:t>
      </w:r>
      <w:bookmarkStart w:id="11" w:name="OLE_LINK91"/>
      <w:r>
        <w:rPr>
          <w:rFonts w:hint="eastAsia"/>
          <w:sz w:val="24"/>
        </w:rPr>
        <w:t>三维</w:t>
      </w:r>
      <w:r>
        <w:rPr>
          <w:rFonts w:hint="eastAsia"/>
          <w:sz w:val="24"/>
        </w:rPr>
        <w:t>WebGIS</w:t>
      </w:r>
      <w:r>
        <w:rPr>
          <w:rFonts w:hint="eastAsia"/>
          <w:sz w:val="24"/>
        </w:rPr>
        <w:t>；</w:t>
      </w:r>
      <w:bookmarkStart w:id="12" w:name="OLE_LINK94"/>
      <w:r>
        <w:rPr>
          <w:rFonts w:hint="eastAsia"/>
          <w:sz w:val="24"/>
        </w:rPr>
        <w:t>Cesium</w:t>
      </w:r>
      <w:r>
        <w:rPr>
          <w:rFonts w:hint="eastAsia"/>
          <w:sz w:val="24"/>
        </w:rPr>
        <w:t>；</w:t>
      </w:r>
      <w:r>
        <w:rPr>
          <w:rFonts w:hint="eastAsia"/>
          <w:sz w:val="24"/>
        </w:rPr>
        <w:t>ECNUGIS</w:t>
      </w:r>
      <w:bookmarkEnd w:id="11"/>
      <w:bookmarkEnd w:id="12"/>
    </w:p>
    <w:p w14:paraId="140A7DA8" w14:textId="77777777" w:rsidR="00067B30" w:rsidRDefault="0031372E">
      <w:pPr>
        <w:pStyle w:val="1"/>
        <w:numPr>
          <w:ilvl w:val="0"/>
          <w:numId w:val="0"/>
        </w:numPr>
        <w:tabs>
          <w:tab w:val="clear" w:pos="425"/>
        </w:tabs>
        <w:rPr>
          <w:rFonts w:ascii="Times New Roman" w:hAnsi="Times New Roman"/>
        </w:rPr>
      </w:pPr>
      <w:bookmarkStart w:id="13" w:name="_Toc10752"/>
      <w:r>
        <w:rPr>
          <w:rFonts w:ascii="Times New Roman" w:hAnsi="Times New Roman"/>
        </w:rPr>
        <w:lastRenderedPageBreak/>
        <w:t>ABSTRACT</w:t>
      </w:r>
      <w:bookmarkEnd w:id="13"/>
    </w:p>
    <w:p w14:paraId="71835558" w14:textId="77777777" w:rsidR="00067B30" w:rsidRDefault="0031372E">
      <w:pPr>
        <w:spacing w:line="500" w:lineRule="exact"/>
        <w:ind w:firstLine="420"/>
        <w:rPr>
          <w:sz w:val="24"/>
        </w:rPr>
      </w:pPr>
      <w:r>
        <w:rPr>
          <w:sz w:val="24"/>
        </w:rPr>
        <w:t>As the development of WebGL technology standards and modern browser technology, the study of virtual reality and virtual simulation and its application has been hot. Then, many excellent class library of front end based on WebGL were developed, which offered better basis for further development and application of 3D WebGIS technology.</w:t>
      </w:r>
    </w:p>
    <w:p w14:paraId="566DFD77" w14:textId="77777777" w:rsidR="00067B30" w:rsidRDefault="0031372E">
      <w:pPr>
        <w:spacing w:line="500" w:lineRule="exact"/>
        <w:ind w:firstLine="420"/>
        <w:rPr>
          <w:sz w:val="24"/>
        </w:rPr>
      </w:pPr>
      <w:r>
        <w:rPr>
          <w:sz w:val="24"/>
        </w:rPr>
        <w:t xml:space="preserve">In the basis of analysis and study on 3D WebGIS data model, front-end class library, graph drawing framework and 3D visualization technology, </w:t>
      </w:r>
      <w:r>
        <w:rPr>
          <w:rFonts w:hint="eastAsia"/>
          <w:sz w:val="24"/>
        </w:rPr>
        <w:t xml:space="preserve">the thesis, which </w:t>
      </w:r>
      <w:r>
        <w:rPr>
          <w:sz w:val="24"/>
        </w:rPr>
        <w:t>combining ECNUGIS service interface all developed by the laboratory, explored and implemented a 3D WebGIS tool platform prototype. It contains a combination of functions of map labeling based on Cesium engine, interactive 3D model constructing, three dimensional visualization of dynamic vector elements, visualization of terrain data and 3D model interacting.</w:t>
      </w:r>
      <w:r>
        <w:rPr>
          <w:rFonts w:hint="eastAsia"/>
          <w:sz w:val="24"/>
        </w:rPr>
        <w:t xml:space="preserve"> The major contents of the thesis are as follows:</w:t>
      </w:r>
    </w:p>
    <w:p w14:paraId="54A198AB" w14:textId="77777777" w:rsidR="00067B30" w:rsidRDefault="0031372E">
      <w:pPr>
        <w:spacing w:line="500" w:lineRule="exact"/>
        <w:ind w:firstLine="420"/>
        <w:rPr>
          <w:sz w:val="24"/>
        </w:rPr>
      </w:pPr>
      <w:r>
        <w:rPr>
          <w:rFonts w:hint="eastAsia"/>
          <w:sz w:val="24"/>
        </w:rPr>
        <w:t xml:space="preserve"> (1) </w:t>
      </w:r>
      <w:r>
        <w:rPr>
          <w:sz w:val="24"/>
        </w:rPr>
        <w:t>Analyzed</w:t>
      </w:r>
      <w:r>
        <w:rPr>
          <w:rFonts w:hint="eastAsia"/>
          <w:sz w:val="24"/>
        </w:rPr>
        <w:t xml:space="preserve"> and contrasted </w:t>
      </w:r>
      <w:r>
        <w:rPr>
          <w:sz w:val="24"/>
        </w:rPr>
        <w:t xml:space="preserve">systematically the </w:t>
      </w:r>
      <w:r>
        <w:rPr>
          <w:rFonts w:hint="eastAsia"/>
          <w:sz w:val="24"/>
        </w:rPr>
        <w:t>functions and characteristics of geographical spatial data 3D visualization technology and framework of current popular Web front-end.</w:t>
      </w:r>
    </w:p>
    <w:p w14:paraId="566ABB2D" w14:textId="77777777" w:rsidR="00067B30" w:rsidRDefault="0031372E">
      <w:pPr>
        <w:spacing w:line="500" w:lineRule="exact"/>
        <w:ind w:firstLine="420"/>
        <w:rPr>
          <w:sz w:val="24"/>
        </w:rPr>
      </w:pPr>
      <w:r>
        <w:rPr>
          <w:rFonts w:hint="eastAsia"/>
          <w:sz w:val="24"/>
        </w:rPr>
        <w:t xml:space="preserve"> (2) Analyzed the core principle of underlying 3D visualization technology based on Cesium in detail including Elaborating the construction principle of 3D virtue earth, dynamic vector features data capture, render optimizations, data loading and caching strategy of slicing data, and how to load large-scale 3D scene using 3D slice.</w:t>
      </w:r>
    </w:p>
    <w:p w14:paraId="579B8C21" w14:textId="77777777" w:rsidR="00067B30" w:rsidRDefault="0031372E">
      <w:pPr>
        <w:spacing w:line="500" w:lineRule="exact"/>
        <w:ind w:firstLineChars="100" w:firstLine="240"/>
        <w:rPr>
          <w:sz w:val="24"/>
        </w:rPr>
      </w:pPr>
      <w:r>
        <w:rPr>
          <w:rFonts w:hint="eastAsia"/>
          <w:sz w:val="24"/>
        </w:rPr>
        <w:t xml:space="preserve"> (</w:t>
      </w:r>
      <w:r>
        <w:rPr>
          <w:sz w:val="24"/>
        </w:rPr>
        <w:t>3</w:t>
      </w:r>
      <w:r>
        <w:rPr>
          <w:rFonts w:hint="eastAsia"/>
          <w:sz w:val="24"/>
        </w:rPr>
        <w:t>)</w:t>
      </w:r>
      <w:r>
        <w:rPr>
          <w:sz w:val="24"/>
        </w:rPr>
        <w:t xml:space="preserve"> Used ECNUGIS Server all developed by the laboratory as backend server of the platform, designed technical architecture of 3D WebGIS and function module division of the system, and provided ECNUGIS platform with 3D WebGIS services extensions.</w:t>
      </w:r>
      <w:r>
        <w:rPr>
          <w:rFonts w:hint="eastAsia"/>
          <w:sz w:val="24"/>
        </w:rPr>
        <w:t xml:space="preserve"> The platform has many functions, such as 3D visualization of dynamic vector features, scene change between 2D and 3D, grid layer loading, interactive map annotation, interactive 3D model construction, terrain data visualization, 3D model loading, VR display and so on. </w:t>
      </w:r>
    </w:p>
    <w:p w14:paraId="055BC594" w14:textId="77777777" w:rsidR="00067B30" w:rsidRDefault="0031372E">
      <w:pPr>
        <w:spacing w:line="500" w:lineRule="exact"/>
        <w:ind w:firstLineChars="100" w:firstLine="240"/>
        <w:rPr>
          <w:sz w:val="24"/>
        </w:rPr>
      </w:pPr>
      <w:r>
        <w:rPr>
          <w:rFonts w:hint="eastAsia"/>
          <w:sz w:val="24"/>
        </w:rPr>
        <w:lastRenderedPageBreak/>
        <w:t>The re</w:t>
      </w:r>
      <w:r>
        <w:rPr>
          <w:sz w:val="24"/>
        </w:rPr>
        <w:t>search results have been applied preliminarily to relevant projects of Shanghai Agriculture Committee. Other relevant study and exploration will still be carried further.</w:t>
      </w:r>
    </w:p>
    <w:p w14:paraId="2CB76E59" w14:textId="77777777" w:rsidR="00067B30" w:rsidRDefault="00067B30"/>
    <w:p w14:paraId="14110CEC" w14:textId="77777777" w:rsidR="00067B30" w:rsidRDefault="0031372E">
      <w:pPr>
        <w:rPr>
          <w:sz w:val="24"/>
        </w:rPr>
        <w:sectPr w:rsidR="00067B30">
          <w:headerReference w:type="default" r:id="rId13"/>
          <w:pgSz w:w="11906" w:h="16838"/>
          <w:pgMar w:top="1440" w:right="1800" w:bottom="1440" w:left="1800" w:header="851" w:footer="992" w:gutter="0"/>
          <w:pgNumType w:fmt="upperRoman"/>
          <w:cols w:space="720"/>
          <w:docGrid w:type="lines" w:linePitch="312"/>
        </w:sectPr>
      </w:pPr>
      <w:r>
        <w:rPr>
          <w:b/>
          <w:bCs/>
          <w:sz w:val="24"/>
        </w:rPr>
        <w:t xml:space="preserve">Key Words: </w:t>
      </w:r>
      <w:r>
        <w:rPr>
          <w:rFonts w:hint="eastAsia"/>
          <w:sz w:val="24"/>
        </w:rPr>
        <w:t>3D WebGIS</w:t>
      </w:r>
      <w:r>
        <w:rPr>
          <w:sz w:val="24"/>
        </w:rPr>
        <w:t>;</w:t>
      </w:r>
      <w:r>
        <w:rPr>
          <w:rFonts w:hint="eastAsia"/>
          <w:sz w:val="24"/>
        </w:rPr>
        <w:t xml:space="preserve"> Cesium; ECNUGIS</w:t>
      </w:r>
    </w:p>
    <w:p w14:paraId="6D29833D" w14:textId="77777777" w:rsidR="00067B30" w:rsidRDefault="00067B30">
      <w:pPr>
        <w:rPr>
          <w:sz w:val="24"/>
        </w:rPr>
      </w:pPr>
    </w:p>
    <w:p w14:paraId="6C9C9C44" w14:textId="77777777" w:rsidR="00067B30" w:rsidRDefault="0031372E">
      <w:pPr>
        <w:pStyle w:val="10"/>
        <w:tabs>
          <w:tab w:val="right" w:leader="dot" w:pos="8306"/>
        </w:tabs>
        <w:jc w:val="center"/>
        <w:rPr>
          <w:rFonts w:ascii="黑体" w:eastAsia="黑体" w:hAnsi="黑体" w:cs="黑体"/>
          <w:sz w:val="32"/>
          <w:szCs w:val="32"/>
        </w:rPr>
      </w:pPr>
      <w:r>
        <w:rPr>
          <w:rFonts w:ascii="黑体" w:eastAsia="黑体" w:hAnsi="黑体" w:cs="黑体" w:hint="eastAsia"/>
          <w:sz w:val="32"/>
          <w:szCs w:val="32"/>
        </w:rPr>
        <w:t>目录</w:t>
      </w:r>
    </w:p>
    <w:p w14:paraId="4F23C620" w14:textId="77777777" w:rsidR="00067B30" w:rsidRDefault="00067B30"/>
    <w:p w14:paraId="2A74A958" w14:textId="77777777" w:rsidR="00067B30" w:rsidRDefault="0031372E">
      <w:pPr>
        <w:pStyle w:val="10"/>
        <w:tabs>
          <w:tab w:val="right" w:leader="dot" w:pos="8306"/>
        </w:tabs>
        <w:spacing w:line="440" w:lineRule="exact"/>
        <w:rPr>
          <w:rFonts w:ascii="黑体" w:eastAsia="黑体" w:hAnsi="黑体" w:cs="黑体"/>
          <w:sz w:val="28"/>
          <w:szCs w:val="28"/>
        </w:rPr>
      </w:pPr>
      <w:r>
        <w:rPr>
          <w:rFonts w:hint="eastAsia"/>
          <w:sz w:val="24"/>
        </w:rPr>
        <w:fldChar w:fldCharType="begin"/>
      </w:r>
      <w:r>
        <w:rPr>
          <w:rFonts w:hint="eastAsia"/>
          <w:sz w:val="24"/>
        </w:rPr>
        <w:instrText xml:space="preserve">TOC \o "1-4" \h \u </w:instrText>
      </w:r>
      <w:r>
        <w:rPr>
          <w:rFonts w:hint="eastAsia"/>
          <w:sz w:val="24"/>
        </w:rPr>
        <w:fldChar w:fldCharType="separate"/>
      </w:r>
      <w:hyperlink w:anchor="_Toc14706" w:history="1">
        <w:r>
          <w:rPr>
            <w:rFonts w:ascii="黑体" w:eastAsia="黑体" w:hAnsi="黑体" w:cs="黑体" w:hint="eastAsia"/>
            <w:sz w:val="28"/>
            <w:szCs w:val="28"/>
          </w:rPr>
          <w:t>摘要</w:t>
        </w:r>
        <w:r>
          <w:rPr>
            <w:rFonts w:ascii="黑体" w:eastAsia="黑体" w:hAnsi="黑体" w:cs="黑体" w:hint="eastAsia"/>
            <w:sz w:val="28"/>
            <w:szCs w:val="28"/>
          </w:rPr>
          <w:tab/>
        </w:r>
        <w:r>
          <w:rPr>
            <w:rFonts w:ascii="黑体" w:eastAsia="黑体" w:hAnsi="黑体" w:cs="黑体" w:hint="eastAsia"/>
            <w:sz w:val="28"/>
            <w:szCs w:val="28"/>
          </w:rPr>
          <w:fldChar w:fldCharType="begin"/>
        </w:r>
        <w:r>
          <w:rPr>
            <w:rFonts w:ascii="黑体" w:eastAsia="黑体" w:hAnsi="黑体" w:cs="黑体" w:hint="eastAsia"/>
            <w:sz w:val="28"/>
            <w:szCs w:val="28"/>
          </w:rPr>
          <w:instrText xml:space="preserve"> PAGEREF _Toc14706 </w:instrText>
        </w:r>
        <w:r>
          <w:rPr>
            <w:rFonts w:ascii="黑体" w:eastAsia="黑体" w:hAnsi="黑体" w:cs="黑体" w:hint="eastAsia"/>
            <w:sz w:val="28"/>
            <w:szCs w:val="28"/>
          </w:rPr>
          <w:fldChar w:fldCharType="separate"/>
        </w:r>
        <w:r>
          <w:rPr>
            <w:rFonts w:ascii="黑体" w:eastAsia="黑体" w:hAnsi="黑体" w:cs="黑体" w:hint="eastAsia"/>
            <w:sz w:val="28"/>
            <w:szCs w:val="28"/>
          </w:rPr>
          <w:t>I</w:t>
        </w:r>
        <w:r>
          <w:rPr>
            <w:rFonts w:ascii="黑体" w:eastAsia="黑体" w:hAnsi="黑体" w:cs="黑体" w:hint="eastAsia"/>
            <w:sz w:val="28"/>
            <w:szCs w:val="28"/>
          </w:rPr>
          <w:fldChar w:fldCharType="end"/>
        </w:r>
      </w:hyperlink>
    </w:p>
    <w:p w14:paraId="58916823" w14:textId="77777777" w:rsidR="00067B30" w:rsidRDefault="002351D8">
      <w:pPr>
        <w:pStyle w:val="10"/>
        <w:tabs>
          <w:tab w:val="right" w:leader="dot" w:pos="8306"/>
        </w:tabs>
        <w:spacing w:line="440" w:lineRule="exact"/>
        <w:rPr>
          <w:rFonts w:ascii="黑体" w:eastAsia="黑体" w:hAnsi="黑体" w:cs="黑体"/>
          <w:sz w:val="28"/>
          <w:szCs w:val="28"/>
        </w:rPr>
      </w:pPr>
      <w:hyperlink w:anchor="_Toc10752" w:history="1">
        <w:r w:rsidR="0031372E">
          <w:rPr>
            <w:rFonts w:ascii="黑体" w:eastAsia="黑体" w:hAnsi="黑体" w:cs="黑体" w:hint="eastAsia"/>
            <w:sz w:val="28"/>
            <w:szCs w:val="28"/>
          </w:rPr>
          <w:t>ABSTRACT</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_Toc10752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II</w:t>
        </w:r>
        <w:r w:rsidR="0031372E">
          <w:rPr>
            <w:rFonts w:ascii="黑体" w:eastAsia="黑体" w:hAnsi="黑体" w:cs="黑体" w:hint="eastAsia"/>
            <w:sz w:val="28"/>
            <w:szCs w:val="28"/>
          </w:rPr>
          <w:fldChar w:fldCharType="end"/>
        </w:r>
      </w:hyperlink>
    </w:p>
    <w:p w14:paraId="5D54F861" w14:textId="77777777" w:rsidR="00067B30" w:rsidRDefault="002351D8">
      <w:pPr>
        <w:pStyle w:val="10"/>
        <w:tabs>
          <w:tab w:val="right" w:leader="dot" w:pos="8306"/>
        </w:tabs>
        <w:spacing w:line="440" w:lineRule="exact"/>
        <w:rPr>
          <w:rFonts w:ascii="黑体" w:eastAsia="黑体" w:hAnsi="黑体" w:cs="黑体"/>
          <w:sz w:val="28"/>
          <w:szCs w:val="28"/>
        </w:rPr>
      </w:pPr>
      <w:hyperlink w:anchor="_Toc27458" w:history="1">
        <w:r w:rsidR="0031372E">
          <w:rPr>
            <w:rFonts w:ascii="黑体" w:eastAsia="黑体" w:hAnsi="黑体" w:cs="黑体" w:hint="eastAsia"/>
            <w:sz w:val="28"/>
            <w:szCs w:val="28"/>
          </w:rPr>
          <w:t>第一章 绪论</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_Toc27458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1</w:t>
        </w:r>
        <w:r w:rsidR="0031372E">
          <w:rPr>
            <w:rFonts w:ascii="黑体" w:eastAsia="黑体" w:hAnsi="黑体" w:cs="黑体" w:hint="eastAsia"/>
            <w:sz w:val="28"/>
            <w:szCs w:val="28"/>
          </w:rPr>
          <w:fldChar w:fldCharType="end"/>
        </w:r>
      </w:hyperlink>
    </w:p>
    <w:p w14:paraId="1FC99022" w14:textId="77777777" w:rsidR="00067B30" w:rsidRDefault="002351D8">
      <w:pPr>
        <w:pStyle w:val="20"/>
        <w:tabs>
          <w:tab w:val="right" w:leader="dot" w:pos="8306"/>
        </w:tabs>
        <w:spacing w:line="440" w:lineRule="exact"/>
        <w:rPr>
          <w:rFonts w:ascii="黑体" w:eastAsia="黑体" w:hAnsi="黑体" w:cs="黑体"/>
          <w:sz w:val="24"/>
        </w:rPr>
      </w:pPr>
      <w:hyperlink w:anchor="_Toc9193" w:history="1">
        <w:r w:rsidR="0031372E">
          <w:rPr>
            <w:rFonts w:ascii="黑体" w:eastAsia="黑体" w:hAnsi="黑体" w:cs="黑体" w:hint="eastAsia"/>
            <w:sz w:val="24"/>
          </w:rPr>
          <w:t>1.1 研究背景</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_Toc9193 </w:instrText>
        </w:r>
        <w:r w:rsidR="0031372E">
          <w:rPr>
            <w:rFonts w:ascii="黑体" w:eastAsia="黑体" w:hAnsi="黑体" w:cs="黑体" w:hint="eastAsia"/>
            <w:sz w:val="24"/>
          </w:rPr>
          <w:fldChar w:fldCharType="separate"/>
        </w:r>
        <w:r w:rsidR="0031372E">
          <w:rPr>
            <w:rFonts w:ascii="黑体" w:eastAsia="黑体" w:hAnsi="黑体" w:cs="黑体" w:hint="eastAsia"/>
            <w:sz w:val="24"/>
          </w:rPr>
          <w:t>1</w:t>
        </w:r>
        <w:r w:rsidR="0031372E">
          <w:rPr>
            <w:rFonts w:ascii="黑体" w:eastAsia="黑体" w:hAnsi="黑体" w:cs="黑体" w:hint="eastAsia"/>
            <w:sz w:val="24"/>
          </w:rPr>
          <w:fldChar w:fldCharType="end"/>
        </w:r>
      </w:hyperlink>
    </w:p>
    <w:p w14:paraId="12AB3B9A" w14:textId="77777777" w:rsidR="00067B30" w:rsidRDefault="002351D8">
      <w:pPr>
        <w:pStyle w:val="20"/>
        <w:tabs>
          <w:tab w:val="right" w:leader="dot" w:pos="8306"/>
        </w:tabs>
        <w:spacing w:line="440" w:lineRule="exact"/>
        <w:rPr>
          <w:rFonts w:ascii="黑体" w:eastAsia="黑体" w:hAnsi="黑体" w:cs="黑体"/>
          <w:sz w:val="24"/>
        </w:rPr>
      </w:pPr>
      <w:hyperlink w:anchor="_Toc9500" w:history="1">
        <w:r w:rsidR="0031372E">
          <w:rPr>
            <w:rFonts w:ascii="黑体" w:eastAsia="黑体" w:hAnsi="黑体" w:cs="黑体" w:hint="eastAsia"/>
            <w:sz w:val="24"/>
          </w:rPr>
          <w:t>1.2 国内外研究现状</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_Toc9500 </w:instrText>
        </w:r>
        <w:r w:rsidR="0031372E">
          <w:rPr>
            <w:rFonts w:ascii="黑体" w:eastAsia="黑体" w:hAnsi="黑体" w:cs="黑体" w:hint="eastAsia"/>
            <w:sz w:val="24"/>
          </w:rPr>
          <w:fldChar w:fldCharType="separate"/>
        </w:r>
        <w:r w:rsidR="0031372E">
          <w:rPr>
            <w:rFonts w:ascii="黑体" w:eastAsia="黑体" w:hAnsi="黑体" w:cs="黑体" w:hint="eastAsia"/>
            <w:sz w:val="24"/>
          </w:rPr>
          <w:t>2</w:t>
        </w:r>
        <w:r w:rsidR="0031372E">
          <w:rPr>
            <w:rFonts w:ascii="黑体" w:eastAsia="黑体" w:hAnsi="黑体" w:cs="黑体" w:hint="eastAsia"/>
            <w:sz w:val="24"/>
          </w:rPr>
          <w:fldChar w:fldCharType="end"/>
        </w:r>
      </w:hyperlink>
    </w:p>
    <w:p w14:paraId="4E1A2EDA" w14:textId="77777777" w:rsidR="00067B30" w:rsidRDefault="002351D8">
      <w:pPr>
        <w:pStyle w:val="20"/>
        <w:tabs>
          <w:tab w:val="right" w:leader="dot" w:pos="8306"/>
        </w:tabs>
        <w:spacing w:line="440" w:lineRule="exact"/>
        <w:rPr>
          <w:rFonts w:ascii="黑体" w:eastAsia="黑体" w:hAnsi="黑体" w:cs="黑体"/>
          <w:sz w:val="24"/>
        </w:rPr>
      </w:pPr>
      <w:hyperlink w:anchor="_Toc32443" w:history="1">
        <w:r w:rsidR="0031372E">
          <w:rPr>
            <w:rFonts w:ascii="黑体" w:eastAsia="黑体" w:hAnsi="黑体" w:cs="黑体" w:hint="eastAsia"/>
            <w:sz w:val="24"/>
          </w:rPr>
          <w:t>1.3 研究意义</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_Toc32443 </w:instrText>
        </w:r>
        <w:r w:rsidR="0031372E">
          <w:rPr>
            <w:rFonts w:ascii="黑体" w:eastAsia="黑体" w:hAnsi="黑体" w:cs="黑体" w:hint="eastAsia"/>
            <w:sz w:val="24"/>
          </w:rPr>
          <w:fldChar w:fldCharType="separate"/>
        </w:r>
        <w:r w:rsidR="0031372E">
          <w:rPr>
            <w:rFonts w:ascii="黑体" w:eastAsia="黑体" w:hAnsi="黑体" w:cs="黑体" w:hint="eastAsia"/>
            <w:sz w:val="24"/>
          </w:rPr>
          <w:t>4</w:t>
        </w:r>
        <w:r w:rsidR="0031372E">
          <w:rPr>
            <w:rFonts w:ascii="黑体" w:eastAsia="黑体" w:hAnsi="黑体" w:cs="黑体" w:hint="eastAsia"/>
            <w:sz w:val="24"/>
          </w:rPr>
          <w:fldChar w:fldCharType="end"/>
        </w:r>
      </w:hyperlink>
    </w:p>
    <w:p w14:paraId="5D844BF7" w14:textId="77777777" w:rsidR="00067B30" w:rsidRDefault="002351D8">
      <w:pPr>
        <w:pStyle w:val="20"/>
        <w:tabs>
          <w:tab w:val="right" w:leader="dot" w:pos="8306"/>
        </w:tabs>
        <w:spacing w:line="440" w:lineRule="exact"/>
        <w:rPr>
          <w:rFonts w:ascii="黑体" w:eastAsia="黑体" w:hAnsi="黑体" w:cs="黑体"/>
          <w:sz w:val="24"/>
        </w:rPr>
      </w:pPr>
      <w:hyperlink w:anchor="_Toc32294" w:history="1">
        <w:r w:rsidR="0031372E">
          <w:rPr>
            <w:rFonts w:ascii="黑体" w:eastAsia="黑体" w:hAnsi="黑体" w:cs="黑体" w:hint="eastAsia"/>
            <w:sz w:val="24"/>
          </w:rPr>
          <w:t>1.4 论文内容及创新点</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_Toc32294 </w:instrText>
        </w:r>
        <w:r w:rsidR="0031372E">
          <w:rPr>
            <w:rFonts w:ascii="黑体" w:eastAsia="黑体" w:hAnsi="黑体" w:cs="黑体" w:hint="eastAsia"/>
            <w:sz w:val="24"/>
          </w:rPr>
          <w:fldChar w:fldCharType="separate"/>
        </w:r>
        <w:r w:rsidR="0031372E">
          <w:rPr>
            <w:rFonts w:ascii="黑体" w:eastAsia="黑体" w:hAnsi="黑体" w:cs="黑体" w:hint="eastAsia"/>
            <w:sz w:val="24"/>
          </w:rPr>
          <w:t>5</w:t>
        </w:r>
        <w:r w:rsidR="0031372E">
          <w:rPr>
            <w:rFonts w:ascii="黑体" w:eastAsia="黑体" w:hAnsi="黑体" w:cs="黑体" w:hint="eastAsia"/>
            <w:sz w:val="24"/>
          </w:rPr>
          <w:fldChar w:fldCharType="end"/>
        </w:r>
      </w:hyperlink>
    </w:p>
    <w:p w14:paraId="37633CB7" w14:textId="77777777" w:rsidR="00067B30" w:rsidRDefault="002351D8">
      <w:pPr>
        <w:pStyle w:val="10"/>
        <w:tabs>
          <w:tab w:val="right" w:leader="dot" w:pos="8306"/>
        </w:tabs>
        <w:spacing w:line="440" w:lineRule="exact"/>
        <w:rPr>
          <w:rFonts w:ascii="黑体" w:eastAsia="黑体" w:hAnsi="黑体" w:cs="黑体"/>
          <w:sz w:val="28"/>
          <w:szCs w:val="28"/>
        </w:rPr>
      </w:pPr>
      <w:hyperlink w:anchor="_Toc20818" w:history="1">
        <w:r w:rsidR="0031372E">
          <w:rPr>
            <w:rFonts w:ascii="黑体" w:eastAsia="黑体" w:hAnsi="黑体" w:cs="黑体" w:hint="eastAsia"/>
            <w:sz w:val="28"/>
            <w:szCs w:val="28"/>
          </w:rPr>
          <w:t>第二章 互联网三维可视化技术比较</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_Toc20818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7</w:t>
        </w:r>
        <w:r w:rsidR="0031372E">
          <w:rPr>
            <w:rFonts w:ascii="黑体" w:eastAsia="黑体" w:hAnsi="黑体" w:cs="黑体" w:hint="eastAsia"/>
            <w:sz w:val="28"/>
            <w:szCs w:val="28"/>
          </w:rPr>
          <w:fldChar w:fldCharType="end"/>
        </w:r>
      </w:hyperlink>
    </w:p>
    <w:p w14:paraId="751D073A" w14:textId="77777777" w:rsidR="00067B30" w:rsidRDefault="002351D8">
      <w:pPr>
        <w:pStyle w:val="20"/>
        <w:tabs>
          <w:tab w:val="right" w:leader="dot" w:pos="8306"/>
        </w:tabs>
        <w:spacing w:line="440" w:lineRule="exact"/>
        <w:rPr>
          <w:rFonts w:ascii="黑体" w:eastAsia="黑体" w:hAnsi="黑体" w:cs="黑体"/>
          <w:sz w:val="24"/>
        </w:rPr>
      </w:pPr>
      <w:hyperlink w:anchor="_Toc16552" w:history="1">
        <w:r w:rsidR="0031372E">
          <w:rPr>
            <w:rFonts w:ascii="黑体" w:eastAsia="黑体" w:hAnsi="黑体" w:cs="黑体" w:hint="eastAsia"/>
            <w:sz w:val="24"/>
          </w:rPr>
          <w:t>2.1 Web3D技术对比</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_Toc16552 </w:instrText>
        </w:r>
        <w:r w:rsidR="0031372E">
          <w:rPr>
            <w:rFonts w:ascii="黑体" w:eastAsia="黑体" w:hAnsi="黑体" w:cs="黑体" w:hint="eastAsia"/>
            <w:sz w:val="24"/>
          </w:rPr>
          <w:fldChar w:fldCharType="separate"/>
        </w:r>
        <w:r w:rsidR="0031372E">
          <w:rPr>
            <w:rFonts w:ascii="黑体" w:eastAsia="黑体" w:hAnsi="黑体" w:cs="黑体" w:hint="eastAsia"/>
            <w:sz w:val="24"/>
          </w:rPr>
          <w:t>7</w:t>
        </w:r>
        <w:r w:rsidR="0031372E">
          <w:rPr>
            <w:rFonts w:ascii="黑体" w:eastAsia="黑体" w:hAnsi="黑体" w:cs="黑体" w:hint="eastAsia"/>
            <w:sz w:val="24"/>
          </w:rPr>
          <w:fldChar w:fldCharType="end"/>
        </w:r>
      </w:hyperlink>
    </w:p>
    <w:p w14:paraId="75AB3899" w14:textId="77777777" w:rsidR="00067B30" w:rsidRDefault="002351D8">
      <w:pPr>
        <w:pStyle w:val="20"/>
        <w:tabs>
          <w:tab w:val="right" w:leader="dot" w:pos="8306"/>
        </w:tabs>
        <w:spacing w:line="440" w:lineRule="exact"/>
        <w:rPr>
          <w:rFonts w:ascii="黑体" w:eastAsia="黑体" w:hAnsi="黑体" w:cs="黑体"/>
          <w:sz w:val="24"/>
        </w:rPr>
      </w:pPr>
      <w:hyperlink w:anchor="_Toc20724" w:history="1">
        <w:r w:rsidR="0031372E">
          <w:rPr>
            <w:rFonts w:ascii="黑体" w:eastAsia="黑体" w:hAnsi="黑体" w:cs="黑体" w:hint="eastAsia"/>
            <w:sz w:val="24"/>
          </w:rPr>
          <w:t>2.2 三维可视化框架</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_Toc20724 </w:instrText>
        </w:r>
        <w:r w:rsidR="0031372E">
          <w:rPr>
            <w:rFonts w:ascii="黑体" w:eastAsia="黑体" w:hAnsi="黑体" w:cs="黑体" w:hint="eastAsia"/>
            <w:sz w:val="24"/>
          </w:rPr>
          <w:fldChar w:fldCharType="separate"/>
        </w:r>
        <w:r w:rsidR="0031372E">
          <w:rPr>
            <w:rFonts w:ascii="黑体" w:eastAsia="黑体" w:hAnsi="黑体" w:cs="黑体" w:hint="eastAsia"/>
            <w:sz w:val="24"/>
          </w:rPr>
          <w:t>8</w:t>
        </w:r>
        <w:r w:rsidR="0031372E">
          <w:rPr>
            <w:rFonts w:ascii="黑体" w:eastAsia="黑体" w:hAnsi="黑体" w:cs="黑体" w:hint="eastAsia"/>
            <w:sz w:val="24"/>
          </w:rPr>
          <w:fldChar w:fldCharType="end"/>
        </w:r>
      </w:hyperlink>
    </w:p>
    <w:p w14:paraId="44A74197" w14:textId="77777777" w:rsidR="00067B30" w:rsidRDefault="002351D8">
      <w:pPr>
        <w:pStyle w:val="20"/>
        <w:tabs>
          <w:tab w:val="right" w:leader="dot" w:pos="8306"/>
        </w:tabs>
        <w:spacing w:line="440" w:lineRule="exact"/>
        <w:rPr>
          <w:rFonts w:ascii="黑体" w:eastAsia="黑体" w:hAnsi="黑体" w:cs="黑体"/>
          <w:sz w:val="24"/>
        </w:rPr>
      </w:pPr>
      <w:hyperlink w:anchor="_Toc10323" w:history="1">
        <w:r w:rsidR="0031372E">
          <w:rPr>
            <w:rFonts w:ascii="黑体" w:eastAsia="黑体" w:hAnsi="黑体" w:cs="黑体" w:hint="eastAsia"/>
            <w:sz w:val="24"/>
          </w:rPr>
          <w:t>2.3 三维可视化框架比较</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_Toc10323 </w:instrText>
        </w:r>
        <w:r w:rsidR="0031372E">
          <w:rPr>
            <w:rFonts w:ascii="黑体" w:eastAsia="黑体" w:hAnsi="黑体" w:cs="黑体" w:hint="eastAsia"/>
            <w:sz w:val="24"/>
          </w:rPr>
          <w:fldChar w:fldCharType="separate"/>
        </w:r>
        <w:r w:rsidR="0031372E">
          <w:rPr>
            <w:rFonts w:ascii="黑体" w:eastAsia="黑体" w:hAnsi="黑体" w:cs="黑体" w:hint="eastAsia"/>
            <w:sz w:val="24"/>
          </w:rPr>
          <w:t>10</w:t>
        </w:r>
        <w:r w:rsidR="0031372E">
          <w:rPr>
            <w:rFonts w:ascii="黑体" w:eastAsia="黑体" w:hAnsi="黑体" w:cs="黑体" w:hint="eastAsia"/>
            <w:sz w:val="24"/>
          </w:rPr>
          <w:fldChar w:fldCharType="end"/>
        </w:r>
      </w:hyperlink>
    </w:p>
    <w:p w14:paraId="5F8C0902" w14:textId="77777777" w:rsidR="00067B30" w:rsidRDefault="002351D8">
      <w:pPr>
        <w:pStyle w:val="20"/>
        <w:tabs>
          <w:tab w:val="right" w:leader="dot" w:pos="8306"/>
        </w:tabs>
        <w:spacing w:line="440" w:lineRule="exact"/>
        <w:rPr>
          <w:rFonts w:ascii="黑体" w:eastAsia="黑体" w:hAnsi="黑体" w:cs="黑体"/>
          <w:sz w:val="24"/>
        </w:rPr>
      </w:pPr>
      <w:hyperlink w:anchor="_Toc24543" w:history="1">
        <w:r w:rsidR="0031372E">
          <w:rPr>
            <w:rFonts w:ascii="黑体" w:eastAsia="黑体" w:hAnsi="黑体" w:cs="黑体" w:hint="eastAsia"/>
            <w:sz w:val="24"/>
          </w:rPr>
          <w:t>2.4 本章小结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_Toc24543 </w:instrText>
        </w:r>
        <w:r w:rsidR="0031372E">
          <w:rPr>
            <w:rFonts w:ascii="黑体" w:eastAsia="黑体" w:hAnsi="黑体" w:cs="黑体" w:hint="eastAsia"/>
            <w:sz w:val="24"/>
          </w:rPr>
          <w:fldChar w:fldCharType="separate"/>
        </w:r>
        <w:r w:rsidR="0031372E">
          <w:rPr>
            <w:rFonts w:ascii="黑体" w:eastAsia="黑体" w:hAnsi="黑体" w:cs="黑体" w:hint="eastAsia"/>
            <w:sz w:val="24"/>
          </w:rPr>
          <w:t>15</w:t>
        </w:r>
        <w:r w:rsidR="0031372E">
          <w:rPr>
            <w:rFonts w:ascii="黑体" w:eastAsia="黑体" w:hAnsi="黑体" w:cs="黑体" w:hint="eastAsia"/>
            <w:sz w:val="24"/>
          </w:rPr>
          <w:fldChar w:fldCharType="end"/>
        </w:r>
      </w:hyperlink>
    </w:p>
    <w:p w14:paraId="1A4272B0" w14:textId="77777777" w:rsidR="00067B30" w:rsidRDefault="002351D8">
      <w:pPr>
        <w:pStyle w:val="10"/>
        <w:tabs>
          <w:tab w:val="right" w:leader="dot" w:pos="8306"/>
        </w:tabs>
        <w:spacing w:line="440" w:lineRule="exact"/>
        <w:rPr>
          <w:rFonts w:ascii="黑体" w:eastAsia="黑体" w:hAnsi="黑体" w:cs="黑体"/>
          <w:sz w:val="28"/>
          <w:szCs w:val="28"/>
        </w:rPr>
      </w:pPr>
      <w:hyperlink w:anchor="_Toc15605" w:history="1">
        <w:r w:rsidR="0031372E">
          <w:rPr>
            <w:rFonts w:ascii="黑体" w:eastAsia="黑体" w:hAnsi="黑体" w:cs="黑体" w:hint="eastAsia"/>
            <w:sz w:val="28"/>
            <w:szCs w:val="28"/>
          </w:rPr>
          <w:t>第三章 三维WebGIS原理剖析</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_Toc15605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16</w:t>
        </w:r>
        <w:r w:rsidR="0031372E">
          <w:rPr>
            <w:rFonts w:ascii="黑体" w:eastAsia="黑体" w:hAnsi="黑体" w:cs="黑体" w:hint="eastAsia"/>
            <w:sz w:val="28"/>
            <w:szCs w:val="28"/>
          </w:rPr>
          <w:fldChar w:fldCharType="end"/>
        </w:r>
      </w:hyperlink>
    </w:p>
    <w:p w14:paraId="02367F11" w14:textId="77777777" w:rsidR="00067B30" w:rsidRDefault="002351D8">
      <w:pPr>
        <w:pStyle w:val="20"/>
        <w:tabs>
          <w:tab w:val="right" w:leader="dot" w:pos="8306"/>
        </w:tabs>
        <w:spacing w:line="440" w:lineRule="exact"/>
        <w:rPr>
          <w:rFonts w:ascii="黑体" w:eastAsia="黑体" w:hAnsi="黑体" w:cs="黑体"/>
          <w:sz w:val="24"/>
        </w:rPr>
      </w:pPr>
      <w:hyperlink w:anchor="_Toc9333" w:history="1">
        <w:r w:rsidR="0031372E">
          <w:rPr>
            <w:rFonts w:ascii="黑体" w:eastAsia="黑体" w:hAnsi="黑体" w:cs="黑体" w:hint="eastAsia"/>
            <w:sz w:val="24"/>
          </w:rPr>
          <w:t>3.1 WebGL三维虚拟地球</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_Toc9333 </w:instrText>
        </w:r>
        <w:r w:rsidR="0031372E">
          <w:rPr>
            <w:rFonts w:ascii="黑体" w:eastAsia="黑体" w:hAnsi="黑体" w:cs="黑体" w:hint="eastAsia"/>
            <w:sz w:val="24"/>
          </w:rPr>
          <w:fldChar w:fldCharType="separate"/>
        </w:r>
        <w:r w:rsidR="0031372E">
          <w:rPr>
            <w:rFonts w:ascii="黑体" w:eastAsia="黑体" w:hAnsi="黑体" w:cs="黑体" w:hint="eastAsia"/>
            <w:sz w:val="24"/>
          </w:rPr>
          <w:t>16</w:t>
        </w:r>
        <w:r w:rsidR="0031372E">
          <w:rPr>
            <w:rFonts w:ascii="黑体" w:eastAsia="黑体" w:hAnsi="黑体" w:cs="黑体" w:hint="eastAsia"/>
            <w:sz w:val="24"/>
          </w:rPr>
          <w:fldChar w:fldCharType="end"/>
        </w:r>
      </w:hyperlink>
    </w:p>
    <w:p w14:paraId="7FB55A55" w14:textId="77777777" w:rsidR="00067B30" w:rsidRDefault="002351D8">
      <w:pPr>
        <w:pStyle w:val="30"/>
        <w:tabs>
          <w:tab w:val="right" w:leader="dot" w:pos="8306"/>
        </w:tabs>
        <w:spacing w:line="440" w:lineRule="exact"/>
        <w:rPr>
          <w:rFonts w:ascii="宋体" w:hAnsi="宋体" w:cs="宋体"/>
          <w:sz w:val="24"/>
        </w:rPr>
      </w:pPr>
      <w:hyperlink w:anchor="_Toc5085" w:history="1">
        <w:r w:rsidR="0031372E">
          <w:rPr>
            <w:rFonts w:ascii="宋体" w:hAnsi="宋体" w:cs="宋体" w:hint="eastAsia"/>
            <w:sz w:val="24"/>
          </w:rPr>
          <w:t>3.1.1 基于WebGL的图形绘制</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_Toc5085 </w:instrText>
        </w:r>
        <w:r w:rsidR="0031372E">
          <w:rPr>
            <w:rFonts w:ascii="宋体" w:hAnsi="宋体" w:cs="宋体" w:hint="eastAsia"/>
            <w:sz w:val="24"/>
          </w:rPr>
          <w:fldChar w:fldCharType="separate"/>
        </w:r>
        <w:r w:rsidR="0031372E">
          <w:rPr>
            <w:rFonts w:ascii="宋体" w:hAnsi="宋体" w:cs="宋体" w:hint="eastAsia"/>
            <w:sz w:val="24"/>
          </w:rPr>
          <w:t>16</w:t>
        </w:r>
        <w:r w:rsidR="0031372E">
          <w:rPr>
            <w:rFonts w:ascii="宋体" w:hAnsi="宋体" w:cs="宋体" w:hint="eastAsia"/>
            <w:sz w:val="24"/>
          </w:rPr>
          <w:fldChar w:fldCharType="end"/>
        </w:r>
      </w:hyperlink>
    </w:p>
    <w:p w14:paraId="6B5760B2" w14:textId="77777777" w:rsidR="00067B30" w:rsidRDefault="002351D8">
      <w:pPr>
        <w:pStyle w:val="30"/>
        <w:tabs>
          <w:tab w:val="right" w:leader="dot" w:pos="8306"/>
        </w:tabs>
        <w:spacing w:line="440" w:lineRule="exact"/>
        <w:rPr>
          <w:rFonts w:ascii="宋体" w:hAnsi="宋体" w:cs="宋体"/>
          <w:sz w:val="24"/>
        </w:rPr>
      </w:pPr>
      <w:hyperlink w:anchor="_Toc11613" w:history="1">
        <w:r w:rsidR="0031372E">
          <w:rPr>
            <w:rFonts w:ascii="宋体" w:hAnsi="宋体" w:cs="宋体" w:hint="eastAsia"/>
            <w:sz w:val="24"/>
          </w:rPr>
          <w:t>3.1.2 三维虚拟地球的构建</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_Toc11613 </w:instrText>
        </w:r>
        <w:r w:rsidR="0031372E">
          <w:rPr>
            <w:rFonts w:ascii="宋体" w:hAnsi="宋体" w:cs="宋体" w:hint="eastAsia"/>
            <w:sz w:val="24"/>
          </w:rPr>
          <w:fldChar w:fldCharType="separate"/>
        </w:r>
        <w:r w:rsidR="0031372E">
          <w:rPr>
            <w:rFonts w:ascii="宋体" w:hAnsi="宋体" w:cs="宋体" w:hint="eastAsia"/>
            <w:sz w:val="24"/>
          </w:rPr>
          <w:t>17</w:t>
        </w:r>
        <w:r w:rsidR="0031372E">
          <w:rPr>
            <w:rFonts w:ascii="宋体" w:hAnsi="宋体" w:cs="宋体" w:hint="eastAsia"/>
            <w:sz w:val="24"/>
          </w:rPr>
          <w:fldChar w:fldCharType="end"/>
        </w:r>
      </w:hyperlink>
    </w:p>
    <w:p w14:paraId="12257A23" w14:textId="77777777" w:rsidR="00067B30" w:rsidRDefault="002351D8">
      <w:pPr>
        <w:pStyle w:val="20"/>
        <w:tabs>
          <w:tab w:val="right" w:leader="dot" w:pos="8306"/>
        </w:tabs>
        <w:spacing w:line="440" w:lineRule="exact"/>
        <w:rPr>
          <w:rFonts w:ascii="黑体" w:eastAsia="黑体" w:hAnsi="黑体" w:cs="黑体"/>
          <w:sz w:val="24"/>
        </w:rPr>
      </w:pPr>
      <w:hyperlink w:anchor="_Toc23906" w:history="1">
        <w:r w:rsidR="0031372E">
          <w:rPr>
            <w:rFonts w:ascii="黑体" w:eastAsia="黑体" w:hAnsi="黑体" w:cs="黑体" w:hint="eastAsia"/>
            <w:sz w:val="24"/>
          </w:rPr>
          <w:t>3.2 动态矢量要素渲染优化</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_Toc23906 </w:instrText>
        </w:r>
        <w:r w:rsidR="0031372E">
          <w:rPr>
            <w:rFonts w:ascii="黑体" w:eastAsia="黑体" w:hAnsi="黑体" w:cs="黑体" w:hint="eastAsia"/>
            <w:sz w:val="24"/>
          </w:rPr>
          <w:fldChar w:fldCharType="separate"/>
        </w:r>
        <w:r w:rsidR="0031372E">
          <w:rPr>
            <w:rFonts w:ascii="黑体" w:eastAsia="黑体" w:hAnsi="黑体" w:cs="黑体" w:hint="eastAsia"/>
            <w:sz w:val="24"/>
          </w:rPr>
          <w:t>21</w:t>
        </w:r>
        <w:r w:rsidR="0031372E">
          <w:rPr>
            <w:rFonts w:ascii="黑体" w:eastAsia="黑体" w:hAnsi="黑体" w:cs="黑体" w:hint="eastAsia"/>
            <w:sz w:val="24"/>
          </w:rPr>
          <w:fldChar w:fldCharType="end"/>
        </w:r>
      </w:hyperlink>
    </w:p>
    <w:p w14:paraId="42CB52BA" w14:textId="77777777" w:rsidR="00067B30" w:rsidRDefault="002351D8">
      <w:pPr>
        <w:pStyle w:val="30"/>
        <w:tabs>
          <w:tab w:val="right" w:leader="dot" w:pos="8306"/>
        </w:tabs>
        <w:spacing w:line="440" w:lineRule="exact"/>
        <w:rPr>
          <w:rFonts w:ascii="宋体" w:hAnsi="宋体" w:cs="宋体"/>
          <w:sz w:val="24"/>
        </w:rPr>
      </w:pPr>
      <w:hyperlink w:anchor="_Toc31927" w:history="1">
        <w:r w:rsidR="0031372E">
          <w:rPr>
            <w:rFonts w:ascii="宋体" w:hAnsi="宋体" w:cs="宋体" w:hint="eastAsia"/>
            <w:sz w:val="24"/>
          </w:rPr>
          <w:t>3.2.1 矢量数据组织与管理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_Toc31927 </w:instrText>
        </w:r>
        <w:r w:rsidR="0031372E">
          <w:rPr>
            <w:rFonts w:ascii="宋体" w:hAnsi="宋体" w:cs="宋体" w:hint="eastAsia"/>
            <w:sz w:val="24"/>
          </w:rPr>
          <w:fldChar w:fldCharType="separate"/>
        </w:r>
        <w:r w:rsidR="0031372E">
          <w:rPr>
            <w:rFonts w:ascii="宋体" w:hAnsi="宋体" w:cs="宋体" w:hint="eastAsia"/>
            <w:sz w:val="24"/>
          </w:rPr>
          <w:t>21</w:t>
        </w:r>
        <w:r w:rsidR="0031372E">
          <w:rPr>
            <w:rFonts w:ascii="宋体" w:hAnsi="宋体" w:cs="宋体" w:hint="eastAsia"/>
            <w:sz w:val="24"/>
          </w:rPr>
          <w:fldChar w:fldCharType="end"/>
        </w:r>
      </w:hyperlink>
    </w:p>
    <w:p w14:paraId="0D318463" w14:textId="77777777" w:rsidR="00067B30" w:rsidRDefault="002351D8">
      <w:pPr>
        <w:pStyle w:val="30"/>
        <w:tabs>
          <w:tab w:val="right" w:leader="dot" w:pos="8306"/>
        </w:tabs>
        <w:spacing w:line="440" w:lineRule="exact"/>
        <w:rPr>
          <w:rFonts w:ascii="宋体" w:hAnsi="宋体" w:cs="宋体"/>
          <w:sz w:val="24"/>
        </w:rPr>
      </w:pPr>
      <w:hyperlink w:anchor="_Toc25024" w:history="1">
        <w:r w:rsidR="0031372E">
          <w:rPr>
            <w:rFonts w:ascii="宋体" w:hAnsi="宋体" w:cs="宋体" w:hint="eastAsia"/>
            <w:sz w:val="24"/>
          </w:rPr>
          <w:t>3.2.2 动态矢量要素压缩编码</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_Toc25024 </w:instrText>
        </w:r>
        <w:r w:rsidR="0031372E">
          <w:rPr>
            <w:rFonts w:ascii="宋体" w:hAnsi="宋体" w:cs="宋体" w:hint="eastAsia"/>
            <w:sz w:val="24"/>
          </w:rPr>
          <w:fldChar w:fldCharType="separate"/>
        </w:r>
        <w:r w:rsidR="0031372E">
          <w:rPr>
            <w:rFonts w:ascii="宋体" w:hAnsi="宋体" w:cs="宋体" w:hint="eastAsia"/>
            <w:sz w:val="24"/>
          </w:rPr>
          <w:t>22</w:t>
        </w:r>
        <w:r w:rsidR="0031372E">
          <w:rPr>
            <w:rFonts w:ascii="宋体" w:hAnsi="宋体" w:cs="宋体" w:hint="eastAsia"/>
            <w:sz w:val="24"/>
          </w:rPr>
          <w:fldChar w:fldCharType="end"/>
        </w:r>
      </w:hyperlink>
    </w:p>
    <w:p w14:paraId="3FB08323" w14:textId="77777777" w:rsidR="00067B30" w:rsidRDefault="002351D8">
      <w:pPr>
        <w:pStyle w:val="30"/>
        <w:tabs>
          <w:tab w:val="right" w:leader="dot" w:pos="8306"/>
        </w:tabs>
        <w:spacing w:line="440" w:lineRule="exact"/>
        <w:rPr>
          <w:rFonts w:ascii="宋体" w:hAnsi="宋体" w:cs="宋体"/>
          <w:sz w:val="24"/>
        </w:rPr>
      </w:pPr>
      <w:hyperlink w:anchor="_Toc13819" w:history="1">
        <w:r w:rsidR="0031372E">
          <w:rPr>
            <w:rFonts w:ascii="宋体" w:hAnsi="宋体" w:cs="宋体" w:hint="eastAsia"/>
            <w:sz w:val="24"/>
          </w:rPr>
          <w:t>3.2.3 基于LOD的矢量数据模型</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_Toc13819 </w:instrText>
        </w:r>
        <w:r w:rsidR="0031372E">
          <w:rPr>
            <w:rFonts w:ascii="宋体" w:hAnsi="宋体" w:cs="宋体" w:hint="eastAsia"/>
            <w:sz w:val="24"/>
          </w:rPr>
          <w:fldChar w:fldCharType="separate"/>
        </w:r>
        <w:r w:rsidR="0031372E">
          <w:rPr>
            <w:rFonts w:ascii="宋体" w:hAnsi="宋体" w:cs="宋体" w:hint="eastAsia"/>
            <w:sz w:val="24"/>
          </w:rPr>
          <w:t>23</w:t>
        </w:r>
        <w:r w:rsidR="0031372E">
          <w:rPr>
            <w:rFonts w:ascii="宋体" w:hAnsi="宋体" w:cs="宋体" w:hint="eastAsia"/>
            <w:sz w:val="24"/>
          </w:rPr>
          <w:fldChar w:fldCharType="end"/>
        </w:r>
      </w:hyperlink>
    </w:p>
    <w:p w14:paraId="71A39FE4" w14:textId="77777777" w:rsidR="00067B30" w:rsidRDefault="002351D8">
      <w:pPr>
        <w:pStyle w:val="20"/>
        <w:tabs>
          <w:tab w:val="right" w:leader="dot" w:pos="8306"/>
        </w:tabs>
        <w:spacing w:line="440" w:lineRule="exact"/>
        <w:rPr>
          <w:rFonts w:ascii="黑体" w:eastAsia="黑体" w:hAnsi="黑体" w:cs="黑体"/>
          <w:sz w:val="24"/>
        </w:rPr>
      </w:pPr>
      <w:hyperlink w:anchor="_Toc2548" w:history="1">
        <w:r w:rsidR="0031372E">
          <w:rPr>
            <w:rFonts w:ascii="黑体" w:eastAsia="黑体" w:hAnsi="黑体" w:cs="黑体" w:hint="eastAsia"/>
            <w:sz w:val="24"/>
          </w:rPr>
          <w:t>3.3 切片可视化及管理</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_Toc2548 </w:instrText>
        </w:r>
        <w:r w:rsidR="0031372E">
          <w:rPr>
            <w:rFonts w:ascii="黑体" w:eastAsia="黑体" w:hAnsi="黑体" w:cs="黑体" w:hint="eastAsia"/>
            <w:sz w:val="24"/>
          </w:rPr>
          <w:fldChar w:fldCharType="separate"/>
        </w:r>
        <w:r w:rsidR="0031372E">
          <w:rPr>
            <w:rFonts w:ascii="黑体" w:eastAsia="黑体" w:hAnsi="黑体" w:cs="黑体" w:hint="eastAsia"/>
            <w:sz w:val="24"/>
          </w:rPr>
          <w:t>25</w:t>
        </w:r>
        <w:r w:rsidR="0031372E">
          <w:rPr>
            <w:rFonts w:ascii="黑体" w:eastAsia="黑体" w:hAnsi="黑体" w:cs="黑体" w:hint="eastAsia"/>
            <w:sz w:val="24"/>
          </w:rPr>
          <w:fldChar w:fldCharType="end"/>
        </w:r>
      </w:hyperlink>
    </w:p>
    <w:p w14:paraId="2D39E74A" w14:textId="77777777" w:rsidR="00067B30" w:rsidRDefault="002351D8">
      <w:pPr>
        <w:pStyle w:val="30"/>
        <w:tabs>
          <w:tab w:val="right" w:leader="dot" w:pos="8306"/>
        </w:tabs>
        <w:spacing w:line="440" w:lineRule="exact"/>
        <w:rPr>
          <w:rFonts w:ascii="宋体" w:hAnsi="宋体" w:cs="宋体"/>
          <w:sz w:val="24"/>
        </w:rPr>
      </w:pPr>
      <w:hyperlink w:anchor="_Toc19447" w:history="1">
        <w:r w:rsidR="0031372E">
          <w:rPr>
            <w:rFonts w:ascii="宋体" w:hAnsi="宋体" w:cs="宋体" w:hint="eastAsia"/>
            <w:sz w:val="24"/>
          </w:rPr>
          <w:t>3.3.1 切片数据组织</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_Toc19447 </w:instrText>
        </w:r>
        <w:r w:rsidR="0031372E">
          <w:rPr>
            <w:rFonts w:ascii="宋体" w:hAnsi="宋体" w:cs="宋体" w:hint="eastAsia"/>
            <w:sz w:val="24"/>
          </w:rPr>
          <w:fldChar w:fldCharType="separate"/>
        </w:r>
        <w:r w:rsidR="0031372E">
          <w:rPr>
            <w:rFonts w:ascii="宋体" w:hAnsi="宋体" w:cs="宋体" w:hint="eastAsia"/>
            <w:sz w:val="24"/>
          </w:rPr>
          <w:t>25</w:t>
        </w:r>
        <w:r w:rsidR="0031372E">
          <w:rPr>
            <w:rFonts w:ascii="宋体" w:hAnsi="宋体" w:cs="宋体" w:hint="eastAsia"/>
            <w:sz w:val="24"/>
          </w:rPr>
          <w:fldChar w:fldCharType="end"/>
        </w:r>
      </w:hyperlink>
    </w:p>
    <w:p w14:paraId="216AC64B" w14:textId="77777777" w:rsidR="00067B30" w:rsidRDefault="002351D8">
      <w:pPr>
        <w:pStyle w:val="30"/>
        <w:tabs>
          <w:tab w:val="right" w:leader="dot" w:pos="8306"/>
        </w:tabs>
        <w:spacing w:line="440" w:lineRule="exact"/>
        <w:rPr>
          <w:rFonts w:ascii="宋体" w:hAnsi="宋体" w:cs="宋体"/>
          <w:sz w:val="24"/>
        </w:rPr>
      </w:pPr>
      <w:hyperlink w:anchor="_Toc31828" w:history="1">
        <w:r w:rsidR="0031372E">
          <w:rPr>
            <w:rFonts w:ascii="宋体" w:hAnsi="宋体" w:cs="宋体" w:hint="eastAsia"/>
            <w:sz w:val="24"/>
          </w:rPr>
          <w:t>3.3.2 切片缓存与预加载机制</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_Toc31828 </w:instrText>
        </w:r>
        <w:r w:rsidR="0031372E">
          <w:rPr>
            <w:rFonts w:ascii="宋体" w:hAnsi="宋体" w:cs="宋体" w:hint="eastAsia"/>
            <w:sz w:val="24"/>
          </w:rPr>
          <w:fldChar w:fldCharType="separate"/>
        </w:r>
        <w:r w:rsidR="0031372E">
          <w:rPr>
            <w:rFonts w:ascii="宋体" w:hAnsi="宋体" w:cs="宋体" w:hint="eastAsia"/>
            <w:sz w:val="24"/>
          </w:rPr>
          <w:t>26</w:t>
        </w:r>
        <w:r w:rsidR="0031372E">
          <w:rPr>
            <w:rFonts w:ascii="宋体" w:hAnsi="宋体" w:cs="宋体" w:hint="eastAsia"/>
            <w:sz w:val="24"/>
          </w:rPr>
          <w:fldChar w:fldCharType="end"/>
        </w:r>
      </w:hyperlink>
    </w:p>
    <w:p w14:paraId="1845FEDE" w14:textId="77777777" w:rsidR="00067B30" w:rsidRDefault="002351D8">
      <w:pPr>
        <w:pStyle w:val="20"/>
        <w:tabs>
          <w:tab w:val="right" w:leader="dot" w:pos="8306"/>
        </w:tabs>
        <w:spacing w:line="440" w:lineRule="exact"/>
        <w:rPr>
          <w:rFonts w:ascii="黑体" w:eastAsia="黑体" w:hAnsi="黑体" w:cs="黑体"/>
          <w:sz w:val="24"/>
        </w:rPr>
      </w:pPr>
      <w:hyperlink w:anchor="_Toc14206" w:history="1">
        <w:r w:rsidR="0031372E">
          <w:rPr>
            <w:rFonts w:ascii="黑体" w:eastAsia="黑体" w:hAnsi="黑体" w:cs="黑体" w:hint="eastAsia"/>
            <w:sz w:val="24"/>
          </w:rPr>
          <w:t>3.4 3D切片数据组织结构</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_Toc14206 </w:instrText>
        </w:r>
        <w:r w:rsidR="0031372E">
          <w:rPr>
            <w:rFonts w:ascii="黑体" w:eastAsia="黑体" w:hAnsi="黑体" w:cs="黑体" w:hint="eastAsia"/>
            <w:sz w:val="24"/>
          </w:rPr>
          <w:fldChar w:fldCharType="separate"/>
        </w:r>
        <w:r w:rsidR="0031372E">
          <w:rPr>
            <w:rFonts w:ascii="黑体" w:eastAsia="黑体" w:hAnsi="黑体" w:cs="黑体" w:hint="eastAsia"/>
            <w:sz w:val="24"/>
          </w:rPr>
          <w:t>27</w:t>
        </w:r>
        <w:r w:rsidR="0031372E">
          <w:rPr>
            <w:rFonts w:ascii="黑体" w:eastAsia="黑体" w:hAnsi="黑体" w:cs="黑体" w:hint="eastAsia"/>
            <w:sz w:val="24"/>
          </w:rPr>
          <w:fldChar w:fldCharType="end"/>
        </w:r>
      </w:hyperlink>
    </w:p>
    <w:p w14:paraId="504F5966" w14:textId="77777777" w:rsidR="00067B30" w:rsidRDefault="002351D8">
      <w:pPr>
        <w:pStyle w:val="30"/>
        <w:tabs>
          <w:tab w:val="right" w:leader="dot" w:pos="8306"/>
        </w:tabs>
        <w:spacing w:line="440" w:lineRule="exact"/>
        <w:rPr>
          <w:rFonts w:ascii="宋体" w:hAnsi="宋体" w:cs="宋体"/>
          <w:sz w:val="24"/>
        </w:rPr>
      </w:pPr>
      <w:hyperlink w:anchor="_Toc21230" w:history="1">
        <w:r w:rsidR="0031372E">
          <w:rPr>
            <w:rFonts w:ascii="宋体" w:hAnsi="宋体" w:cs="宋体" w:hint="eastAsia"/>
            <w:sz w:val="24"/>
          </w:rPr>
          <w:t>3.4.1 3D切片的组织</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_Toc21230 </w:instrText>
        </w:r>
        <w:r w:rsidR="0031372E">
          <w:rPr>
            <w:rFonts w:ascii="宋体" w:hAnsi="宋体" w:cs="宋体" w:hint="eastAsia"/>
            <w:sz w:val="24"/>
          </w:rPr>
          <w:fldChar w:fldCharType="separate"/>
        </w:r>
        <w:r w:rsidR="0031372E">
          <w:rPr>
            <w:rFonts w:ascii="宋体" w:hAnsi="宋体" w:cs="宋体" w:hint="eastAsia"/>
            <w:sz w:val="24"/>
          </w:rPr>
          <w:t>28</w:t>
        </w:r>
        <w:r w:rsidR="0031372E">
          <w:rPr>
            <w:rFonts w:ascii="宋体" w:hAnsi="宋体" w:cs="宋体" w:hint="eastAsia"/>
            <w:sz w:val="24"/>
          </w:rPr>
          <w:fldChar w:fldCharType="end"/>
        </w:r>
      </w:hyperlink>
    </w:p>
    <w:p w14:paraId="0F25743A" w14:textId="77777777" w:rsidR="00067B30" w:rsidRDefault="002351D8">
      <w:pPr>
        <w:pStyle w:val="30"/>
        <w:tabs>
          <w:tab w:val="right" w:leader="dot" w:pos="8306"/>
        </w:tabs>
        <w:spacing w:line="440" w:lineRule="exact"/>
        <w:rPr>
          <w:rFonts w:ascii="宋体" w:hAnsi="宋体" w:cs="宋体"/>
          <w:sz w:val="24"/>
        </w:rPr>
      </w:pPr>
      <w:hyperlink w:anchor="_Toc17604" w:history="1">
        <w:r w:rsidR="0031372E">
          <w:rPr>
            <w:rFonts w:ascii="宋体" w:hAnsi="宋体" w:cs="宋体" w:hint="eastAsia"/>
            <w:sz w:val="24"/>
          </w:rPr>
          <w:t>3.4.2 创建树型空间数据结构</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_Toc17604 </w:instrText>
        </w:r>
        <w:r w:rsidR="0031372E">
          <w:rPr>
            <w:rFonts w:ascii="宋体" w:hAnsi="宋体" w:cs="宋体" w:hint="eastAsia"/>
            <w:sz w:val="24"/>
          </w:rPr>
          <w:fldChar w:fldCharType="separate"/>
        </w:r>
        <w:r w:rsidR="0031372E">
          <w:rPr>
            <w:rFonts w:ascii="宋体" w:hAnsi="宋体" w:cs="宋体" w:hint="eastAsia"/>
            <w:sz w:val="24"/>
          </w:rPr>
          <w:t>28</w:t>
        </w:r>
        <w:r w:rsidR="0031372E">
          <w:rPr>
            <w:rFonts w:ascii="宋体" w:hAnsi="宋体" w:cs="宋体" w:hint="eastAsia"/>
            <w:sz w:val="24"/>
          </w:rPr>
          <w:fldChar w:fldCharType="end"/>
        </w:r>
      </w:hyperlink>
    </w:p>
    <w:p w14:paraId="2AE88434" w14:textId="77777777" w:rsidR="00067B30" w:rsidRDefault="002351D8">
      <w:pPr>
        <w:pStyle w:val="20"/>
        <w:tabs>
          <w:tab w:val="right" w:leader="dot" w:pos="8306"/>
        </w:tabs>
        <w:spacing w:line="440" w:lineRule="exact"/>
        <w:rPr>
          <w:rFonts w:ascii="黑体" w:eastAsia="黑体" w:hAnsi="黑体" w:cs="黑体"/>
          <w:sz w:val="24"/>
        </w:rPr>
      </w:pPr>
      <w:hyperlink w:anchor="_Toc25087" w:history="1">
        <w:r w:rsidR="0031372E">
          <w:rPr>
            <w:rFonts w:ascii="黑体" w:eastAsia="黑体" w:hAnsi="黑体" w:cs="黑体" w:hint="eastAsia"/>
            <w:sz w:val="24"/>
          </w:rPr>
          <w:t>3.5 基于Web的虚拟现实</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_Toc25087 </w:instrText>
        </w:r>
        <w:r w:rsidR="0031372E">
          <w:rPr>
            <w:rFonts w:ascii="黑体" w:eastAsia="黑体" w:hAnsi="黑体" w:cs="黑体" w:hint="eastAsia"/>
            <w:sz w:val="24"/>
          </w:rPr>
          <w:fldChar w:fldCharType="separate"/>
        </w:r>
        <w:r w:rsidR="0031372E">
          <w:rPr>
            <w:rFonts w:ascii="黑体" w:eastAsia="黑体" w:hAnsi="黑体" w:cs="黑体" w:hint="eastAsia"/>
            <w:sz w:val="24"/>
          </w:rPr>
          <w:t>30</w:t>
        </w:r>
        <w:r w:rsidR="0031372E">
          <w:rPr>
            <w:rFonts w:ascii="黑体" w:eastAsia="黑体" w:hAnsi="黑体" w:cs="黑体" w:hint="eastAsia"/>
            <w:sz w:val="24"/>
          </w:rPr>
          <w:fldChar w:fldCharType="end"/>
        </w:r>
      </w:hyperlink>
    </w:p>
    <w:p w14:paraId="35247C08" w14:textId="77777777" w:rsidR="00067B30" w:rsidRDefault="002351D8">
      <w:pPr>
        <w:pStyle w:val="30"/>
        <w:tabs>
          <w:tab w:val="right" w:leader="dot" w:pos="8306"/>
        </w:tabs>
        <w:spacing w:line="440" w:lineRule="exact"/>
        <w:rPr>
          <w:rFonts w:ascii="宋体" w:hAnsi="宋体" w:cs="宋体"/>
          <w:sz w:val="24"/>
        </w:rPr>
      </w:pPr>
      <w:hyperlink w:anchor="_Toc13446" w:history="1">
        <w:r w:rsidR="0031372E">
          <w:rPr>
            <w:rFonts w:ascii="宋体" w:hAnsi="宋体" w:cs="宋体" w:hint="eastAsia"/>
            <w:sz w:val="24"/>
          </w:rPr>
          <w:t>3.5.1 连接VR设备</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_Toc13446 </w:instrText>
        </w:r>
        <w:r w:rsidR="0031372E">
          <w:rPr>
            <w:rFonts w:ascii="宋体" w:hAnsi="宋体" w:cs="宋体" w:hint="eastAsia"/>
            <w:sz w:val="24"/>
          </w:rPr>
          <w:fldChar w:fldCharType="separate"/>
        </w:r>
        <w:r w:rsidR="0031372E">
          <w:rPr>
            <w:rFonts w:ascii="宋体" w:hAnsi="宋体" w:cs="宋体" w:hint="eastAsia"/>
            <w:sz w:val="24"/>
          </w:rPr>
          <w:t>31</w:t>
        </w:r>
        <w:r w:rsidR="0031372E">
          <w:rPr>
            <w:rFonts w:ascii="宋体" w:hAnsi="宋体" w:cs="宋体" w:hint="eastAsia"/>
            <w:sz w:val="24"/>
          </w:rPr>
          <w:fldChar w:fldCharType="end"/>
        </w:r>
      </w:hyperlink>
    </w:p>
    <w:p w14:paraId="53B72123" w14:textId="77777777" w:rsidR="00067B30" w:rsidRDefault="002351D8">
      <w:pPr>
        <w:pStyle w:val="30"/>
        <w:tabs>
          <w:tab w:val="right" w:leader="dot" w:pos="8306"/>
        </w:tabs>
        <w:spacing w:line="440" w:lineRule="exact"/>
        <w:rPr>
          <w:rFonts w:ascii="宋体" w:hAnsi="宋体" w:cs="宋体"/>
          <w:sz w:val="24"/>
        </w:rPr>
      </w:pPr>
      <w:hyperlink w:anchor="_Toc30461" w:history="1">
        <w:r w:rsidR="0031372E">
          <w:rPr>
            <w:rFonts w:ascii="宋体" w:hAnsi="宋体" w:cs="宋体" w:hint="eastAsia"/>
            <w:sz w:val="24"/>
          </w:rPr>
          <w:t>3.5.2 实时响应VR设备状态</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_Toc30461 </w:instrText>
        </w:r>
        <w:r w:rsidR="0031372E">
          <w:rPr>
            <w:rFonts w:ascii="宋体" w:hAnsi="宋体" w:cs="宋体" w:hint="eastAsia"/>
            <w:sz w:val="24"/>
          </w:rPr>
          <w:fldChar w:fldCharType="separate"/>
        </w:r>
        <w:r w:rsidR="0031372E">
          <w:rPr>
            <w:rFonts w:ascii="宋体" w:hAnsi="宋体" w:cs="宋体" w:hint="eastAsia"/>
            <w:sz w:val="24"/>
          </w:rPr>
          <w:t>31</w:t>
        </w:r>
        <w:r w:rsidR="0031372E">
          <w:rPr>
            <w:rFonts w:ascii="宋体" w:hAnsi="宋体" w:cs="宋体" w:hint="eastAsia"/>
            <w:sz w:val="24"/>
          </w:rPr>
          <w:fldChar w:fldCharType="end"/>
        </w:r>
      </w:hyperlink>
    </w:p>
    <w:p w14:paraId="337F1A93" w14:textId="77777777" w:rsidR="00067B30" w:rsidRDefault="002351D8">
      <w:pPr>
        <w:pStyle w:val="30"/>
        <w:tabs>
          <w:tab w:val="right" w:leader="dot" w:pos="8306"/>
        </w:tabs>
        <w:spacing w:line="440" w:lineRule="exact"/>
        <w:rPr>
          <w:rFonts w:ascii="宋体" w:hAnsi="宋体" w:cs="宋体"/>
          <w:sz w:val="24"/>
        </w:rPr>
      </w:pPr>
      <w:hyperlink w:anchor="_Toc5986" w:history="1">
        <w:r w:rsidR="0031372E">
          <w:rPr>
            <w:rFonts w:ascii="宋体" w:hAnsi="宋体" w:cs="宋体" w:hint="eastAsia"/>
            <w:sz w:val="24"/>
          </w:rPr>
          <w:t>3.5.3 立体视觉呈现原理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_Toc5986 </w:instrText>
        </w:r>
        <w:r w:rsidR="0031372E">
          <w:rPr>
            <w:rFonts w:ascii="宋体" w:hAnsi="宋体" w:cs="宋体" w:hint="eastAsia"/>
            <w:sz w:val="24"/>
          </w:rPr>
          <w:fldChar w:fldCharType="separate"/>
        </w:r>
        <w:r w:rsidR="0031372E">
          <w:rPr>
            <w:rFonts w:ascii="宋体" w:hAnsi="宋体" w:cs="宋体" w:hint="eastAsia"/>
            <w:sz w:val="24"/>
          </w:rPr>
          <w:t>33</w:t>
        </w:r>
        <w:r w:rsidR="0031372E">
          <w:rPr>
            <w:rFonts w:ascii="宋体" w:hAnsi="宋体" w:cs="宋体" w:hint="eastAsia"/>
            <w:sz w:val="24"/>
          </w:rPr>
          <w:fldChar w:fldCharType="end"/>
        </w:r>
      </w:hyperlink>
    </w:p>
    <w:p w14:paraId="2E2B5198" w14:textId="77777777" w:rsidR="00067B30" w:rsidRDefault="002351D8">
      <w:pPr>
        <w:pStyle w:val="20"/>
        <w:tabs>
          <w:tab w:val="right" w:leader="dot" w:pos="8306"/>
        </w:tabs>
        <w:spacing w:line="440" w:lineRule="exact"/>
        <w:rPr>
          <w:rFonts w:ascii="黑体" w:eastAsia="黑体" w:hAnsi="黑体" w:cs="黑体"/>
          <w:sz w:val="24"/>
        </w:rPr>
      </w:pPr>
      <w:hyperlink w:anchor="_Toc32006" w:history="1">
        <w:r w:rsidR="0031372E">
          <w:rPr>
            <w:rFonts w:ascii="黑体" w:eastAsia="黑体" w:hAnsi="黑体" w:cs="黑体" w:hint="eastAsia"/>
            <w:sz w:val="24"/>
          </w:rPr>
          <w:t>3.6 本章小结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_Toc32006 </w:instrText>
        </w:r>
        <w:r w:rsidR="0031372E">
          <w:rPr>
            <w:rFonts w:ascii="黑体" w:eastAsia="黑体" w:hAnsi="黑体" w:cs="黑体" w:hint="eastAsia"/>
            <w:sz w:val="24"/>
          </w:rPr>
          <w:fldChar w:fldCharType="separate"/>
        </w:r>
        <w:r w:rsidR="0031372E">
          <w:rPr>
            <w:rFonts w:ascii="黑体" w:eastAsia="黑体" w:hAnsi="黑体" w:cs="黑体" w:hint="eastAsia"/>
            <w:sz w:val="24"/>
          </w:rPr>
          <w:t>35</w:t>
        </w:r>
        <w:r w:rsidR="0031372E">
          <w:rPr>
            <w:rFonts w:ascii="黑体" w:eastAsia="黑体" w:hAnsi="黑体" w:cs="黑体" w:hint="eastAsia"/>
            <w:sz w:val="24"/>
          </w:rPr>
          <w:fldChar w:fldCharType="end"/>
        </w:r>
      </w:hyperlink>
    </w:p>
    <w:p w14:paraId="4EE6060A" w14:textId="77777777" w:rsidR="00067B30" w:rsidRDefault="002351D8">
      <w:pPr>
        <w:pStyle w:val="10"/>
        <w:tabs>
          <w:tab w:val="right" w:leader="dot" w:pos="8306"/>
        </w:tabs>
        <w:spacing w:line="440" w:lineRule="exact"/>
        <w:rPr>
          <w:rFonts w:ascii="黑体" w:eastAsia="黑体" w:hAnsi="黑体" w:cs="黑体"/>
          <w:sz w:val="28"/>
          <w:szCs w:val="28"/>
        </w:rPr>
      </w:pPr>
      <w:hyperlink w:anchor="_Toc6579" w:history="1">
        <w:r w:rsidR="0031372E">
          <w:rPr>
            <w:rFonts w:ascii="黑体" w:eastAsia="黑体" w:hAnsi="黑体" w:cs="黑体" w:hint="eastAsia"/>
            <w:sz w:val="28"/>
            <w:szCs w:val="28"/>
          </w:rPr>
          <w:t>第四章 三维WebGIS功能设计与系统架构</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_Toc6579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36</w:t>
        </w:r>
        <w:r w:rsidR="0031372E">
          <w:rPr>
            <w:rFonts w:ascii="黑体" w:eastAsia="黑体" w:hAnsi="黑体" w:cs="黑体" w:hint="eastAsia"/>
            <w:sz w:val="28"/>
            <w:szCs w:val="28"/>
          </w:rPr>
          <w:fldChar w:fldCharType="end"/>
        </w:r>
      </w:hyperlink>
    </w:p>
    <w:p w14:paraId="698294F5" w14:textId="77777777" w:rsidR="00067B30" w:rsidRDefault="002351D8">
      <w:pPr>
        <w:pStyle w:val="20"/>
        <w:tabs>
          <w:tab w:val="right" w:leader="dot" w:pos="8306"/>
        </w:tabs>
        <w:spacing w:line="440" w:lineRule="exact"/>
        <w:rPr>
          <w:rFonts w:ascii="黑体" w:eastAsia="黑体" w:hAnsi="黑体" w:cs="黑体"/>
          <w:sz w:val="24"/>
        </w:rPr>
      </w:pPr>
      <w:hyperlink w:anchor="_Toc7789" w:history="1">
        <w:r w:rsidR="0031372E">
          <w:rPr>
            <w:rFonts w:ascii="黑体" w:eastAsia="黑体" w:hAnsi="黑体" w:cs="黑体" w:hint="eastAsia"/>
            <w:sz w:val="24"/>
          </w:rPr>
          <w:t>4.1 ECNUGIS介绍</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_Toc7789 </w:instrText>
        </w:r>
        <w:r w:rsidR="0031372E">
          <w:rPr>
            <w:rFonts w:ascii="黑体" w:eastAsia="黑体" w:hAnsi="黑体" w:cs="黑体" w:hint="eastAsia"/>
            <w:sz w:val="24"/>
          </w:rPr>
          <w:fldChar w:fldCharType="separate"/>
        </w:r>
        <w:r w:rsidR="0031372E">
          <w:rPr>
            <w:rFonts w:ascii="黑体" w:eastAsia="黑体" w:hAnsi="黑体" w:cs="黑体" w:hint="eastAsia"/>
            <w:sz w:val="24"/>
          </w:rPr>
          <w:t>36</w:t>
        </w:r>
        <w:r w:rsidR="0031372E">
          <w:rPr>
            <w:rFonts w:ascii="黑体" w:eastAsia="黑体" w:hAnsi="黑体" w:cs="黑体" w:hint="eastAsia"/>
            <w:sz w:val="24"/>
          </w:rPr>
          <w:fldChar w:fldCharType="end"/>
        </w:r>
      </w:hyperlink>
    </w:p>
    <w:p w14:paraId="51996759" w14:textId="77777777" w:rsidR="00067B30" w:rsidRDefault="002351D8">
      <w:pPr>
        <w:pStyle w:val="20"/>
        <w:tabs>
          <w:tab w:val="right" w:leader="dot" w:pos="8306"/>
        </w:tabs>
        <w:spacing w:line="440" w:lineRule="exact"/>
        <w:rPr>
          <w:rFonts w:ascii="黑体" w:eastAsia="黑体" w:hAnsi="黑体" w:cs="黑体"/>
          <w:sz w:val="24"/>
        </w:rPr>
      </w:pPr>
      <w:hyperlink w:anchor="_Toc11682" w:history="1">
        <w:r w:rsidR="0031372E">
          <w:rPr>
            <w:rFonts w:ascii="黑体" w:eastAsia="黑体" w:hAnsi="黑体" w:cs="黑体" w:hint="eastAsia"/>
            <w:sz w:val="24"/>
          </w:rPr>
          <w:t>4.2 研究总体目标</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_Toc11682 </w:instrText>
        </w:r>
        <w:r w:rsidR="0031372E">
          <w:rPr>
            <w:rFonts w:ascii="黑体" w:eastAsia="黑体" w:hAnsi="黑体" w:cs="黑体" w:hint="eastAsia"/>
            <w:sz w:val="24"/>
          </w:rPr>
          <w:fldChar w:fldCharType="separate"/>
        </w:r>
        <w:r w:rsidR="0031372E">
          <w:rPr>
            <w:rFonts w:ascii="黑体" w:eastAsia="黑体" w:hAnsi="黑体" w:cs="黑体" w:hint="eastAsia"/>
            <w:sz w:val="24"/>
          </w:rPr>
          <w:t>37</w:t>
        </w:r>
        <w:r w:rsidR="0031372E">
          <w:rPr>
            <w:rFonts w:ascii="黑体" w:eastAsia="黑体" w:hAnsi="黑体" w:cs="黑体" w:hint="eastAsia"/>
            <w:sz w:val="24"/>
          </w:rPr>
          <w:fldChar w:fldCharType="end"/>
        </w:r>
      </w:hyperlink>
    </w:p>
    <w:p w14:paraId="051EB433" w14:textId="77777777" w:rsidR="00067B30" w:rsidRDefault="002351D8">
      <w:pPr>
        <w:pStyle w:val="20"/>
        <w:tabs>
          <w:tab w:val="right" w:leader="dot" w:pos="8306"/>
        </w:tabs>
        <w:spacing w:line="440" w:lineRule="exact"/>
        <w:rPr>
          <w:rFonts w:ascii="黑体" w:eastAsia="黑体" w:hAnsi="黑体" w:cs="黑体"/>
          <w:sz w:val="24"/>
        </w:rPr>
      </w:pPr>
      <w:hyperlink w:anchor="_Toc8263" w:history="1">
        <w:r w:rsidR="0031372E">
          <w:rPr>
            <w:rFonts w:ascii="黑体" w:eastAsia="黑体" w:hAnsi="黑体" w:cs="黑体" w:hint="eastAsia"/>
            <w:sz w:val="24"/>
          </w:rPr>
          <w:t>4.3 平台功能设计</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_Toc8263 </w:instrText>
        </w:r>
        <w:r w:rsidR="0031372E">
          <w:rPr>
            <w:rFonts w:ascii="黑体" w:eastAsia="黑体" w:hAnsi="黑体" w:cs="黑体" w:hint="eastAsia"/>
            <w:sz w:val="24"/>
          </w:rPr>
          <w:fldChar w:fldCharType="separate"/>
        </w:r>
        <w:r w:rsidR="0031372E">
          <w:rPr>
            <w:rFonts w:ascii="黑体" w:eastAsia="黑体" w:hAnsi="黑体" w:cs="黑体" w:hint="eastAsia"/>
            <w:sz w:val="24"/>
          </w:rPr>
          <w:t>37</w:t>
        </w:r>
        <w:r w:rsidR="0031372E">
          <w:rPr>
            <w:rFonts w:ascii="黑体" w:eastAsia="黑体" w:hAnsi="黑体" w:cs="黑体" w:hint="eastAsia"/>
            <w:sz w:val="24"/>
          </w:rPr>
          <w:fldChar w:fldCharType="end"/>
        </w:r>
      </w:hyperlink>
    </w:p>
    <w:p w14:paraId="05F3CD77" w14:textId="77777777" w:rsidR="00067B30" w:rsidRDefault="002351D8">
      <w:pPr>
        <w:pStyle w:val="20"/>
        <w:tabs>
          <w:tab w:val="right" w:leader="dot" w:pos="8306"/>
        </w:tabs>
        <w:spacing w:line="440" w:lineRule="exact"/>
        <w:rPr>
          <w:rFonts w:ascii="黑体" w:eastAsia="黑体" w:hAnsi="黑体" w:cs="黑体"/>
          <w:sz w:val="24"/>
        </w:rPr>
      </w:pPr>
      <w:hyperlink w:anchor="_Toc15926" w:history="1">
        <w:r w:rsidR="0031372E">
          <w:rPr>
            <w:rFonts w:ascii="黑体" w:eastAsia="黑体" w:hAnsi="黑体" w:cs="黑体" w:hint="eastAsia"/>
            <w:sz w:val="24"/>
          </w:rPr>
          <w:t>4.4 系统总体技术架构</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_Toc15926 </w:instrText>
        </w:r>
        <w:r w:rsidR="0031372E">
          <w:rPr>
            <w:rFonts w:ascii="黑体" w:eastAsia="黑体" w:hAnsi="黑体" w:cs="黑体" w:hint="eastAsia"/>
            <w:sz w:val="24"/>
          </w:rPr>
          <w:fldChar w:fldCharType="separate"/>
        </w:r>
        <w:r w:rsidR="0031372E">
          <w:rPr>
            <w:rFonts w:ascii="黑体" w:eastAsia="黑体" w:hAnsi="黑体" w:cs="黑体" w:hint="eastAsia"/>
            <w:sz w:val="24"/>
          </w:rPr>
          <w:t>39</w:t>
        </w:r>
        <w:r w:rsidR="0031372E">
          <w:rPr>
            <w:rFonts w:ascii="黑体" w:eastAsia="黑体" w:hAnsi="黑体" w:cs="黑体" w:hint="eastAsia"/>
            <w:sz w:val="24"/>
          </w:rPr>
          <w:fldChar w:fldCharType="end"/>
        </w:r>
      </w:hyperlink>
    </w:p>
    <w:p w14:paraId="751E05E6" w14:textId="77777777" w:rsidR="00067B30" w:rsidRDefault="002351D8">
      <w:pPr>
        <w:pStyle w:val="20"/>
        <w:tabs>
          <w:tab w:val="right" w:leader="dot" w:pos="8306"/>
        </w:tabs>
        <w:spacing w:line="440" w:lineRule="exact"/>
        <w:rPr>
          <w:rFonts w:ascii="黑体" w:eastAsia="黑体" w:hAnsi="黑体" w:cs="黑体"/>
          <w:sz w:val="24"/>
        </w:rPr>
      </w:pPr>
      <w:hyperlink w:anchor="_Toc16062" w:history="1">
        <w:r w:rsidR="0031372E">
          <w:rPr>
            <w:rFonts w:ascii="黑体" w:eastAsia="黑体" w:hAnsi="黑体" w:cs="黑体" w:hint="eastAsia"/>
            <w:sz w:val="24"/>
          </w:rPr>
          <w:t>4.5 本章小结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_Toc16062 </w:instrText>
        </w:r>
        <w:r w:rsidR="0031372E">
          <w:rPr>
            <w:rFonts w:ascii="黑体" w:eastAsia="黑体" w:hAnsi="黑体" w:cs="黑体" w:hint="eastAsia"/>
            <w:sz w:val="24"/>
          </w:rPr>
          <w:fldChar w:fldCharType="separate"/>
        </w:r>
        <w:r w:rsidR="0031372E">
          <w:rPr>
            <w:rFonts w:ascii="黑体" w:eastAsia="黑体" w:hAnsi="黑体" w:cs="黑体" w:hint="eastAsia"/>
            <w:sz w:val="24"/>
          </w:rPr>
          <w:t>40</w:t>
        </w:r>
        <w:r w:rsidR="0031372E">
          <w:rPr>
            <w:rFonts w:ascii="黑体" w:eastAsia="黑体" w:hAnsi="黑体" w:cs="黑体" w:hint="eastAsia"/>
            <w:sz w:val="24"/>
          </w:rPr>
          <w:fldChar w:fldCharType="end"/>
        </w:r>
      </w:hyperlink>
    </w:p>
    <w:p w14:paraId="1BD54730" w14:textId="77777777" w:rsidR="00067B30" w:rsidRDefault="002351D8">
      <w:pPr>
        <w:pStyle w:val="10"/>
        <w:tabs>
          <w:tab w:val="right" w:leader="dot" w:pos="8306"/>
        </w:tabs>
        <w:spacing w:line="440" w:lineRule="exact"/>
        <w:rPr>
          <w:rFonts w:ascii="黑体" w:eastAsia="黑体" w:hAnsi="黑体" w:cs="黑体"/>
          <w:sz w:val="28"/>
          <w:szCs w:val="28"/>
        </w:rPr>
      </w:pPr>
      <w:hyperlink w:anchor="_Toc14935" w:history="1">
        <w:r w:rsidR="0031372E">
          <w:rPr>
            <w:rFonts w:ascii="黑体" w:eastAsia="黑体" w:hAnsi="黑体" w:cs="黑体" w:hint="eastAsia"/>
            <w:sz w:val="28"/>
            <w:szCs w:val="28"/>
          </w:rPr>
          <w:t>第五章 三维WebGIS平台的实现</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_Toc14935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40</w:t>
        </w:r>
        <w:r w:rsidR="0031372E">
          <w:rPr>
            <w:rFonts w:ascii="黑体" w:eastAsia="黑体" w:hAnsi="黑体" w:cs="黑体" w:hint="eastAsia"/>
            <w:sz w:val="28"/>
            <w:szCs w:val="28"/>
          </w:rPr>
          <w:fldChar w:fldCharType="end"/>
        </w:r>
      </w:hyperlink>
    </w:p>
    <w:p w14:paraId="6018AF03" w14:textId="77777777" w:rsidR="00067B30" w:rsidRDefault="002351D8">
      <w:pPr>
        <w:pStyle w:val="20"/>
        <w:tabs>
          <w:tab w:val="right" w:leader="dot" w:pos="8306"/>
        </w:tabs>
        <w:spacing w:line="440" w:lineRule="exact"/>
        <w:rPr>
          <w:rFonts w:ascii="黑体" w:eastAsia="黑体" w:hAnsi="黑体" w:cs="黑体"/>
          <w:sz w:val="24"/>
        </w:rPr>
      </w:pPr>
      <w:hyperlink w:anchor="_Toc27502" w:history="1">
        <w:r w:rsidR="0031372E">
          <w:rPr>
            <w:rFonts w:ascii="黑体" w:eastAsia="黑体" w:hAnsi="黑体" w:cs="黑体" w:hint="eastAsia"/>
            <w:sz w:val="24"/>
          </w:rPr>
          <w:t>5.1 动态矢量要素三维可视化</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_Toc27502 </w:instrText>
        </w:r>
        <w:r w:rsidR="0031372E">
          <w:rPr>
            <w:rFonts w:ascii="黑体" w:eastAsia="黑体" w:hAnsi="黑体" w:cs="黑体" w:hint="eastAsia"/>
            <w:sz w:val="24"/>
          </w:rPr>
          <w:fldChar w:fldCharType="separate"/>
        </w:r>
        <w:r w:rsidR="0031372E">
          <w:rPr>
            <w:rFonts w:ascii="黑体" w:eastAsia="黑体" w:hAnsi="黑体" w:cs="黑体" w:hint="eastAsia"/>
            <w:sz w:val="24"/>
          </w:rPr>
          <w:t>41</w:t>
        </w:r>
        <w:r w:rsidR="0031372E">
          <w:rPr>
            <w:rFonts w:ascii="黑体" w:eastAsia="黑体" w:hAnsi="黑体" w:cs="黑体" w:hint="eastAsia"/>
            <w:sz w:val="24"/>
          </w:rPr>
          <w:fldChar w:fldCharType="end"/>
        </w:r>
      </w:hyperlink>
    </w:p>
    <w:p w14:paraId="2DFEF73C" w14:textId="77777777" w:rsidR="00067B30" w:rsidRDefault="002351D8">
      <w:pPr>
        <w:pStyle w:val="30"/>
        <w:tabs>
          <w:tab w:val="right" w:leader="dot" w:pos="8306"/>
        </w:tabs>
        <w:spacing w:line="440" w:lineRule="exact"/>
        <w:rPr>
          <w:rFonts w:ascii="宋体" w:hAnsi="宋体" w:cs="宋体"/>
          <w:sz w:val="24"/>
        </w:rPr>
      </w:pPr>
      <w:hyperlink w:anchor="_Toc23098" w:history="1">
        <w:r w:rsidR="0031372E">
          <w:rPr>
            <w:rFonts w:ascii="宋体" w:hAnsi="宋体" w:cs="宋体" w:hint="eastAsia"/>
            <w:sz w:val="24"/>
          </w:rPr>
          <w:t>5.1.1 动态矢量要素的获取与组织</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_Toc23098 </w:instrText>
        </w:r>
        <w:r w:rsidR="0031372E">
          <w:rPr>
            <w:rFonts w:ascii="宋体" w:hAnsi="宋体" w:cs="宋体" w:hint="eastAsia"/>
            <w:sz w:val="24"/>
          </w:rPr>
          <w:fldChar w:fldCharType="separate"/>
        </w:r>
        <w:r w:rsidR="0031372E">
          <w:rPr>
            <w:rFonts w:ascii="宋体" w:hAnsi="宋体" w:cs="宋体" w:hint="eastAsia"/>
            <w:sz w:val="24"/>
          </w:rPr>
          <w:t>41</w:t>
        </w:r>
        <w:r w:rsidR="0031372E">
          <w:rPr>
            <w:rFonts w:ascii="宋体" w:hAnsi="宋体" w:cs="宋体" w:hint="eastAsia"/>
            <w:sz w:val="24"/>
          </w:rPr>
          <w:fldChar w:fldCharType="end"/>
        </w:r>
      </w:hyperlink>
    </w:p>
    <w:p w14:paraId="295F76EA" w14:textId="77777777" w:rsidR="00067B30" w:rsidRDefault="002351D8">
      <w:pPr>
        <w:pStyle w:val="30"/>
        <w:tabs>
          <w:tab w:val="right" w:leader="dot" w:pos="8306"/>
        </w:tabs>
        <w:spacing w:line="440" w:lineRule="exact"/>
        <w:rPr>
          <w:rFonts w:ascii="宋体" w:hAnsi="宋体" w:cs="宋体"/>
          <w:sz w:val="24"/>
        </w:rPr>
      </w:pPr>
      <w:hyperlink w:anchor="_Toc32403" w:history="1">
        <w:r w:rsidR="0031372E">
          <w:rPr>
            <w:rFonts w:ascii="宋体" w:hAnsi="宋体" w:cs="宋体" w:hint="eastAsia"/>
            <w:sz w:val="24"/>
          </w:rPr>
          <w:t>5.1.2 统计数据与矢量要素数据关联</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_Toc32403 </w:instrText>
        </w:r>
        <w:r w:rsidR="0031372E">
          <w:rPr>
            <w:rFonts w:ascii="宋体" w:hAnsi="宋体" w:cs="宋体" w:hint="eastAsia"/>
            <w:sz w:val="24"/>
          </w:rPr>
          <w:fldChar w:fldCharType="separate"/>
        </w:r>
        <w:r w:rsidR="0031372E">
          <w:rPr>
            <w:rFonts w:ascii="宋体" w:hAnsi="宋体" w:cs="宋体" w:hint="eastAsia"/>
            <w:sz w:val="24"/>
          </w:rPr>
          <w:t>42</w:t>
        </w:r>
        <w:r w:rsidR="0031372E">
          <w:rPr>
            <w:rFonts w:ascii="宋体" w:hAnsi="宋体" w:cs="宋体" w:hint="eastAsia"/>
            <w:sz w:val="24"/>
          </w:rPr>
          <w:fldChar w:fldCharType="end"/>
        </w:r>
      </w:hyperlink>
    </w:p>
    <w:p w14:paraId="4E61B8BD" w14:textId="77777777" w:rsidR="00067B30" w:rsidRDefault="002351D8">
      <w:pPr>
        <w:pStyle w:val="30"/>
        <w:tabs>
          <w:tab w:val="right" w:leader="dot" w:pos="8306"/>
        </w:tabs>
        <w:spacing w:line="440" w:lineRule="exact"/>
        <w:rPr>
          <w:rFonts w:ascii="宋体" w:hAnsi="宋体" w:cs="宋体"/>
          <w:sz w:val="24"/>
        </w:rPr>
      </w:pPr>
      <w:hyperlink w:anchor="_Toc6785" w:history="1">
        <w:r w:rsidR="0031372E">
          <w:rPr>
            <w:rFonts w:ascii="宋体" w:hAnsi="宋体" w:cs="宋体" w:hint="eastAsia"/>
            <w:sz w:val="24"/>
          </w:rPr>
          <w:t>5.1.3 数据加载及分组管理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_Toc6785 </w:instrText>
        </w:r>
        <w:r w:rsidR="0031372E">
          <w:rPr>
            <w:rFonts w:ascii="宋体" w:hAnsi="宋体" w:cs="宋体" w:hint="eastAsia"/>
            <w:sz w:val="24"/>
          </w:rPr>
          <w:fldChar w:fldCharType="separate"/>
        </w:r>
        <w:r w:rsidR="0031372E">
          <w:rPr>
            <w:rFonts w:ascii="宋体" w:hAnsi="宋体" w:cs="宋体" w:hint="eastAsia"/>
            <w:sz w:val="24"/>
          </w:rPr>
          <w:t>43</w:t>
        </w:r>
        <w:r w:rsidR="0031372E">
          <w:rPr>
            <w:rFonts w:ascii="宋体" w:hAnsi="宋体" w:cs="宋体" w:hint="eastAsia"/>
            <w:sz w:val="24"/>
          </w:rPr>
          <w:fldChar w:fldCharType="end"/>
        </w:r>
      </w:hyperlink>
    </w:p>
    <w:p w14:paraId="15F8FA50" w14:textId="77777777" w:rsidR="00067B30" w:rsidRDefault="002351D8">
      <w:pPr>
        <w:pStyle w:val="30"/>
        <w:tabs>
          <w:tab w:val="right" w:leader="dot" w:pos="8306"/>
        </w:tabs>
        <w:spacing w:line="440" w:lineRule="exact"/>
        <w:rPr>
          <w:rFonts w:ascii="宋体" w:hAnsi="宋体" w:cs="宋体"/>
          <w:sz w:val="24"/>
        </w:rPr>
      </w:pPr>
      <w:hyperlink w:anchor="_Toc23099" w:history="1">
        <w:r w:rsidR="0031372E">
          <w:rPr>
            <w:rFonts w:ascii="宋体" w:hAnsi="宋体" w:cs="宋体" w:hint="eastAsia"/>
            <w:sz w:val="24"/>
          </w:rPr>
          <w:t>5.1.4 图层管理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_Toc23099 </w:instrText>
        </w:r>
        <w:r w:rsidR="0031372E">
          <w:rPr>
            <w:rFonts w:ascii="宋体" w:hAnsi="宋体" w:cs="宋体" w:hint="eastAsia"/>
            <w:sz w:val="24"/>
          </w:rPr>
          <w:fldChar w:fldCharType="separate"/>
        </w:r>
        <w:r w:rsidR="0031372E">
          <w:rPr>
            <w:rFonts w:ascii="宋体" w:hAnsi="宋体" w:cs="宋体" w:hint="eastAsia"/>
            <w:sz w:val="24"/>
          </w:rPr>
          <w:t>45</w:t>
        </w:r>
        <w:r w:rsidR="0031372E">
          <w:rPr>
            <w:rFonts w:ascii="宋体" w:hAnsi="宋体" w:cs="宋体" w:hint="eastAsia"/>
            <w:sz w:val="24"/>
          </w:rPr>
          <w:fldChar w:fldCharType="end"/>
        </w:r>
      </w:hyperlink>
    </w:p>
    <w:p w14:paraId="0BA785C4" w14:textId="77777777" w:rsidR="00067B30" w:rsidRDefault="002351D8">
      <w:pPr>
        <w:pStyle w:val="30"/>
        <w:tabs>
          <w:tab w:val="right" w:leader="dot" w:pos="8306"/>
        </w:tabs>
        <w:spacing w:line="440" w:lineRule="exact"/>
        <w:rPr>
          <w:rFonts w:ascii="宋体" w:hAnsi="宋体" w:cs="宋体"/>
          <w:sz w:val="24"/>
        </w:rPr>
      </w:pPr>
      <w:hyperlink w:anchor="_Toc5420" w:history="1">
        <w:r w:rsidR="0031372E">
          <w:rPr>
            <w:rFonts w:ascii="宋体" w:hAnsi="宋体" w:cs="宋体" w:hint="eastAsia"/>
            <w:sz w:val="24"/>
          </w:rPr>
          <w:t>5.1.5 图层样式管理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_Toc5420 </w:instrText>
        </w:r>
        <w:r w:rsidR="0031372E">
          <w:rPr>
            <w:rFonts w:ascii="宋体" w:hAnsi="宋体" w:cs="宋体" w:hint="eastAsia"/>
            <w:sz w:val="24"/>
          </w:rPr>
          <w:fldChar w:fldCharType="separate"/>
        </w:r>
        <w:r w:rsidR="0031372E">
          <w:rPr>
            <w:rFonts w:ascii="宋体" w:hAnsi="宋体" w:cs="宋体" w:hint="eastAsia"/>
            <w:sz w:val="24"/>
          </w:rPr>
          <w:t>46</w:t>
        </w:r>
        <w:r w:rsidR="0031372E">
          <w:rPr>
            <w:rFonts w:ascii="宋体" w:hAnsi="宋体" w:cs="宋体" w:hint="eastAsia"/>
            <w:sz w:val="24"/>
          </w:rPr>
          <w:fldChar w:fldCharType="end"/>
        </w:r>
      </w:hyperlink>
    </w:p>
    <w:p w14:paraId="34C3543F" w14:textId="77777777" w:rsidR="00067B30" w:rsidRDefault="002351D8">
      <w:pPr>
        <w:pStyle w:val="20"/>
        <w:tabs>
          <w:tab w:val="right" w:leader="dot" w:pos="8306"/>
        </w:tabs>
        <w:spacing w:line="440" w:lineRule="exact"/>
        <w:rPr>
          <w:rFonts w:ascii="黑体" w:eastAsia="黑体" w:hAnsi="黑体" w:cs="黑体"/>
          <w:sz w:val="24"/>
        </w:rPr>
      </w:pPr>
      <w:hyperlink w:anchor="_Toc6121" w:history="1">
        <w:r w:rsidR="0031372E">
          <w:rPr>
            <w:rFonts w:ascii="黑体" w:eastAsia="黑体" w:hAnsi="黑体" w:cs="黑体" w:hint="eastAsia"/>
            <w:sz w:val="24"/>
          </w:rPr>
          <w:t>5.2 地形数据可视化</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_Toc6121 </w:instrText>
        </w:r>
        <w:r w:rsidR="0031372E">
          <w:rPr>
            <w:rFonts w:ascii="黑体" w:eastAsia="黑体" w:hAnsi="黑体" w:cs="黑体" w:hint="eastAsia"/>
            <w:sz w:val="24"/>
          </w:rPr>
          <w:fldChar w:fldCharType="separate"/>
        </w:r>
        <w:r w:rsidR="0031372E">
          <w:rPr>
            <w:rFonts w:ascii="黑体" w:eastAsia="黑体" w:hAnsi="黑体" w:cs="黑体" w:hint="eastAsia"/>
            <w:sz w:val="24"/>
          </w:rPr>
          <w:t>47</w:t>
        </w:r>
        <w:r w:rsidR="0031372E">
          <w:rPr>
            <w:rFonts w:ascii="黑体" w:eastAsia="黑体" w:hAnsi="黑体" w:cs="黑体" w:hint="eastAsia"/>
            <w:sz w:val="24"/>
          </w:rPr>
          <w:fldChar w:fldCharType="end"/>
        </w:r>
      </w:hyperlink>
    </w:p>
    <w:p w14:paraId="4483B686" w14:textId="77777777" w:rsidR="00067B30" w:rsidRDefault="002351D8">
      <w:pPr>
        <w:pStyle w:val="20"/>
        <w:tabs>
          <w:tab w:val="right" w:leader="dot" w:pos="8306"/>
        </w:tabs>
        <w:spacing w:line="440" w:lineRule="exact"/>
        <w:rPr>
          <w:rFonts w:ascii="黑体" w:eastAsia="黑体" w:hAnsi="黑体" w:cs="黑体"/>
          <w:sz w:val="24"/>
        </w:rPr>
      </w:pPr>
      <w:hyperlink w:anchor="_Toc20272" w:history="1">
        <w:r w:rsidR="0031372E">
          <w:rPr>
            <w:rFonts w:ascii="黑体" w:eastAsia="黑体" w:hAnsi="黑体" w:cs="黑体" w:hint="eastAsia"/>
            <w:sz w:val="24"/>
          </w:rPr>
          <w:t>5.3 地图标注的实现</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_Toc20272 </w:instrText>
        </w:r>
        <w:r w:rsidR="0031372E">
          <w:rPr>
            <w:rFonts w:ascii="黑体" w:eastAsia="黑体" w:hAnsi="黑体" w:cs="黑体" w:hint="eastAsia"/>
            <w:sz w:val="24"/>
          </w:rPr>
          <w:fldChar w:fldCharType="separate"/>
        </w:r>
        <w:r w:rsidR="0031372E">
          <w:rPr>
            <w:rFonts w:ascii="黑体" w:eastAsia="黑体" w:hAnsi="黑体" w:cs="黑体" w:hint="eastAsia"/>
            <w:sz w:val="24"/>
          </w:rPr>
          <w:t>48</w:t>
        </w:r>
        <w:r w:rsidR="0031372E">
          <w:rPr>
            <w:rFonts w:ascii="黑体" w:eastAsia="黑体" w:hAnsi="黑体" w:cs="黑体" w:hint="eastAsia"/>
            <w:sz w:val="24"/>
          </w:rPr>
          <w:fldChar w:fldCharType="end"/>
        </w:r>
      </w:hyperlink>
    </w:p>
    <w:p w14:paraId="0BFE1105" w14:textId="77777777" w:rsidR="00067B30" w:rsidRDefault="002351D8">
      <w:pPr>
        <w:pStyle w:val="20"/>
        <w:tabs>
          <w:tab w:val="right" w:leader="dot" w:pos="8306"/>
        </w:tabs>
        <w:spacing w:line="440" w:lineRule="exact"/>
        <w:rPr>
          <w:rFonts w:ascii="黑体" w:eastAsia="黑体" w:hAnsi="黑体" w:cs="黑体"/>
          <w:sz w:val="24"/>
        </w:rPr>
      </w:pPr>
      <w:hyperlink w:anchor="_Toc7252" w:history="1">
        <w:r w:rsidR="0031372E">
          <w:rPr>
            <w:rFonts w:ascii="黑体" w:eastAsia="黑体" w:hAnsi="黑体" w:cs="黑体" w:hint="eastAsia"/>
            <w:sz w:val="24"/>
          </w:rPr>
          <w:t>5.4 交互式建模数据存储与管理</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_Toc7252 </w:instrText>
        </w:r>
        <w:r w:rsidR="0031372E">
          <w:rPr>
            <w:rFonts w:ascii="黑体" w:eastAsia="黑体" w:hAnsi="黑体" w:cs="黑体" w:hint="eastAsia"/>
            <w:sz w:val="24"/>
          </w:rPr>
          <w:fldChar w:fldCharType="separate"/>
        </w:r>
        <w:r w:rsidR="0031372E">
          <w:rPr>
            <w:rFonts w:ascii="黑体" w:eastAsia="黑体" w:hAnsi="黑体" w:cs="黑体" w:hint="eastAsia"/>
            <w:sz w:val="24"/>
          </w:rPr>
          <w:t>50</w:t>
        </w:r>
        <w:r w:rsidR="0031372E">
          <w:rPr>
            <w:rFonts w:ascii="黑体" w:eastAsia="黑体" w:hAnsi="黑体" w:cs="黑体" w:hint="eastAsia"/>
            <w:sz w:val="24"/>
          </w:rPr>
          <w:fldChar w:fldCharType="end"/>
        </w:r>
      </w:hyperlink>
    </w:p>
    <w:p w14:paraId="2CDF943B" w14:textId="77777777" w:rsidR="00067B30" w:rsidRDefault="002351D8">
      <w:pPr>
        <w:pStyle w:val="20"/>
        <w:tabs>
          <w:tab w:val="right" w:leader="dot" w:pos="8306"/>
        </w:tabs>
        <w:spacing w:line="440" w:lineRule="exact"/>
        <w:rPr>
          <w:rFonts w:ascii="黑体" w:eastAsia="黑体" w:hAnsi="黑体" w:cs="黑体"/>
          <w:sz w:val="24"/>
        </w:rPr>
      </w:pPr>
      <w:hyperlink w:anchor="_Toc1968" w:history="1">
        <w:r w:rsidR="0031372E">
          <w:rPr>
            <w:rFonts w:ascii="黑体" w:eastAsia="黑体" w:hAnsi="黑体" w:cs="黑体" w:hint="eastAsia"/>
            <w:sz w:val="24"/>
          </w:rPr>
          <w:t>5.5 加载外部三维模型</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_Toc1968 </w:instrText>
        </w:r>
        <w:r w:rsidR="0031372E">
          <w:rPr>
            <w:rFonts w:ascii="黑体" w:eastAsia="黑体" w:hAnsi="黑体" w:cs="黑体" w:hint="eastAsia"/>
            <w:sz w:val="24"/>
          </w:rPr>
          <w:fldChar w:fldCharType="separate"/>
        </w:r>
        <w:r w:rsidR="0031372E">
          <w:rPr>
            <w:rFonts w:ascii="黑体" w:eastAsia="黑体" w:hAnsi="黑体" w:cs="黑体" w:hint="eastAsia"/>
            <w:sz w:val="24"/>
          </w:rPr>
          <w:t>52</w:t>
        </w:r>
        <w:r w:rsidR="0031372E">
          <w:rPr>
            <w:rFonts w:ascii="黑体" w:eastAsia="黑体" w:hAnsi="黑体" w:cs="黑体" w:hint="eastAsia"/>
            <w:sz w:val="24"/>
          </w:rPr>
          <w:fldChar w:fldCharType="end"/>
        </w:r>
      </w:hyperlink>
    </w:p>
    <w:p w14:paraId="184663BE" w14:textId="77777777" w:rsidR="00067B30" w:rsidRDefault="002351D8">
      <w:pPr>
        <w:pStyle w:val="30"/>
        <w:tabs>
          <w:tab w:val="right" w:leader="dot" w:pos="8306"/>
        </w:tabs>
        <w:spacing w:line="440" w:lineRule="exact"/>
        <w:rPr>
          <w:rFonts w:ascii="宋体" w:hAnsi="宋体" w:cs="宋体"/>
          <w:sz w:val="24"/>
        </w:rPr>
      </w:pPr>
      <w:hyperlink w:anchor="_Toc2605" w:history="1">
        <w:r w:rsidR="0031372E">
          <w:rPr>
            <w:rFonts w:ascii="宋体" w:hAnsi="宋体" w:cs="宋体" w:hint="eastAsia"/>
            <w:sz w:val="24"/>
          </w:rPr>
          <w:t>5.5.1 导入外部模型</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_Toc2605 </w:instrText>
        </w:r>
        <w:r w:rsidR="0031372E">
          <w:rPr>
            <w:rFonts w:ascii="宋体" w:hAnsi="宋体" w:cs="宋体" w:hint="eastAsia"/>
            <w:sz w:val="24"/>
          </w:rPr>
          <w:fldChar w:fldCharType="separate"/>
        </w:r>
        <w:r w:rsidR="0031372E">
          <w:rPr>
            <w:rFonts w:ascii="宋体" w:hAnsi="宋体" w:cs="宋体" w:hint="eastAsia"/>
            <w:sz w:val="24"/>
          </w:rPr>
          <w:t>53</w:t>
        </w:r>
        <w:r w:rsidR="0031372E">
          <w:rPr>
            <w:rFonts w:ascii="宋体" w:hAnsi="宋体" w:cs="宋体" w:hint="eastAsia"/>
            <w:sz w:val="24"/>
          </w:rPr>
          <w:fldChar w:fldCharType="end"/>
        </w:r>
      </w:hyperlink>
    </w:p>
    <w:p w14:paraId="5F6D2E5D" w14:textId="77777777" w:rsidR="00067B30" w:rsidRDefault="002351D8">
      <w:pPr>
        <w:pStyle w:val="30"/>
        <w:tabs>
          <w:tab w:val="right" w:leader="dot" w:pos="8306"/>
        </w:tabs>
        <w:spacing w:line="440" w:lineRule="exact"/>
        <w:rPr>
          <w:rFonts w:ascii="宋体" w:hAnsi="宋体" w:cs="宋体"/>
          <w:sz w:val="24"/>
        </w:rPr>
      </w:pPr>
      <w:hyperlink w:anchor="_Toc15925" w:history="1">
        <w:r w:rsidR="0031372E">
          <w:rPr>
            <w:rFonts w:ascii="宋体" w:hAnsi="宋体" w:cs="宋体" w:hint="eastAsia"/>
            <w:sz w:val="24"/>
          </w:rPr>
          <w:t>5.5.2 定义3D切片集</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_Toc15925 </w:instrText>
        </w:r>
        <w:r w:rsidR="0031372E">
          <w:rPr>
            <w:rFonts w:ascii="宋体" w:hAnsi="宋体" w:cs="宋体" w:hint="eastAsia"/>
            <w:sz w:val="24"/>
          </w:rPr>
          <w:fldChar w:fldCharType="separate"/>
        </w:r>
        <w:r w:rsidR="0031372E">
          <w:rPr>
            <w:rFonts w:ascii="宋体" w:hAnsi="宋体" w:cs="宋体" w:hint="eastAsia"/>
            <w:sz w:val="24"/>
          </w:rPr>
          <w:t>54</w:t>
        </w:r>
        <w:r w:rsidR="0031372E">
          <w:rPr>
            <w:rFonts w:ascii="宋体" w:hAnsi="宋体" w:cs="宋体" w:hint="eastAsia"/>
            <w:sz w:val="24"/>
          </w:rPr>
          <w:fldChar w:fldCharType="end"/>
        </w:r>
      </w:hyperlink>
    </w:p>
    <w:p w14:paraId="7A98846B" w14:textId="77777777" w:rsidR="00067B30" w:rsidRDefault="002351D8">
      <w:pPr>
        <w:pStyle w:val="30"/>
        <w:tabs>
          <w:tab w:val="right" w:leader="dot" w:pos="8306"/>
        </w:tabs>
        <w:spacing w:line="440" w:lineRule="exact"/>
        <w:rPr>
          <w:rFonts w:ascii="宋体" w:hAnsi="宋体" w:cs="宋体"/>
          <w:sz w:val="24"/>
        </w:rPr>
      </w:pPr>
      <w:hyperlink w:anchor="_Toc5138" w:history="1">
        <w:r w:rsidR="0031372E">
          <w:rPr>
            <w:rFonts w:ascii="宋体" w:hAnsi="宋体" w:cs="宋体" w:hint="eastAsia"/>
            <w:sz w:val="24"/>
          </w:rPr>
          <w:t>5.5.3 加载大规模3D模型</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_Toc5138 </w:instrText>
        </w:r>
        <w:r w:rsidR="0031372E">
          <w:rPr>
            <w:rFonts w:ascii="宋体" w:hAnsi="宋体" w:cs="宋体" w:hint="eastAsia"/>
            <w:sz w:val="24"/>
          </w:rPr>
          <w:fldChar w:fldCharType="separate"/>
        </w:r>
        <w:r w:rsidR="0031372E">
          <w:rPr>
            <w:rFonts w:ascii="宋体" w:hAnsi="宋体" w:cs="宋体" w:hint="eastAsia"/>
            <w:sz w:val="24"/>
          </w:rPr>
          <w:t>56</w:t>
        </w:r>
        <w:r w:rsidR="0031372E">
          <w:rPr>
            <w:rFonts w:ascii="宋体" w:hAnsi="宋体" w:cs="宋体" w:hint="eastAsia"/>
            <w:sz w:val="24"/>
          </w:rPr>
          <w:fldChar w:fldCharType="end"/>
        </w:r>
      </w:hyperlink>
    </w:p>
    <w:p w14:paraId="481CE685" w14:textId="77777777" w:rsidR="00067B30" w:rsidRDefault="002351D8">
      <w:pPr>
        <w:pStyle w:val="20"/>
        <w:tabs>
          <w:tab w:val="right" w:leader="dot" w:pos="8306"/>
        </w:tabs>
        <w:spacing w:line="440" w:lineRule="exact"/>
        <w:rPr>
          <w:rFonts w:ascii="黑体" w:eastAsia="黑体" w:hAnsi="黑体" w:cs="黑体"/>
          <w:sz w:val="24"/>
        </w:rPr>
      </w:pPr>
      <w:hyperlink w:anchor="_Toc3918" w:history="1">
        <w:r w:rsidR="0031372E">
          <w:rPr>
            <w:rFonts w:ascii="黑体" w:eastAsia="黑体" w:hAnsi="黑体" w:cs="黑体" w:hint="eastAsia"/>
            <w:sz w:val="24"/>
          </w:rPr>
          <w:t>5.6 本章小结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_Toc3918 </w:instrText>
        </w:r>
        <w:r w:rsidR="0031372E">
          <w:rPr>
            <w:rFonts w:ascii="黑体" w:eastAsia="黑体" w:hAnsi="黑体" w:cs="黑体" w:hint="eastAsia"/>
            <w:sz w:val="24"/>
          </w:rPr>
          <w:fldChar w:fldCharType="separate"/>
        </w:r>
        <w:r w:rsidR="0031372E">
          <w:rPr>
            <w:rFonts w:ascii="黑体" w:eastAsia="黑体" w:hAnsi="黑体" w:cs="黑体" w:hint="eastAsia"/>
            <w:sz w:val="24"/>
          </w:rPr>
          <w:t>57</w:t>
        </w:r>
        <w:r w:rsidR="0031372E">
          <w:rPr>
            <w:rFonts w:ascii="黑体" w:eastAsia="黑体" w:hAnsi="黑体" w:cs="黑体" w:hint="eastAsia"/>
            <w:sz w:val="24"/>
          </w:rPr>
          <w:fldChar w:fldCharType="end"/>
        </w:r>
      </w:hyperlink>
    </w:p>
    <w:p w14:paraId="17C45AA7" w14:textId="77777777" w:rsidR="00067B30" w:rsidRDefault="002351D8">
      <w:pPr>
        <w:pStyle w:val="10"/>
        <w:tabs>
          <w:tab w:val="right" w:leader="dot" w:pos="8306"/>
        </w:tabs>
        <w:spacing w:line="440" w:lineRule="exact"/>
        <w:rPr>
          <w:rFonts w:ascii="黑体" w:eastAsia="黑体" w:hAnsi="黑体" w:cs="黑体"/>
          <w:sz w:val="28"/>
          <w:szCs w:val="28"/>
        </w:rPr>
      </w:pPr>
      <w:hyperlink w:anchor="_Toc28436" w:history="1">
        <w:r w:rsidR="0031372E">
          <w:rPr>
            <w:rFonts w:ascii="黑体" w:eastAsia="黑体" w:hAnsi="黑体" w:cs="黑体" w:hint="eastAsia"/>
            <w:sz w:val="28"/>
            <w:szCs w:val="28"/>
          </w:rPr>
          <w:t>第六章 三维WebGIS平台功能展示及应用</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_Toc28436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57</w:t>
        </w:r>
        <w:r w:rsidR="0031372E">
          <w:rPr>
            <w:rFonts w:ascii="黑体" w:eastAsia="黑体" w:hAnsi="黑体" w:cs="黑体" w:hint="eastAsia"/>
            <w:sz w:val="28"/>
            <w:szCs w:val="28"/>
          </w:rPr>
          <w:fldChar w:fldCharType="end"/>
        </w:r>
      </w:hyperlink>
    </w:p>
    <w:p w14:paraId="62D68671" w14:textId="77777777" w:rsidR="00067B30" w:rsidRDefault="002351D8">
      <w:pPr>
        <w:pStyle w:val="20"/>
        <w:tabs>
          <w:tab w:val="right" w:leader="dot" w:pos="8306"/>
        </w:tabs>
        <w:spacing w:line="440" w:lineRule="exact"/>
        <w:rPr>
          <w:rFonts w:ascii="黑体" w:eastAsia="黑体" w:hAnsi="黑体" w:cs="黑体"/>
          <w:sz w:val="24"/>
        </w:rPr>
      </w:pPr>
      <w:hyperlink w:anchor="_Toc17277" w:history="1">
        <w:r w:rsidR="0031372E">
          <w:rPr>
            <w:rFonts w:ascii="黑体" w:eastAsia="黑体" w:hAnsi="黑体" w:cs="黑体" w:hint="eastAsia"/>
            <w:sz w:val="24"/>
          </w:rPr>
          <w:t>6.1 地理数据三维可视化</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_Toc17277 </w:instrText>
        </w:r>
        <w:r w:rsidR="0031372E">
          <w:rPr>
            <w:rFonts w:ascii="黑体" w:eastAsia="黑体" w:hAnsi="黑体" w:cs="黑体" w:hint="eastAsia"/>
            <w:sz w:val="24"/>
          </w:rPr>
          <w:fldChar w:fldCharType="separate"/>
        </w:r>
        <w:r w:rsidR="0031372E">
          <w:rPr>
            <w:rFonts w:ascii="黑体" w:eastAsia="黑体" w:hAnsi="黑体" w:cs="黑体" w:hint="eastAsia"/>
            <w:sz w:val="24"/>
          </w:rPr>
          <w:t>58</w:t>
        </w:r>
        <w:r w:rsidR="0031372E">
          <w:rPr>
            <w:rFonts w:ascii="黑体" w:eastAsia="黑体" w:hAnsi="黑体" w:cs="黑体" w:hint="eastAsia"/>
            <w:sz w:val="24"/>
          </w:rPr>
          <w:fldChar w:fldCharType="end"/>
        </w:r>
      </w:hyperlink>
    </w:p>
    <w:p w14:paraId="5AF08BB8" w14:textId="77777777" w:rsidR="00067B30" w:rsidRDefault="002351D8">
      <w:pPr>
        <w:pStyle w:val="30"/>
        <w:tabs>
          <w:tab w:val="right" w:leader="dot" w:pos="8306"/>
        </w:tabs>
        <w:spacing w:line="440" w:lineRule="exact"/>
        <w:rPr>
          <w:rFonts w:ascii="宋体" w:hAnsi="宋体" w:cs="宋体"/>
          <w:sz w:val="24"/>
        </w:rPr>
      </w:pPr>
      <w:hyperlink w:anchor="_Toc29313" w:history="1">
        <w:r w:rsidR="0031372E">
          <w:rPr>
            <w:rFonts w:ascii="宋体" w:hAnsi="宋体" w:cs="宋体" w:hint="eastAsia"/>
            <w:sz w:val="24"/>
          </w:rPr>
          <w:t>6.1.1 动态矢量数据三维可视化</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_Toc29313 </w:instrText>
        </w:r>
        <w:r w:rsidR="0031372E">
          <w:rPr>
            <w:rFonts w:ascii="宋体" w:hAnsi="宋体" w:cs="宋体" w:hint="eastAsia"/>
            <w:sz w:val="24"/>
          </w:rPr>
          <w:fldChar w:fldCharType="separate"/>
        </w:r>
        <w:r w:rsidR="0031372E">
          <w:rPr>
            <w:rFonts w:ascii="宋体" w:hAnsi="宋体" w:cs="宋体" w:hint="eastAsia"/>
            <w:sz w:val="24"/>
          </w:rPr>
          <w:t>58</w:t>
        </w:r>
        <w:r w:rsidR="0031372E">
          <w:rPr>
            <w:rFonts w:ascii="宋体" w:hAnsi="宋体" w:cs="宋体" w:hint="eastAsia"/>
            <w:sz w:val="24"/>
          </w:rPr>
          <w:fldChar w:fldCharType="end"/>
        </w:r>
      </w:hyperlink>
    </w:p>
    <w:p w14:paraId="592CF68C" w14:textId="77777777" w:rsidR="00067B30" w:rsidRDefault="002351D8">
      <w:pPr>
        <w:pStyle w:val="40"/>
        <w:tabs>
          <w:tab w:val="right" w:leader="dot" w:pos="8306"/>
        </w:tabs>
        <w:spacing w:line="440" w:lineRule="exact"/>
      </w:pPr>
      <w:hyperlink w:anchor="_Toc2664" w:history="1">
        <w:r w:rsidR="0031372E">
          <w:rPr>
            <w:rFonts w:hint="eastAsia"/>
          </w:rPr>
          <w:t xml:space="preserve">6.1.1.1 </w:t>
        </w:r>
        <w:r w:rsidR="0031372E">
          <w:rPr>
            <w:rFonts w:hint="eastAsia"/>
          </w:rPr>
          <w:t>加载</w:t>
        </w:r>
        <w:r w:rsidR="0031372E">
          <w:rPr>
            <w:rFonts w:hint="eastAsia"/>
          </w:rPr>
          <w:t>ECNUGIS</w:t>
        </w:r>
        <w:r w:rsidR="0031372E">
          <w:rPr>
            <w:rFonts w:hint="eastAsia"/>
          </w:rPr>
          <w:t>平台矢量数据</w:t>
        </w:r>
        <w:r w:rsidR="0031372E">
          <w:rPr>
            <w:rFonts w:hint="eastAsia"/>
          </w:rPr>
          <w:tab/>
        </w:r>
        <w:r w:rsidR="0031372E">
          <w:rPr>
            <w:rFonts w:hint="eastAsia"/>
          </w:rPr>
          <w:fldChar w:fldCharType="begin"/>
        </w:r>
        <w:r w:rsidR="0031372E">
          <w:rPr>
            <w:rFonts w:hint="eastAsia"/>
          </w:rPr>
          <w:instrText xml:space="preserve"> PAGEREF _Toc2664 </w:instrText>
        </w:r>
        <w:r w:rsidR="0031372E">
          <w:rPr>
            <w:rFonts w:hint="eastAsia"/>
          </w:rPr>
          <w:fldChar w:fldCharType="separate"/>
        </w:r>
        <w:r w:rsidR="0031372E">
          <w:rPr>
            <w:rFonts w:hint="eastAsia"/>
          </w:rPr>
          <w:t>58</w:t>
        </w:r>
        <w:r w:rsidR="0031372E">
          <w:rPr>
            <w:rFonts w:hint="eastAsia"/>
          </w:rPr>
          <w:fldChar w:fldCharType="end"/>
        </w:r>
      </w:hyperlink>
    </w:p>
    <w:p w14:paraId="2CFB377F" w14:textId="77777777" w:rsidR="00067B30" w:rsidRDefault="002351D8">
      <w:pPr>
        <w:pStyle w:val="40"/>
        <w:tabs>
          <w:tab w:val="right" w:leader="dot" w:pos="8306"/>
        </w:tabs>
        <w:spacing w:line="440" w:lineRule="exact"/>
      </w:pPr>
      <w:hyperlink w:anchor="_Toc5832" w:history="1">
        <w:r w:rsidR="0031372E">
          <w:rPr>
            <w:rFonts w:hint="eastAsia"/>
          </w:rPr>
          <w:t xml:space="preserve">6.1.1.2 </w:t>
        </w:r>
        <w:r w:rsidR="0031372E">
          <w:rPr>
            <w:rFonts w:hint="eastAsia"/>
          </w:rPr>
          <w:t>上传或自定义矢量数据源</w:t>
        </w:r>
        <w:r w:rsidR="0031372E">
          <w:rPr>
            <w:rFonts w:hint="eastAsia"/>
          </w:rPr>
          <w:tab/>
        </w:r>
        <w:r w:rsidR="0031372E">
          <w:rPr>
            <w:rFonts w:hint="eastAsia"/>
          </w:rPr>
          <w:fldChar w:fldCharType="begin"/>
        </w:r>
        <w:r w:rsidR="0031372E">
          <w:rPr>
            <w:rFonts w:hint="eastAsia"/>
          </w:rPr>
          <w:instrText xml:space="preserve"> PAGEREF _Toc5832 </w:instrText>
        </w:r>
        <w:r w:rsidR="0031372E">
          <w:rPr>
            <w:rFonts w:hint="eastAsia"/>
          </w:rPr>
          <w:fldChar w:fldCharType="separate"/>
        </w:r>
        <w:r w:rsidR="0031372E">
          <w:rPr>
            <w:rFonts w:hint="eastAsia"/>
          </w:rPr>
          <w:t>61</w:t>
        </w:r>
        <w:r w:rsidR="0031372E">
          <w:rPr>
            <w:rFonts w:hint="eastAsia"/>
          </w:rPr>
          <w:fldChar w:fldCharType="end"/>
        </w:r>
      </w:hyperlink>
    </w:p>
    <w:p w14:paraId="3C8CC66C" w14:textId="77777777" w:rsidR="00067B30" w:rsidRDefault="002351D8">
      <w:pPr>
        <w:pStyle w:val="30"/>
        <w:tabs>
          <w:tab w:val="right" w:leader="dot" w:pos="8306"/>
        </w:tabs>
        <w:spacing w:line="440" w:lineRule="exact"/>
        <w:rPr>
          <w:rFonts w:ascii="宋体" w:hAnsi="宋体" w:cs="宋体"/>
          <w:sz w:val="24"/>
        </w:rPr>
      </w:pPr>
      <w:hyperlink w:anchor="_Toc27806" w:history="1">
        <w:r w:rsidR="0031372E">
          <w:rPr>
            <w:rFonts w:ascii="宋体" w:hAnsi="宋体" w:cs="宋体" w:hint="eastAsia"/>
            <w:sz w:val="24"/>
          </w:rPr>
          <w:t>6.1.2 地形数据可视化</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_Toc27806 </w:instrText>
        </w:r>
        <w:r w:rsidR="0031372E">
          <w:rPr>
            <w:rFonts w:ascii="宋体" w:hAnsi="宋体" w:cs="宋体" w:hint="eastAsia"/>
            <w:sz w:val="24"/>
          </w:rPr>
          <w:fldChar w:fldCharType="separate"/>
        </w:r>
        <w:r w:rsidR="0031372E">
          <w:rPr>
            <w:rFonts w:ascii="宋体" w:hAnsi="宋体" w:cs="宋体" w:hint="eastAsia"/>
            <w:sz w:val="24"/>
          </w:rPr>
          <w:t>62</w:t>
        </w:r>
        <w:r w:rsidR="0031372E">
          <w:rPr>
            <w:rFonts w:ascii="宋体" w:hAnsi="宋体" w:cs="宋体" w:hint="eastAsia"/>
            <w:sz w:val="24"/>
          </w:rPr>
          <w:fldChar w:fldCharType="end"/>
        </w:r>
      </w:hyperlink>
    </w:p>
    <w:p w14:paraId="7FA4FB6A" w14:textId="77777777" w:rsidR="00067B30" w:rsidRDefault="002351D8">
      <w:pPr>
        <w:pStyle w:val="20"/>
        <w:tabs>
          <w:tab w:val="right" w:leader="dot" w:pos="8306"/>
        </w:tabs>
        <w:spacing w:line="440" w:lineRule="exact"/>
        <w:rPr>
          <w:rFonts w:ascii="黑体" w:eastAsia="黑体" w:hAnsi="黑体" w:cs="黑体"/>
          <w:sz w:val="24"/>
        </w:rPr>
      </w:pPr>
      <w:hyperlink w:anchor="_Toc21679" w:history="1">
        <w:r w:rsidR="0031372E">
          <w:rPr>
            <w:rFonts w:ascii="黑体" w:eastAsia="黑体" w:hAnsi="黑体" w:cs="黑体" w:hint="eastAsia"/>
            <w:sz w:val="24"/>
          </w:rPr>
          <w:t>6.2 场景设置及球体运动</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_Toc21679 </w:instrText>
        </w:r>
        <w:r w:rsidR="0031372E">
          <w:rPr>
            <w:rFonts w:ascii="黑体" w:eastAsia="黑体" w:hAnsi="黑体" w:cs="黑体" w:hint="eastAsia"/>
            <w:sz w:val="24"/>
          </w:rPr>
          <w:fldChar w:fldCharType="separate"/>
        </w:r>
        <w:r w:rsidR="0031372E">
          <w:rPr>
            <w:rFonts w:ascii="黑体" w:eastAsia="黑体" w:hAnsi="黑体" w:cs="黑体" w:hint="eastAsia"/>
            <w:sz w:val="24"/>
          </w:rPr>
          <w:t>63</w:t>
        </w:r>
        <w:r w:rsidR="0031372E">
          <w:rPr>
            <w:rFonts w:ascii="黑体" w:eastAsia="黑体" w:hAnsi="黑体" w:cs="黑体" w:hint="eastAsia"/>
            <w:sz w:val="24"/>
          </w:rPr>
          <w:fldChar w:fldCharType="end"/>
        </w:r>
      </w:hyperlink>
    </w:p>
    <w:p w14:paraId="774E1E12" w14:textId="77777777" w:rsidR="00067B30" w:rsidRDefault="002351D8">
      <w:pPr>
        <w:pStyle w:val="20"/>
        <w:tabs>
          <w:tab w:val="right" w:leader="dot" w:pos="8306"/>
        </w:tabs>
        <w:spacing w:line="440" w:lineRule="exact"/>
        <w:rPr>
          <w:rFonts w:ascii="黑体" w:eastAsia="黑体" w:hAnsi="黑体" w:cs="黑体"/>
          <w:sz w:val="24"/>
        </w:rPr>
      </w:pPr>
      <w:hyperlink w:anchor="_Toc4208" w:history="1">
        <w:r w:rsidR="0031372E">
          <w:rPr>
            <w:rFonts w:ascii="黑体" w:eastAsia="黑体" w:hAnsi="黑体" w:cs="黑体" w:hint="eastAsia"/>
            <w:sz w:val="24"/>
          </w:rPr>
          <w:t>6.3 交互式标注及建模</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_Toc4208 </w:instrText>
        </w:r>
        <w:r w:rsidR="0031372E">
          <w:rPr>
            <w:rFonts w:ascii="黑体" w:eastAsia="黑体" w:hAnsi="黑体" w:cs="黑体" w:hint="eastAsia"/>
            <w:sz w:val="24"/>
          </w:rPr>
          <w:fldChar w:fldCharType="separate"/>
        </w:r>
        <w:r w:rsidR="0031372E">
          <w:rPr>
            <w:rFonts w:ascii="黑体" w:eastAsia="黑体" w:hAnsi="黑体" w:cs="黑体" w:hint="eastAsia"/>
            <w:sz w:val="24"/>
          </w:rPr>
          <w:t>65</w:t>
        </w:r>
        <w:r w:rsidR="0031372E">
          <w:rPr>
            <w:rFonts w:ascii="黑体" w:eastAsia="黑体" w:hAnsi="黑体" w:cs="黑体" w:hint="eastAsia"/>
            <w:sz w:val="24"/>
          </w:rPr>
          <w:fldChar w:fldCharType="end"/>
        </w:r>
      </w:hyperlink>
    </w:p>
    <w:p w14:paraId="0AE48F74" w14:textId="77777777" w:rsidR="00067B30" w:rsidRDefault="002351D8">
      <w:pPr>
        <w:pStyle w:val="30"/>
        <w:tabs>
          <w:tab w:val="right" w:leader="dot" w:pos="8306"/>
        </w:tabs>
        <w:spacing w:line="440" w:lineRule="exact"/>
        <w:rPr>
          <w:rFonts w:ascii="宋体" w:hAnsi="宋体" w:cs="宋体"/>
          <w:sz w:val="24"/>
        </w:rPr>
      </w:pPr>
      <w:hyperlink w:anchor="_Toc12100" w:history="1">
        <w:r w:rsidR="0031372E">
          <w:rPr>
            <w:rFonts w:ascii="宋体" w:hAnsi="宋体" w:cs="宋体" w:hint="eastAsia"/>
            <w:sz w:val="24"/>
          </w:rPr>
          <w:t>6.3.1 交互式要素标注</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_Toc12100 </w:instrText>
        </w:r>
        <w:r w:rsidR="0031372E">
          <w:rPr>
            <w:rFonts w:ascii="宋体" w:hAnsi="宋体" w:cs="宋体" w:hint="eastAsia"/>
            <w:sz w:val="24"/>
          </w:rPr>
          <w:fldChar w:fldCharType="separate"/>
        </w:r>
        <w:r w:rsidR="0031372E">
          <w:rPr>
            <w:rFonts w:ascii="宋体" w:hAnsi="宋体" w:cs="宋体" w:hint="eastAsia"/>
            <w:sz w:val="24"/>
          </w:rPr>
          <w:t>65</w:t>
        </w:r>
        <w:r w:rsidR="0031372E">
          <w:rPr>
            <w:rFonts w:ascii="宋体" w:hAnsi="宋体" w:cs="宋体" w:hint="eastAsia"/>
            <w:sz w:val="24"/>
          </w:rPr>
          <w:fldChar w:fldCharType="end"/>
        </w:r>
      </w:hyperlink>
    </w:p>
    <w:p w14:paraId="7D6012CE" w14:textId="77777777" w:rsidR="00067B30" w:rsidRDefault="002351D8">
      <w:pPr>
        <w:pStyle w:val="30"/>
        <w:tabs>
          <w:tab w:val="right" w:leader="dot" w:pos="8306"/>
        </w:tabs>
        <w:spacing w:line="440" w:lineRule="exact"/>
        <w:rPr>
          <w:rFonts w:ascii="宋体" w:hAnsi="宋体" w:cs="宋体"/>
          <w:sz w:val="24"/>
        </w:rPr>
      </w:pPr>
      <w:hyperlink w:anchor="_Toc4784" w:history="1">
        <w:r w:rsidR="0031372E">
          <w:rPr>
            <w:rFonts w:ascii="宋体" w:hAnsi="宋体" w:cs="宋体" w:hint="eastAsia"/>
            <w:sz w:val="24"/>
          </w:rPr>
          <w:t>6.3.2 交互式构建三维模型</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_Toc4784 </w:instrText>
        </w:r>
        <w:r w:rsidR="0031372E">
          <w:rPr>
            <w:rFonts w:ascii="宋体" w:hAnsi="宋体" w:cs="宋体" w:hint="eastAsia"/>
            <w:sz w:val="24"/>
          </w:rPr>
          <w:fldChar w:fldCharType="separate"/>
        </w:r>
        <w:r w:rsidR="0031372E">
          <w:rPr>
            <w:rFonts w:ascii="宋体" w:hAnsi="宋体" w:cs="宋体" w:hint="eastAsia"/>
            <w:sz w:val="24"/>
          </w:rPr>
          <w:t>66</w:t>
        </w:r>
        <w:r w:rsidR="0031372E">
          <w:rPr>
            <w:rFonts w:ascii="宋体" w:hAnsi="宋体" w:cs="宋体" w:hint="eastAsia"/>
            <w:sz w:val="24"/>
          </w:rPr>
          <w:fldChar w:fldCharType="end"/>
        </w:r>
      </w:hyperlink>
    </w:p>
    <w:p w14:paraId="69BE557B" w14:textId="77777777" w:rsidR="00067B30" w:rsidRDefault="002351D8">
      <w:pPr>
        <w:pStyle w:val="30"/>
        <w:tabs>
          <w:tab w:val="right" w:leader="dot" w:pos="8306"/>
        </w:tabs>
        <w:spacing w:line="440" w:lineRule="exact"/>
        <w:rPr>
          <w:rFonts w:ascii="宋体" w:hAnsi="宋体" w:cs="宋体"/>
          <w:sz w:val="24"/>
        </w:rPr>
      </w:pPr>
      <w:hyperlink w:anchor="_Toc17955" w:history="1">
        <w:r w:rsidR="0031372E">
          <w:rPr>
            <w:rFonts w:ascii="宋体" w:hAnsi="宋体" w:cs="宋体" w:hint="eastAsia"/>
            <w:sz w:val="24"/>
          </w:rPr>
          <w:t>6.3.3 加载外部三维模型</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_Toc17955 </w:instrText>
        </w:r>
        <w:r w:rsidR="0031372E">
          <w:rPr>
            <w:rFonts w:ascii="宋体" w:hAnsi="宋体" w:cs="宋体" w:hint="eastAsia"/>
            <w:sz w:val="24"/>
          </w:rPr>
          <w:fldChar w:fldCharType="separate"/>
        </w:r>
        <w:r w:rsidR="0031372E">
          <w:rPr>
            <w:rFonts w:ascii="宋体" w:hAnsi="宋体" w:cs="宋体" w:hint="eastAsia"/>
            <w:sz w:val="24"/>
          </w:rPr>
          <w:t>69</w:t>
        </w:r>
        <w:r w:rsidR="0031372E">
          <w:rPr>
            <w:rFonts w:ascii="宋体" w:hAnsi="宋体" w:cs="宋体" w:hint="eastAsia"/>
            <w:sz w:val="24"/>
          </w:rPr>
          <w:fldChar w:fldCharType="end"/>
        </w:r>
      </w:hyperlink>
    </w:p>
    <w:p w14:paraId="45E23835" w14:textId="77777777" w:rsidR="00067B30" w:rsidRDefault="002351D8">
      <w:pPr>
        <w:pStyle w:val="20"/>
        <w:tabs>
          <w:tab w:val="right" w:leader="dot" w:pos="8306"/>
        </w:tabs>
        <w:spacing w:line="440" w:lineRule="exact"/>
        <w:rPr>
          <w:rFonts w:ascii="黑体" w:eastAsia="黑体" w:hAnsi="黑体" w:cs="黑体"/>
          <w:sz w:val="24"/>
        </w:rPr>
      </w:pPr>
      <w:hyperlink w:anchor="_Toc31320" w:history="1">
        <w:r w:rsidR="0031372E">
          <w:rPr>
            <w:rFonts w:ascii="黑体" w:eastAsia="黑体" w:hAnsi="黑体" w:cs="黑体" w:hint="eastAsia"/>
            <w:sz w:val="24"/>
          </w:rPr>
          <w:t>6.4 虚拟现实</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_Toc31320 </w:instrText>
        </w:r>
        <w:r w:rsidR="0031372E">
          <w:rPr>
            <w:rFonts w:ascii="黑体" w:eastAsia="黑体" w:hAnsi="黑体" w:cs="黑体" w:hint="eastAsia"/>
            <w:sz w:val="24"/>
          </w:rPr>
          <w:fldChar w:fldCharType="separate"/>
        </w:r>
        <w:r w:rsidR="0031372E">
          <w:rPr>
            <w:rFonts w:ascii="黑体" w:eastAsia="黑体" w:hAnsi="黑体" w:cs="黑体" w:hint="eastAsia"/>
            <w:sz w:val="24"/>
          </w:rPr>
          <w:t>71</w:t>
        </w:r>
        <w:r w:rsidR="0031372E">
          <w:rPr>
            <w:rFonts w:ascii="黑体" w:eastAsia="黑体" w:hAnsi="黑体" w:cs="黑体" w:hint="eastAsia"/>
            <w:sz w:val="24"/>
          </w:rPr>
          <w:fldChar w:fldCharType="end"/>
        </w:r>
      </w:hyperlink>
    </w:p>
    <w:p w14:paraId="12933202" w14:textId="77777777" w:rsidR="00067B30" w:rsidRDefault="002351D8">
      <w:pPr>
        <w:pStyle w:val="20"/>
        <w:tabs>
          <w:tab w:val="right" w:leader="dot" w:pos="8306"/>
        </w:tabs>
        <w:spacing w:line="440" w:lineRule="exact"/>
        <w:rPr>
          <w:rFonts w:ascii="黑体" w:eastAsia="黑体" w:hAnsi="黑体" w:cs="黑体"/>
          <w:sz w:val="24"/>
        </w:rPr>
      </w:pPr>
      <w:hyperlink w:anchor="_Toc31489" w:history="1">
        <w:r w:rsidR="0031372E">
          <w:rPr>
            <w:rFonts w:ascii="黑体" w:eastAsia="黑体" w:hAnsi="黑体" w:cs="黑体" w:hint="eastAsia"/>
            <w:sz w:val="24"/>
          </w:rPr>
          <w:t>6.5 应用案例</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_Toc31489 </w:instrText>
        </w:r>
        <w:r w:rsidR="0031372E">
          <w:rPr>
            <w:rFonts w:ascii="黑体" w:eastAsia="黑体" w:hAnsi="黑体" w:cs="黑体" w:hint="eastAsia"/>
            <w:sz w:val="24"/>
          </w:rPr>
          <w:fldChar w:fldCharType="separate"/>
        </w:r>
        <w:r w:rsidR="0031372E">
          <w:rPr>
            <w:rFonts w:ascii="黑体" w:eastAsia="黑体" w:hAnsi="黑体" w:cs="黑体" w:hint="eastAsia"/>
            <w:sz w:val="24"/>
          </w:rPr>
          <w:t>72</w:t>
        </w:r>
        <w:r w:rsidR="0031372E">
          <w:rPr>
            <w:rFonts w:ascii="黑体" w:eastAsia="黑体" w:hAnsi="黑体" w:cs="黑体" w:hint="eastAsia"/>
            <w:sz w:val="24"/>
          </w:rPr>
          <w:fldChar w:fldCharType="end"/>
        </w:r>
      </w:hyperlink>
    </w:p>
    <w:p w14:paraId="33F227A8" w14:textId="77777777" w:rsidR="00067B30" w:rsidRDefault="002351D8">
      <w:pPr>
        <w:pStyle w:val="30"/>
        <w:tabs>
          <w:tab w:val="right" w:leader="dot" w:pos="8306"/>
        </w:tabs>
        <w:spacing w:line="440" w:lineRule="exact"/>
        <w:rPr>
          <w:rFonts w:ascii="宋体" w:hAnsi="宋体" w:cs="宋体"/>
          <w:sz w:val="24"/>
        </w:rPr>
      </w:pPr>
      <w:hyperlink w:anchor="_Toc18014" w:history="1">
        <w:r w:rsidR="0031372E">
          <w:rPr>
            <w:rFonts w:ascii="宋体" w:hAnsi="宋体" w:cs="宋体" w:hint="eastAsia"/>
            <w:sz w:val="24"/>
          </w:rPr>
          <w:t>6.5.1 上海市农业布局规划管理系统应用</w:t>
        </w:r>
        <w:r w:rsidR="0031372E">
          <w:rPr>
            <w:rFonts w:ascii="宋体" w:hAnsi="宋体" w:cs="宋体" w:hint="eastAsia"/>
            <w:sz w:val="24"/>
          </w:rPr>
          <w:tab/>
        </w:r>
        <w:r w:rsidR="0031372E">
          <w:rPr>
            <w:rFonts w:ascii="宋体" w:hAnsi="宋体" w:cs="宋体" w:hint="eastAsia"/>
            <w:sz w:val="24"/>
          </w:rPr>
          <w:fldChar w:fldCharType="begin"/>
        </w:r>
        <w:r w:rsidR="0031372E">
          <w:rPr>
            <w:rFonts w:ascii="宋体" w:hAnsi="宋体" w:cs="宋体" w:hint="eastAsia"/>
            <w:sz w:val="24"/>
          </w:rPr>
          <w:instrText xml:space="preserve"> PAGEREF _Toc18014 </w:instrText>
        </w:r>
        <w:r w:rsidR="0031372E">
          <w:rPr>
            <w:rFonts w:ascii="宋体" w:hAnsi="宋体" w:cs="宋体" w:hint="eastAsia"/>
            <w:sz w:val="24"/>
          </w:rPr>
          <w:fldChar w:fldCharType="separate"/>
        </w:r>
        <w:r w:rsidR="0031372E">
          <w:rPr>
            <w:rFonts w:ascii="宋体" w:hAnsi="宋体" w:cs="宋体" w:hint="eastAsia"/>
            <w:sz w:val="24"/>
          </w:rPr>
          <w:t>72</w:t>
        </w:r>
        <w:r w:rsidR="0031372E">
          <w:rPr>
            <w:rFonts w:ascii="宋体" w:hAnsi="宋体" w:cs="宋体" w:hint="eastAsia"/>
            <w:sz w:val="24"/>
          </w:rPr>
          <w:fldChar w:fldCharType="end"/>
        </w:r>
      </w:hyperlink>
    </w:p>
    <w:p w14:paraId="6BE822F5" w14:textId="77777777" w:rsidR="00067B30" w:rsidRDefault="002351D8">
      <w:pPr>
        <w:pStyle w:val="40"/>
        <w:tabs>
          <w:tab w:val="right" w:leader="dot" w:pos="8306"/>
        </w:tabs>
        <w:spacing w:line="440" w:lineRule="exact"/>
      </w:pPr>
      <w:hyperlink w:anchor="_Toc19627" w:history="1">
        <w:r w:rsidR="0031372E">
          <w:rPr>
            <w:rFonts w:hint="eastAsia"/>
          </w:rPr>
          <w:t xml:space="preserve">6.5.1.1 </w:t>
        </w:r>
        <w:r w:rsidR="0031372E">
          <w:rPr>
            <w:rFonts w:hint="eastAsia"/>
          </w:rPr>
          <w:t>三维专题图</w:t>
        </w:r>
        <w:r w:rsidR="0031372E">
          <w:rPr>
            <w:rFonts w:hint="eastAsia"/>
          </w:rPr>
          <w:tab/>
          <w:t>7</w:t>
        </w:r>
      </w:hyperlink>
      <w:r w:rsidR="0031372E">
        <w:rPr>
          <w:rFonts w:hint="eastAsia"/>
        </w:rPr>
        <w:t>2</w:t>
      </w:r>
    </w:p>
    <w:p w14:paraId="4392036B" w14:textId="77777777" w:rsidR="00067B30" w:rsidRDefault="002351D8">
      <w:pPr>
        <w:pStyle w:val="40"/>
        <w:tabs>
          <w:tab w:val="right" w:leader="dot" w:pos="8306"/>
        </w:tabs>
        <w:spacing w:line="440" w:lineRule="exact"/>
      </w:pPr>
      <w:hyperlink w:anchor="_Toc20297" w:history="1">
        <w:r w:rsidR="0031372E">
          <w:rPr>
            <w:rFonts w:hint="eastAsia"/>
          </w:rPr>
          <w:t xml:space="preserve">6.5.1.2 </w:t>
        </w:r>
        <w:r w:rsidR="0031372E">
          <w:rPr>
            <w:rFonts w:hint="eastAsia"/>
          </w:rPr>
          <w:t>三维模型辅助室内判读</w:t>
        </w:r>
        <w:r w:rsidR="0031372E">
          <w:rPr>
            <w:rFonts w:hint="eastAsia"/>
          </w:rPr>
          <w:tab/>
        </w:r>
        <w:r w:rsidR="0031372E">
          <w:rPr>
            <w:rFonts w:hint="eastAsia"/>
          </w:rPr>
          <w:fldChar w:fldCharType="begin"/>
        </w:r>
        <w:r w:rsidR="0031372E">
          <w:rPr>
            <w:rFonts w:hint="eastAsia"/>
          </w:rPr>
          <w:instrText xml:space="preserve"> PAGEREF _Toc20297 </w:instrText>
        </w:r>
        <w:r w:rsidR="0031372E">
          <w:rPr>
            <w:rFonts w:hint="eastAsia"/>
          </w:rPr>
          <w:fldChar w:fldCharType="separate"/>
        </w:r>
        <w:r w:rsidR="0031372E">
          <w:rPr>
            <w:rFonts w:hint="eastAsia"/>
          </w:rPr>
          <w:t>74</w:t>
        </w:r>
        <w:r w:rsidR="0031372E">
          <w:rPr>
            <w:rFonts w:hint="eastAsia"/>
          </w:rPr>
          <w:fldChar w:fldCharType="end"/>
        </w:r>
      </w:hyperlink>
    </w:p>
    <w:p w14:paraId="539A07CC" w14:textId="77777777" w:rsidR="00067B30" w:rsidRDefault="002351D8">
      <w:pPr>
        <w:pStyle w:val="30"/>
        <w:tabs>
          <w:tab w:val="right" w:leader="dot" w:pos="8306"/>
        </w:tabs>
        <w:spacing w:line="440" w:lineRule="exact"/>
        <w:rPr>
          <w:rFonts w:ascii="宋体" w:hAnsi="宋体" w:cs="宋体"/>
          <w:sz w:val="24"/>
        </w:rPr>
      </w:pPr>
      <w:hyperlink w:anchor="_Toc23250" w:history="1">
        <w:r w:rsidR="0031372E">
          <w:rPr>
            <w:rFonts w:ascii="宋体" w:hAnsi="宋体" w:cs="宋体" w:hint="eastAsia"/>
            <w:sz w:val="24"/>
          </w:rPr>
          <w:t>6.5.2 三维GIS地理辅助教学应用</w:t>
        </w:r>
        <w:r w:rsidR="0031372E">
          <w:rPr>
            <w:rFonts w:ascii="宋体" w:hAnsi="宋体" w:cs="宋体" w:hint="eastAsia"/>
            <w:sz w:val="24"/>
          </w:rPr>
          <w:tab/>
          <w:t>7</w:t>
        </w:r>
      </w:hyperlink>
      <w:r w:rsidR="0031372E">
        <w:rPr>
          <w:rFonts w:ascii="宋体" w:hAnsi="宋体" w:cs="宋体" w:hint="eastAsia"/>
          <w:sz w:val="24"/>
        </w:rPr>
        <w:t>5</w:t>
      </w:r>
    </w:p>
    <w:p w14:paraId="5729F47A" w14:textId="77777777" w:rsidR="00067B30" w:rsidRDefault="002351D8">
      <w:pPr>
        <w:pStyle w:val="40"/>
        <w:tabs>
          <w:tab w:val="right" w:leader="dot" w:pos="8306"/>
        </w:tabs>
        <w:spacing w:line="440" w:lineRule="exact"/>
      </w:pPr>
      <w:hyperlink w:anchor="_Toc16956" w:history="1">
        <w:r w:rsidR="0031372E">
          <w:rPr>
            <w:rFonts w:hint="eastAsia"/>
          </w:rPr>
          <w:t xml:space="preserve">6.5.2.1 </w:t>
        </w:r>
        <w:r w:rsidR="0031372E">
          <w:rPr>
            <w:rFonts w:hint="eastAsia"/>
          </w:rPr>
          <w:t>知识点</w:t>
        </w:r>
        <w:r w:rsidR="0031372E">
          <w:tab/>
        </w:r>
        <w:fldSimple w:instr=" PAGEREF _Toc16956 ">
          <w:r w:rsidR="0031372E">
            <w:t>75</w:t>
          </w:r>
        </w:fldSimple>
      </w:hyperlink>
    </w:p>
    <w:p w14:paraId="7F94BE37" w14:textId="77777777" w:rsidR="00067B30" w:rsidRDefault="002351D8">
      <w:pPr>
        <w:pStyle w:val="40"/>
        <w:tabs>
          <w:tab w:val="right" w:leader="dot" w:pos="8306"/>
        </w:tabs>
        <w:spacing w:line="440" w:lineRule="exact"/>
      </w:pPr>
      <w:hyperlink w:anchor="_Toc24923" w:history="1">
        <w:r w:rsidR="0031372E">
          <w:rPr>
            <w:rFonts w:hint="eastAsia"/>
          </w:rPr>
          <w:t xml:space="preserve">6.5.2.2 </w:t>
        </w:r>
        <w:r w:rsidR="0031372E">
          <w:rPr>
            <w:rFonts w:hint="eastAsia"/>
          </w:rPr>
          <w:t>收藏夹</w:t>
        </w:r>
        <w:r w:rsidR="0031372E">
          <w:tab/>
        </w:r>
        <w:fldSimple w:instr=" PAGEREF _Toc24923 ">
          <w:r w:rsidR="0031372E">
            <w:t>77</w:t>
          </w:r>
        </w:fldSimple>
      </w:hyperlink>
    </w:p>
    <w:p w14:paraId="08523247" w14:textId="77777777" w:rsidR="00067B30" w:rsidRDefault="002351D8">
      <w:pPr>
        <w:pStyle w:val="40"/>
        <w:tabs>
          <w:tab w:val="right" w:leader="dot" w:pos="8306"/>
        </w:tabs>
        <w:spacing w:line="440" w:lineRule="exact"/>
      </w:pPr>
      <w:hyperlink w:anchor="_Toc27031" w:history="1">
        <w:r w:rsidR="0031372E">
          <w:rPr>
            <w:rFonts w:hint="eastAsia"/>
          </w:rPr>
          <w:t xml:space="preserve">6.5.2.3 </w:t>
        </w:r>
        <w:r w:rsidR="0031372E">
          <w:rPr>
            <w:rFonts w:hint="eastAsia"/>
          </w:rPr>
          <w:t>探究式学习</w:t>
        </w:r>
        <w:r w:rsidR="0031372E">
          <w:tab/>
        </w:r>
        <w:fldSimple w:instr=" PAGEREF _Toc27031 ">
          <w:r w:rsidR="0031372E">
            <w:t>77</w:t>
          </w:r>
        </w:fldSimple>
      </w:hyperlink>
    </w:p>
    <w:p w14:paraId="545F8FA7" w14:textId="77777777" w:rsidR="00067B30" w:rsidRDefault="002351D8">
      <w:pPr>
        <w:pStyle w:val="40"/>
        <w:tabs>
          <w:tab w:val="right" w:leader="dot" w:pos="8306"/>
        </w:tabs>
        <w:spacing w:line="440" w:lineRule="exact"/>
      </w:pPr>
      <w:hyperlink w:anchor="_Toc12044" w:history="1">
        <w:r w:rsidR="0031372E">
          <w:rPr>
            <w:rFonts w:hint="eastAsia"/>
          </w:rPr>
          <w:t xml:space="preserve">6.5.2.4 </w:t>
        </w:r>
        <w:r w:rsidR="0031372E">
          <w:rPr>
            <w:rFonts w:hint="eastAsia"/>
          </w:rPr>
          <w:t>图层控制</w:t>
        </w:r>
        <w:r w:rsidR="0031372E">
          <w:tab/>
        </w:r>
        <w:fldSimple w:instr=" PAGEREF _Toc12044 ">
          <w:r w:rsidR="0031372E">
            <w:t>78</w:t>
          </w:r>
        </w:fldSimple>
      </w:hyperlink>
    </w:p>
    <w:p w14:paraId="7116ECE8" w14:textId="77777777" w:rsidR="00067B30" w:rsidRDefault="002351D8">
      <w:pPr>
        <w:pStyle w:val="40"/>
        <w:tabs>
          <w:tab w:val="right" w:leader="dot" w:pos="8306"/>
        </w:tabs>
        <w:spacing w:line="440" w:lineRule="exact"/>
      </w:pPr>
      <w:hyperlink w:anchor="_Toc22364" w:history="1">
        <w:r w:rsidR="0031372E">
          <w:rPr>
            <w:rFonts w:hint="eastAsia"/>
          </w:rPr>
          <w:t xml:space="preserve">6.5.2.5 </w:t>
        </w:r>
        <w:r w:rsidR="0031372E">
          <w:rPr>
            <w:rFonts w:hint="eastAsia"/>
          </w:rPr>
          <w:t>测量</w:t>
        </w:r>
        <w:r w:rsidR="0031372E">
          <w:tab/>
        </w:r>
        <w:fldSimple w:instr=" PAGEREF _Toc22364 ">
          <w:r w:rsidR="0031372E">
            <w:t>78</w:t>
          </w:r>
        </w:fldSimple>
      </w:hyperlink>
    </w:p>
    <w:p w14:paraId="178B680F" w14:textId="77777777" w:rsidR="00067B30" w:rsidRDefault="002351D8">
      <w:pPr>
        <w:pStyle w:val="40"/>
        <w:tabs>
          <w:tab w:val="right" w:leader="dot" w:pos="8306"/>
        </w:tabs>
        <w:spacing w:line="440" w:lineRule="exact"/>
      </w:pPr>
      <w:hyperlink w:anchor="_Toc31442" w:history="1">
        <w:r w:rsidR="0031372E">
          <w:rPr>
            <w:rFonts w:hint="eastAsia"/>
          </w:rPr>
          <w:t xml:space="preserve">6.5.2.6 </w:t>
        </w:r>
        <w:r w:rsidR="0031372E">
          <w:rPr>
            <w:rFonts w:hint="eastAsia"/>
          </w:rPr>
          <w:t>拾取与标注</w:t>
        </w:r>
        <w:r w:rsidR="0031372E">
          <w:tab/>
        </w:r>
        <w:fldSimple w:instr=" PAGEREF _Toc31442 ">
          <w:r w:rsidR="0031372E">
            <w:t>79</w:t>
          </w:r>
        </w:fldSimple>
      </w:hyperlink>
    </w:p>
    <w:p w14:paraId="5A23D0F4" w14:textId="77777777" w:rsidR="00067B30" w:rsidRDefault="002351D8">
      <w:pPr>
        <w:pStyle w:val="20"/>
        <w:tabs>
          <w:tab w:val="right" w:leader="dot" w:pos="8306"/>
        </w:tabs>
        <w:spacing w:line="440" w:lineRule="exact"/>
        <w:rPr>
          <w:rFonts w:ascii="黑体" w:eastAsia="黑体" w:hAnsi="黑体" w:cs="黑体"/>
          <w:sz w:val="24"/>
        </w:rPr>
      </w:pPr>
      <w:hyperlink w:anchor="_Toc26613" w:history="1">
        <w:r w:rsidR="0031372E">
          <w:rPr>
            <w:rFonts w:ascii="黑体" w:eastAsia="黑体" w:hAnsi="黑体" w:cs="黑体" w:hint="eastAsia"/>
            <w:sz w:val="24"/>
          </w:rPr>
          <w:t>6.6 本章小结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_Toc26613 </w:instrText>
        </w:r>
        <w:r w:rsidR="0031372E">
          <w:rPr>
            <w:rFonts w:ascii="黑体" w:eastAsia="黑体" w:hAnsi="黑体" w:cs="黑体" w:hint="eastAsia"/>
            <w:sz w:val="24"/>
          </w:rPr>
          <w:fldChar w:fldCharType="separate"/>
        </w:r>
        <w:r w:rsidR="0031372E">
          <w:rPr>
            <w:rFonts w:ascii="黑体" w:eastAsia="黑体" w:hAnsi="黑体" w:cs="黑体" w:hint="eastAsia"/>
            <w:sz w:val="24"/>
          </w:rPr>
          <w:t>79</w:t>
        </w:r>
        <w:r w:rsidR="0031372E">
          <w:rPr>
            <w:rFonts w:ascii="黑体" w:eastAsia="黑体" w:hAnsi="黑体" w:cs="黑体" w:hint="eastAsia"/>
            <w:sz w:val="24"/>
          </w:rPr>
          <w:fldChar w:fldCharType="end"/>
        </w:r>
      </w:hyperlink>
    </w:p>
    <w:p w14:paraId="2B1401C0" w14:textId="77777777" w:rsidR="00067B30" w:rsidRDefault="002351D8">
      <w:pPr>
        <w:pStyle w:val="10"/>
        <w:tabs>
          <w:tab w:val="right" w:leader="dot" w:pos="8306"/>
        </w:tabs>
        <w:spacing w:line="440" w:lineRule="exact"/>
        <w:rPr>
          <w:rFonts w:ascii="黑体" w:eastAsia="黑体" w:hAnsi="黑体" w:cs="黑体"/>
          <w:sz w:val="28"/>
          <w:szCs w:val="28"/>
        </w:rPr>
      </w:pPr>
      <w:hyperlink w:anchor="_Toc21483" w:history="1">
        <w:r w:rsidR="0031372E">
          <w:rPr>
            <w:rFonts w:ascii="黑体" w:eastAsia="黑体" w:hAnsi="黑体" w:cs="黑体" w:hint="eastAsia"/>
            <w:sz w:val="28"/>
            <w:szCs w:val="28"/>
          </w:rPr>
          <w:t>第七章 结论与展望</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_Toc21483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80</w:t>
        </w:r>
        <w:r w:rsidR="0031372E">
          <w:rPr>
            <w:rFonts w:ascii="黑体" w:eastAsia="黑体" w:hAnsi="黑体" w:cs="黑体" w:hint="eastAsia"/>
            <w:sz w:val="28"/>
            <w:szCs w:val="28"/>
          </w:rPr>
          <w:fldChar w:fldCharType="end"/>
        </w:r>
      </w:hyperlink>
    </w:p>
    <w:p w14:paraId="3993E5D0" w14:textId="77777777" w:rsidR="00067B30" w:rsidRDefault="002351D8">
      <w:pPr>
        <w:pStyle w:val="20"/>
        <w:tabs>
          <w:tab w:val="right" w:leader="dot" w:pos="8306"/>
        </w:tabs>
        <w:spacing w:line="440" w:lineRule="exact"/>
        <w:rPr>
          <w:rFonts w:ascii="黑体" w:eastAsia="黑体" w:hAnsi="黑体" w:cs="黑体"/>
          <w:sz w:val="24"/>
        </w:rPr>
      </w:pPr>
      <w:hyperlink w:anchor="_Toc2076" w:history="1">
        <w:r w:rsidR="0031372E">
          <w:rPr>
            <w:rFonts w:ascii="黑体" w:eastAsia="黑体" w:hAnsi="黑体" w:cs="黑体" w:hint="eastAsia"/>
            <w:sz w:val="24"/>
          </w:rPr>
          <w:t>7.1 论文工作总结</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_Toc2076 </w:instrText>
        </w:r>
        <w:r w:rsidR="0031372E">
          <w:rPr>
            <w:rFonts w:ascii="黑体" w:eastAsia="黑体" w:hAnsi="黑体" w:cs="黑体" w:hint="eastAsia"/>
            <w:sz w:val="24"/>
          </w:rPr>
          <w:fldChar w:fldCharType="separate"/>
        </w:r>
        <w:r w:rsidR="0031372E">
          <w:rPr>
            <w:rFonts w:ascii="黑体" w:eastAsia="黑体" w:hAnsi="黑体" w:cs="黑体" w:hint="eastAsia"/>
            <w:sz w:val="24"/>
          </w:rPr>
          <w:t>80</w:t>
        </w:r>
        <w:r w:rsidR="0031372E">
          <w:rPr>
            <w:rFonts w:ascii="黑体" w:eastAsia="黑体" w:hAnsi="黑体" w:cs="黑体" w:hint="eastAsia"/>
            <w:sz w:val="24"/>
          </w:rPr>
          <w:fldChar w:fldCharType="end"/>
        </w:r>
      </w:hyperlink>
    </w:p>
    <w:p w14:paraId="79E425D7" w14:textId="77777777" w:rsidR="00067B30" w:rsidRDefault="002351D8">
      <w:pPr>
        <w:pStyle w:val="20"/>
        <w:tabs>
          <w:tab w:val="right" w:leader="dot" w:pos="8306"/>
        </w:tabs>
        <w:spacing w:line="440" w:lineRule="exact"/>
        <w:rPr>
          <w:rFonts w:ascii="黑体" w:eastAsia="黑体" w:hAnsi="黑体" w:cs="黑体"/>
          <w:sz w:val="24"/>
        </w:rPr>
      </w:pPr>
      <w:hyperlink w:anchor="_Toc3263" w:history="1">
        <w:r w:rsidR="0031372E">
          <w:rPr>
            <w:rFonts w:ascii="黑体" w:eastAsia="黑体" w:hAnsi="黑体" w:cs="黑体" w:hint="eastAsia"/>
            <w:sz w:val="24"/>
          </w:rPr>
          <w:t>7.2 展望</w:t>
        </w:r>
        <w:r w:rsidR="0031372E">
          <w:rPr>
            <w:rFonts w:ascii="黑体" w:eastAsia="黑体" w:hAnsi="黑体" w:cs="黑体" w:hint="eastAsia"/>
            <w:sz w:val="24"/>
          </w:rPr>
          <w:tab/>
        </w:r>
        <w:r w:rsidR="0031372E">
          <w:rPr>
            <w:rFonts w:ascii="黑体" w:eastAsia="黑体" w:hAnsi="黑体" w:cs="黑体" w:hint="eastAsia"/>
            <w:sz w:val="24"/>
          </w:rPr>
          <w:fldChar w:fldCharType="begin"/>
        </w:r>
        <w:r w:rsidR="0031372E">
          <w:rPr>
            <w:rFonts w:ascii="黑体" w:eastAsia="黑体" w:hAnsi="黑体" w:cs="黑体" w:hint="eastAsia"/>
            <w:sz w:val="24"/>
          </w:rPr>
          <w:instrText xml:space="preserve"> PAGEREF _Toc3263 </w:instrText>
        </w:r>
        <w:r w:rsidR="0031372E">
          <w:rPr>
            <w:rFonts w:ascii="黑体" w:eastAsia="黑体" w:hAnsi="黑体" w:cs="黑体" w:hint="eastAsia"/>
            <w:sz w:val="24"/>
          </w:rPr>
          <w:fldChar w:fldCharType="separate"/>
        </w:r>
        <w:r w:rsidR="0031372E">
          <w:rPr>
            <w:rFonts w:ascii="黑体" w:eastAsia="黑体" w:hAnsi="黑体" w:cs="黑体" w:hint="eastAsia"/>
            <w:sz w:val="24"/>
          </w:rPr>
          <w:t>81</w:t>
        </w:r>
        <w:r w:rsidR="0031372E">
          <w:rPr>
            <w:rFonts w:ascii="黑体" w:eastAsia="黑体" w:hAnsi="黑体" w:cs="黑体" w:hint="eastAsia"/>
            <w:sz w:val="24"/>
          </w:rPr>
          <w:fldChar w:fldCharType="end"/>
        </w:r>
      </w:hyperlink>
    </w:p>
    <w:p w14:paraId="408C9BAC" w14:textId="77777777" w:rsidR="00067B30" w:rsidRDefault="002351D8">
      <w:pPr>
        <w:pStyle w:val="10"/>
        <w:tabs>
          <w:tab w:val="right" w:leader="dot" w:pos="8306"/>
        </w:tabs>
        <w:spacing w:line="440" w:lineRule="exact"/>
        <w:rPr>
          <w:rFonts w:ascii="黑体" w:eastAsia="黑体" w:hAnsi="黑体" w:cs="黑体"/>
          <w:sz w:val="28"/>
          <w:szCs w:val="28"/>
        </w:rPr>
      </w:pPr>
      <w:hyperlink w:anchor="_Toc16101" w:history="1">
        <w:r w:rsidR="0031372E">
          <w:rPr>
            <w:rFonts w:ascii="黑体" w:eastAsia="黑体" w:hAnsi="黑体" w:cs="黑体" w:hint="eastAsia"/>
            <w:sz w:val="28"/>
            <w:szCs w:val="28"/>
          </w:rPr>
          <w:t>参考文献</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_Toc16101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82</w:t>
        </w:r>
        <w:r w:rsidR="0031372E">
          <w:rPr>
            <w:rFonts w:ascii="黑体" w:eastAsia="黑体" w:hAnsi="黑体" w:cs="黑体" w:hint="eastAsia"/>
            <w:sz w:val="28"/>
            <w:szCs w:val="28"/>
          </w:rPr>
          <w:fldChar w:fldCharType="end"/>
        </w:r>
      </w:hyperlink>
    </w:p>
    <w:p w14:paraId="6D3CE4FB" w14:textId="77777777" w:rsidR="00067B30" w:rsidRDefault="002351D8">
      <w:pPr>
        <w:pStyle w:val="10"/>
        <w:tabs>
          <w:tab w:val="right" w:leader="dot" w:pos="8306"/>
        </w:tabs>
        <w:spacing w:line="440" w:lineRule="exact"/>
      </w:pPr>
      <w:hyperlink w:anchor="_Toc15665" w:history="1">
        <w:r w:rsidR="0031372E">
          <w:rPr>
            <w:rFonts w:ascii="黑体" w:eastAsia="黑体" w:hAnsi="黑体" w:cs="黑体" w:hint="eastAsia"/>
            <w:sz w:val="28"/>
            <w:szCs w:val="28"/>
          </w:rPr>
          <w:t>后记</w:t>
        </w:r>
        <w:r w:rsidR="0031372E">
          <w:rPr>
            <w:rFonts w:ascii="黑体" w:eastAsia="黑体" w:hAnsi="黑体" w:cs="黑体" w:hint="eastAsia"/>
            <w:sz w:val="28"/>
            <w:szCs w:val="28"/>
          </w:rPr>
          <w:tab/>
        </w:r>
        <w:r w:rsidR="0031372E">
          <w:rPr>
            <w:rFonts w:ascii="黑体" w:eastAsia="黑体" w:hAnsi="黑体" w:cs="黑体" w:hint="eastAsia"/>
            <w:sz w:val="28"/>
            <w:szCs w:val="28"/>
          </w:rPr>
          <w:fldChar w:fldCharType="begin"/>
        </w:r>
        <w:r w:rsidR="0031372E">
          <w:rPr>
            <w:rFonts w:ascii="黑体" w:eastAsia="黑体" w:hAnsi="黑体" w:cs="黑体" w:hint="eastAsia"/>
            <w:sz w:val="28"/>
            <w:szCs w:val="28"/>
          </w:rPr>
          <w:instrText xml:space="preserve"> PAGEREF _Toc15665 </w:instrText>
        </w:r>
        <w:r w:rsidR="0031372E">
          <w:rPr>
            <w:rFonts w:ascii="黑体" w:eastAsia="黑体" w:hAnsi="黑体" w:cs="黑体" w:hint="eastAsia"/>
            <w:sz w:val="28"/>
            <w:szCs w:val="28"/>
          </w:rPr>
          <w:fldChar w:fldCharType="separate"/>
        </w:r>
        <w:r w:rsidR="0031372E">
          <w:rPr>
            <w:rFonts w:ascii="黑体" w:eastAsia="黑体" w:hAnsi="黑体" w:cs="黑体" w:hint="eastAsia"/>
            <w:sz w:val="28"/>
            <w:szCs w:val="28"/>
          </w:rPr>
          <w:t>85</w:t>
        </w:r>
        <w:r w:rsidR="0031372E">
          <w:rPr>
            <w:rFonts w:ascii="黑体" w:eastAsia="黑体" w:hAnsi="黑体" w:cs="黑体" w:hint="eastAsia"/>
            <w:sz w:val="28"/>
            <w:szCs w:val="28"/>
          </w:rPr>
          <w:fldChar w:fldCharType="end"/>
        </w:r>
      </w:hyperlink>
    </w:p>
    <w:p w14:paraId="542966AC" w14:textId="77777777" w:rsidR="00067B30" w:rsidRDefault="0031372E">
      <w:pPr>
        <w:spacing w:line="440" w:lineRule="exact"/>
        <w:rPr>
          <w:sz w:val="24"/>
        </w:rPr>
        <w:sectPr w:rsidR="00067B30">
          <w:headerReference w:type="default" r:id="rId14"/>
          <w:pgSz w:w="11906" w:h="16838"/>
          <w:pgMar w:top="1440" w:right="1800" w:bottom="1440" w:left="1800" w:header="851" w:footer="992" w:gutter="0"/>
          <w:pgNumType w:fmt="upperRoman"/>
          <w:cols w:space="720"/>
          <w:docGrid w:type="lines" w:linePitch="312"/>
        </w:sectPr>
      </w:pPr>
      <w:r>
        <w:rPr>
          <w:rFonts w:hint="eastAsia"/>
        </w:rPr>
        <w:fldChar w:fldCharType="end"/>
      </w:r>
    </w:p>
    <w:p w14:paraId="5354A721" w14:textId="77777777" w:rsidR="00067B30" w:rsidRDefault="00067B30">
      <w:pPr>
        <w:rPr>
          <w:sz w:val="24"/>
        </w:rPr>
      </w:pPr>
    </w:p>
    <w:p w14:paraId="719C843D" w14:textId="77777777" w:rsidR="00067B30" w:rsidRDefault="0031372E">
      <w:pPr>
        <w:pStyle w:val="aa"/>
        <w:tabs>
          <w:tab w:val="right" w:leader="dot" w:pos="8306"/>
        </w:tabs>
        <w:spacing w:line="500" w:lineRule="exact"/>
        <w:ind w:left="1060" w:hanging="640"/>
        <w:jc w:val="center"/>
        <w:rPr>
          <w:sz w:val="24"/>
        </w:rPr>
      </w:pPr>
      <w:bookmarkStart w:id="14" w:name="_Toc5010"/>
      <w:bookmarkStart w:id="15" w:name="_Toc10984"/>
      <w:bookmarkStart w:id="16" w:name="_Toc9806"/>
      <w:r>
        <w:rPr>
          <w:rFonts w:ascii="黑体" w:eastAsia="黑体" w:hAnsi="黑体" w:cs="黑体" w:hint="eastAsia"/>
          <w:sz w:val="32"/>
          <w:szCs w:val="32"/>
        </w:rPr>
        <w:t>图目录</w:t>
      </w:r>
      <w:bookmarkEnd w:id="14"/>
      <w:bookmarkEnd w:id="15"/>
      <w:bookmarkEnd w:id="16"/>
      <w:r>
        <w:rPr>
          <w:rFonts w:hint="eastAsia"/>
          <w:sz w:val="24"/>
        </w:rPr>
        <w:fldChar w:fldCharType="begin"/>
      </w:r>
      <w:r>
        <w:rPr>
          <w:rFonts w:hint="eastAsia"/>
          <w:sz w:val="24"/>
        </w:rPr>
        <w:instrText>TOC \t "</w:instrText>
      </w:r>
      <w:r>
        <w:rPr>
          <w:rFonts w:hint="eastAsia"/>
          <w:sz w:val="24"/>
        </w:rPr>
        <w:instrText>图表目录</w:instrText>
      </w:r>
      <w:r>
        <w:rPr>
          <w:rFonts w:hint="eastAsia"/>
          <w:sz w:val="24"/>
        </w:rPr>
        <w:instrText>,1" \h</w:instrText>
      </w:r>
      <w:r>
        <w:rPr>
          <w:rFonts w:hint="eastAsia"/>
          <w:sz w:val="24"/>
        </w:rPr>
        <w:fldChar w:fldCharType="separate"/>
      </w:r>
    </w:p>
    <w:p w14:paraId="1C89FD8A" w14:textId="77777777" w:rsidR="00067B30" w:rsidRDefault="002351D8">
      <w:pPr>
        <w:pStyle w:val="aa"/>
        <w:tabs>
          <w:tab w:val="right" w:leader="dot" w:pos="8306"/>
        </w:tabs>
        <w:spacing w:line="500" w:lineRule="exact"/>
        <w:ind w:left="840" w:hanging="420"/>
        <w:jc w:val="center"/>
        <w:rPr>
          <w:sz w:val="24"/>
        </w:rPr>
      </w:pPr>
      <w:hyperlink w:anchor="_Toc9172" w:history="1">
        <w:r w:rsidR="0031372E">
          <w:rPr>
            <w:rFonts w:hint="eastAsia"/>
            <w:sz w:val="24"/>
          </w:rPr>
          <w:t>图</w:t>
        </w:r>
        <w:r w:rsidR="0031372E">
          <w:rPr>
            <w:rFonts w:hint="eastAsia"/>
            <w:sz w:val="24"/>
          </w:rPr>
          <w:t>2-1  Cesium</w:t>
        </w:r>
        <w:r w:rsidR="0031372E">
          <w:rPr>
            <w:rFonts w:hint="eastAsia"/>
            <w:sz w:val="24"/>
          </w:rPr>
          <w:t>、</w:t>
        </w:r>
        <w:r w:rsidR="0031372E">
          <w:rPr>
            <w:rFonts w:hint="eastAsia"/>
            <w:sz w:val="24"/>
          </w:rPr>
          <w:t>Three.js</w:t>
        </w:r>
        <w:r w:rsidR="0031372E">
          <w:rPr>
            <w:rFonts w:hint="eastAsia"/>
            <w:sz w:val="24"/>
          </w:rPr>
          <w:t>和</w:t>
        </w:r>
        <w:r w:rsidR="0031372E">
          <w:rPr>
            <w:rFonts w:hint="eastAsia"/>
            <w:sz w:val="24"/>
          </w:rPr>
          <w:t>Babylon.js</w:t>
        </w:r>
        <w:r w:rsidR="0031372E">
          <w:rPr>
            <w:rFonts w:hint="eastAsia"/>
            <w:sz w:val="24"/>
          </w:rPr>
          <w:t>地形图</w:t>
        </w:r>
        <w:r w:rsidR="0031372E">
          <w:rPr>
            <w:rFonts w:hint="eastAsia"/>
            <w:sz w:val="24"/>
          </w:rPr>
          <w:tab/>
        </w:r>
        <w:r w:rsidR="0031372E">
          <w:rPr>
            <w:rFonts w:hint="eastAsia"/>
            <w:sz w:val="24"/>
          </w:rPr>
          <w:fldChar w:fldCharType="begin"/>
        </w:r>
        <w:r w:rsidR="0031372E">
          <w:rPr>
            <w:rFonts w:hint="eastAsia"/>
            <w:sz w:val="24"/>
          </w:rPr>
          <w:instrText xml:space="preserve"> PAGEREF _Toc9172 </w:instrText>
        </w:r>
        <w:r w:rsidR="0031372E">
          <w:rPr>
            <w:rFonts w:hint="eastAsia"/>
            <w:sz w:val="24"/>
          </w:rPr>
          <w:fldChar w:fldCharType="separate"/>
        </w:r>
        <w:r w:rsidR="0031372E">
          <w:rPr>
            <w:rFonts w:hint="eastAsia"/>
            <w:sz w:val="24"/>
          </w:rPr>
          <w:t>12</w:t>
        </w:r>
        <w:r w:rsidR="0031372E">
          <w:rPr>
            <w:rFonts w:hint="eastAsia"/>
            <w:sz w:val="24"/>
          </w:rPr>
          <w:fldChar w:fldCharType="end"/>
        </w:r>
      </w:hyperlink>
    </w:p>
    <w:p w14:paraId="74D067D4" w14:textId="77777777" w:rsidR="00067B30" w:rsidRDefault="002351D8">
      <w:pPr>
        <w:pStyle w:val="aa"/>
        <w:tabs>
          <w:tab w:val="right" w:leader="dot" w:pos="8306"/>
        </w:tabs>
        <w:spacing w:line="500" w:lineRule="exact"/>
        <w:ind w:left="840" w:hanging="420"/>
        <w:jc w:val="center"/>
        <w:rPr>
          <w:sz w:val="24"/>
        </w:rPr>
      </w:pPr>
      <w:hyperlink w:anchor="_Toc16440" w:history="1">
        <w:r w:rsidR="0031372E">
          <w:rPr>
            <w:rFonts w:hint="eastAsia"/>
            <w:sz w:val="24"/>
          </w:rPr>
          <w:t>图</w:t>
        </w:r>
        <w:r w:rsidR="0031372E">
          <w:rPr>
            <w:rFonts w:hint="eastAsia"/>
            <w:sz w:val="24"/>
          </w:rPr>
          <w:t xml:space="preserve">2-2  </w:t>
        </w:r>
        <w:r w:rsidR="0031372E">
          <w:rPr>
            <w:rFonts w:hint="eastAsia"/>
            <w:sz w:val="24"/>
          </w:rPr>
          <w:t>切片地图服务</w:t>
        </w:r>
        <w:r w:rsidR="0031372E">
          <w:rPr>
            <w:rFonts w:hint="eastAsia"/>
            <w:sz w:val="24"/>
          </w:rPr>
          <w:tab/>
        </w:r>
        <w:r w:rsidR="0031372E">
          <w:rPr>
            <w:rFonts w:hint="eastAsia"/>
            <w:sz w:val="24"/>
          </w:rPr>
          <w:fldChar w:fldCharType="begin"/>
        </w:r>
        <w:r w:rsidR="0031372E">
          <w:rPr>
            <w:rFonts w:hint="eastAsia"/>
            <w:sz w:val="24"/>
          </w:rPr>
          <w:instrText xml:space="preserve"> PAGEREF _Toc16440 </w:instrText>
        </w:r>
        <w:r w:rsidR="0031372E">
          <w:rPr>
            <w:rFonts w:hint="eastAsia"/>
            <w:sz w:val="24"/>
          </w:rPr>
          <w:fldChar w:fldCharType="separate"/>
        </w:r>
        <w:r w:rsidR="0031372E">
          <w:rPr>
            <w:rFonts w:hint="eastAsia"/>
            <w:sz w:val="24"/>
          </w:rPr>
          <w:t>12</w:t>
        </w:r>
        <w:r w:rsidR="0031372E">
          <w:rPr>
            <w:rFonts w:hint="eastAsia"/>
            <w:sz w:val="24"/>
          </w:rPr>
          <w:fldChar w:fldCharType="end"/>
        </w:r>
      </w:hyperlink>
    </w:p>
    <w:p w14:paraId="7A2C21E7" w14:textId="77777777" w:rsidR="00067B30" w:rsidRDefault="002351D8">
      <w:pPr>
        <w:pStyle w:val="aa"/>
        <w:tabs>
          <w:tab w:val="right" w:leader="dot" w:pos="8306"/>
        </w:tabs>
        <w:spacing w:line="500" w:lineRule="exact"/>
        <w:ind w:left="840" w:hanging="420"/>
        <w:jc w:val="center"/>
      </w:pPr>
      <w:hyperlink w:anchor="_Toc16440" w:history="1">
        <w:r w:rsidR="0031372E">
          <w:rPr>
            <w:rFonts w:hint="eastAsia"/>
            <w:sz w:val="24"/>
          </w:rPr>
          <w:t>图</w:t>
        </w:r>
        <w:r w:rsidR="0031372E">
          <w:rPr>
            <w:rFonts w:hint="eastAsia"/>
            <w:sz w:val="24"/>
          </w:rPr>
          <w:t xml:space="preserve">2-3  </w:t>
        </w:r>
        <w:r w:rsidR="0031372E">
          <w:rPr>
            <w:rFonts w:hint="eastAsia"/>
            <w:sz w:val="24"/>
          </w:rPr>
          <w:t>动态图服务</w:t>
        </w:r>
        <w:r w:rsidR="0031372E">
          <w:rPr>
            <w:rFonts w:hint="eastAsia"/>
            <w:sz w:val="24"/>
          </w:rPr>
          <w:tab/>
        </w:r>
        <w:r w:rsidR="0031372E">
          <w:rPr>
            <w:rFonts w:hint="eastAsia"/>
            <w:sz w:val="24"/>
          </w:rPr>
          <w:fldChar w:fldCharType="begin"/>
        </w:r>
        <w:r w:rsidR="0031372E">
          <w:rPr>
            <w:rFonts w:hint="eastAsia"/>
            <w:sz w:val="24"/>
          </w:rPr>
          <w:instrText xml:space="preserve"> PAGEREF _Toc16440 </w:instrText>
        </w:r>
        <w:r w:rsidR="0031372E">
          <w:rPr>
            <w:rFonts w:hint="eastAsia"/>
            <w:sz w:val="24"/>
          </w:rPr>
          <w:fldChar w:fldCharType="separate"/>
        </w:r>
        <w:r w:rsidR="0031372E">
          <w:rPr>
            <w:rFonts w:hint="eastAsia"/>
            <w:sz w:val="24"/>
          </w:rPr>
          <w:t>12</w:t>
        </w:r>
        <w:r w:rsidR="0031372E">
          <w:rPr>
            <w:rFonts w:hint="eastAsia"/>
            <w:sz w:val="24"/>
          </w:rPr>
          <w:fldChar w:fldCharType="end"/>
        </w:r>
      </w:hyperlink>
    </w:p>
    <w:p w14:paraId="0A1D9EB8" w14:textId="77777777" w:rsidR="00067B30" w:rsidRDefault="002351D8">
      <w:pPr>
        <w:pStyle w:val="aa"/>
        <w:tabs>
          <w:tab w:val="right" w:leader="dot" w:pos="8306"/>
        </w:tabs>
        <w:spacing w:line="500" w:lineRule="exact"/>
        <w:ind w:left="840" w:hanging="420"/>
        <w:jc w:val="center"/>
        <w:rPr>
          <w:sz w:val="24"/>
        </w:rPr>
      </w:pPr>
      <w:hyperlink w:anchor="_Toc3619" w:history="1">
        <w:r w:rsidR="0031372E">
          <w:rPr>
            <w:rFonts w:hint="eastAsia"/>
            <w:sz w:val="24"/>
          </w:rPr>
          <w:t>图</w:t>
        </w:r>
        <w:r w:rsidR="0031372E">
          <w:rPr>
            <w:rFonts w:hint="eastAsia"/>
            <w:sz w:val="24"/>
          </w:rPr>
          <w:t>2-4  PC</w:t>
        </w:r>
        <w:r w:rsidR="0031372E">
          <w:rPr>
            <w:rFonts w:hint="eastAsia"/>
            <w:sz w:val="24"/>
          </w:rPr>
          <w:t>端浏览器对</w:t>
        </w:r>
        <w:r w:rsidR="0031372E">
          <w:rPr>
            <w:rFonts w:hint="eastAsia"/>
            <w:sz w:val="24"/>
          </w:rPr>
          <w:t>WebGL</w:t>
        </w:r>
        <w:r w:rsidR="0031372E">
          <w:rPr>
            <w:rFonts w:hint="eastAsia"/>
            <w:sz w:val="24"/>
          </w:rPr>
          <w:t>的兼容性对比</w:t>
        </w:r>
        <w:r w:rsidR="0031372E">
          <w:rPr>
            <w:rFonts w:hint="eastAsia"/>
            <w:sz w:val="24"/>
          </w:rPr>
          <w:tab/>
        </w:r>
        <w:r w:rsidR="0031372E">
          <w:rPr>
            <w:rFonts w:hint="eastAsia"/>
            <w:sz w:val="24"/>
          </w:rPr>
          <w:fldChar w:fldCharType="begin"/>
        </w:r>
        <w:r w:rsidR="0031372E">
          <w:rPr>
            <w:rFonts w:hint="eastAsia"/>
            <w:sz w:val="24"/>
          </w:rPr>
          <w:instrText xml:space="preserve"> PAGEREF _Toc3619 </w:instrText>
        </w:r>
        <w:r w:rsidR="0031372E">
          <w:rPr>
            <w:rFonts w:hint="eastAsia"/>
            <w:sz w:val="24"/>
          </w:rPr>
          <w:fldChar w:fldCharType="separate"/>
        </w:r>
        <w:r w:rsidR="0031372E">
          <w:rPr>
            <w:rFonts w:hint="eastAsia"/>
            <w:sz w:val="24"/>
          </w:rPr>
          <w:t>13</w:t>
        </w:r>
        <w:r w:rsidR="0031372E">
          <w:rPr>
            <w:rFonts w:hint="eastAsia"/>
            <w:sz w:val="24"/>
          </w:rPr>
          <w:fldChar w:fldCharType="end"/>
        </w:r>
      </w:hyperlink>
    </w:p>
    <w:p w14:paraId="2D5EBFCD" w14:textId="77777777" w:rsidR="00067B30" w:rsidRDefault="002351D8">
      <w:pPr>
        <w:pStyle w:val="aa"/>
        <w:tabs>
          <w:tab w:val="right" w:leader="dot" w:pos="8306"/>
        </w:tabs>
        <w:spacing w:line="500" w:lineRule="exact"/>
        <w:ind w:left="840" w:hanging="420"/>
        <w:jc w:val="center"/>
        <w:rPr>
          <w:sz w:val="24"/>
        </w:rPr>
      </w:pPr>
      <w:hyperlink w:anchor="_Toc22986" w:history="1">
        <w:r w:rsidR="0031372E">
          <w:rPr>
            <w:rFonts w:hint="eastAsia"/>
            <w:sz w:val="24"/>
          </w:rPr>
          <w:t>图</w:t>
        </w:r>
        <w:r w:rsidR="0031372E">
          <w:rPr>
            <w:rFonts w:hint="eastAsia"/>
            <w:sz w:val="24"/>
          </w:rPr>
          <w:t xml:space="preserve">2-5  </w:t>
        </w:r>
        <w:r w:rsidR="0031372E">
          <w:rPr>
            <w:rFonts w:hint="eastAsia"/>
            <w:sz w:val="24"/>
          </w:rPr>
          <w:t>移动端浏览器对</w:t>
        </w:r>
        <w:r w:rsidR="0031372E">
          <w:rPr>
            <w:rFonts w:hint="eastAsia"/>
            <w:sz w:val="24"/>
          </w:rPr>
          <w:t>WebGL</w:t>
        </w:r>
        <w:r w:rsidR="0031372E">
          <w:rPr>
            <w:rFonts w:hint="eastAsia"/>
            <w:sz w:val="24"/>
          </w:rPr>
          <w:t>的兼容性对比</w:t>
        </w:r>
        <w:r w:rsidR="0031372E">
          <w:rPr>
            <w:rFonts w:hint="eastAsia"/>
            <w:sz w:val="24"/>
          </w:rPr>
          <w:tab/>
        </w:r>
        <w:r w:rsidR="0031372E">
          <w:rPr>
            <w:rFonts w:hint="eastAsia"/>
            <w:sz w:val="24"/>
          </w:rPr>
          <w:fldChar w:fldCharType="begin"/>
        </w:r>
        <w:r w:rsidR="0031372E">
          <w:rPr>
            <w:rFonts w:hint="eastAsia"/>
            <w:sz w:val="24"/>
          </w:rPr>
          <w:instrText xml:space="preserve"> PAGEREF _Toc22986 </w:instrText>
        </w:r>
        <w:r w:rsidR="0031372E">
          <w:rPr>
            <w:rFonts w:hint="eastAsia"/>
            <w:sz w:val="24"/>
          </w:rPr>
          <w:fldChar w:fldCharType="separate"/>
        </w:r>
        <w:r w:rsidR="0031372E">
          <w:rPr>
            <w:rFonts w:hint="eastAsia"/>
            <w:sz w:val="24"/>
          </w:rPr>
          <w:t>14</w:t>
        </w:r>
        <w:r w:rsidR="0031372E">
          <w:rPr>
            <w:rFonts w:hint="eastAsia"/>
            <w:sz w:val="24"/>
          </w:rPr>
          <w:fldChar w:fldCharType="end"/>
        </w:r>
      </w:hyperlink>
    </w:p>
    <w:p w14:paraId="26F0F5D7" w14:textId="77777777" w:rsidR="00067B30" w:rsidRDefault="002351D8">
      <w:pPr>
        <w:pStyle w:val="aa"/>
        <w:tabs>
          <w:tab w:val="right" w:leader="dot" w:pos="8306"/>
        </w:tabs>
        <w:spacing w:line="500" w:lineRule="exact"/>
        <w:ind w:left="840" w:hanging="420"/>
        <w:jc w:val="center"/>
        <w:rPr>
          <w:sz w:val="24"/>
        </w:rPr>
      </w:pPr>
      <w:hyperlink w:anchor="_Toc14991" w:history="1">
        <w:r w:rsidR="0031372E">
          <w:rPr>
            <w:rFonts w:hint="eastAsia"/>
            <w:sz w:val="24"/>
          </w:rPr>
          <w:t>图</w:t>
        </w:r>
        <w:r w:rsidR="0031372E">
          <w:rPr>
            <w:rFonts w:hint="eastAsia"/>
            <w:sz w:val="24"/>
          </w:rPr>
          <w:t>3-1  WebGL</w:t>
        </w:r>
        <w:r w:rsidR="0031372E">
          <w:rPr>
            <w:rFonts w:hint="eastAsia"/>
            <w:sz w:val="24"/>
          </w:rPr>
          <w:t>图形渲染流程</w:t>
        </w:r>
        <w:r w:rsidR="0031372E">
          <w:rPr>
            <w:rFonts w:hint="eastAsia"/>
            <w:sz w:val="24"/>
          </w:rPr>
          <w:tab/>
        </w:r>
        <w:r w:rsidR="0031372E">
          <w:rPr>
            <w:rFonts w:hint="eastAsia"/>
            <w:sz w:val="24"/>
          </w:rPr>
          <w:fldChar w:fldCharType="begin"/>
        </w:r>
        <w:r w:rsidR="0031372E">
          <w:rPr>
            <w:rFonts w:hint="eastAsia"/>
            <w:sz w:val="24"/>
          </w:rPr>
          <w:instrText xml:space="preserve"> PAGEREF _Toc14991 </w:instrText>
        </w:r>
        <w:r w:rsidR="0031372E">
          <w:rPr>
            <w:rFonts w:hint="eastAsia"/>
            <w:sz w:val="24"/>
          </w:rPr>
          <w:fldChar w:fldCharType="separate"/>
        </w:r>
        <w:r w:rsidR="0031372E">
          <w:rPr>
            <w:rFonts w:hint="eastAsia"/>
            <w:sz w:val="24"/>
          </w:rPr>
          <w:t>16</w:t>
        </w:r>
        <w:r w:rsidR="0031372E">
          <w:rPr>
            <w:rFonts w:hint="eastAsia"/>
            <w:sz w:val="24"/>
          </w:rPr>
          <w:fldChar w:fldCharType="end"/>
        </w:r>
      </w:hyperlink>
    </w:p>
    <w:p w14:paraId="0513EED5" w14:textId="77777777" w:rsidR="00067B30" w:rsidRDefault="002351D8">
      <w:pPr>
        <w:pStyle w:val="aa"/>
        <w:tabs>
          <w:tab w:val="right" w:leader="dot" w:pos="8306"/>
        </w:tabs>
        <w:spacing w:line="500" w:lineRule="exact"/>
        <w:ind w:left="840" w:hanging="420"/>
        <w:jc w:val="center"/>
        <w:rPr>
          <w:sz w:val="24"/>
        </w:rPr>
      </w:pPr>
      <w:hyperlink w:anchor="_Toc24905" w:history="1">
        <w:r w:rsidR="0031372E">
          <w:rPr>
            <w:rFonts w:hint="eastAsia"/>
            <w:sz w:val="24"/>
          </w:rPr>
          <w:t>图</w:t>
        </w:r>
        <w:r w:rsidR="0031372E">
          <w:rPr>
            <w:rFonts w:hint="eastAsia"/>
            <w:sz w:val="24"/>
          </w:rPr>
          <w:t>3-2  Cesium</w:t>
        </w:r>
        <w:r w:rsidR="0031372E">
          <w:rPr>
            <w:rFonts w:hint="eastAsia"/>
            <w:sz w:val="24"/>
          </w:rPr>
          <w:t>引擎构建三维虚拟地球流程</w:t>
        </w:r>
        <w:r w:rsidR="0031372E">
          <w:rPr>
            <w:rFonts w:hint="eastAsia"/>
            <w:sz w:val="24"/>
          </w:rPr>
          <w:tab/>
        </w:r>
        <w:r w:rsidR="0031372E">
          <w:rPr>
            <w:rFonts w:hint="eastAsia"/>
            <w:sz w:val="24"/>
          </w:rPr>
          <w:fldChar w:fldCharType="begin"/>
        </w:r>
        <w:r w:rsidR="0031372E">
          <w:rPr>
            <w:rFonts w:hint="eastAsia"/>
            <w:sz w:val="24"/>
          </w:rPr>
          <w:instrText xml:space="preserve"> PAGEREF _Toc24905 </w:instrText>
        </w:r>
        <w:r w:rsidR="0031372E">
          <w:rPr>
            <w:rFonts w:hint="eastAsia"/>
            <w:sz w:val="24"/>
          </w:rPr>
          <w:fldChar w:fldCharType="separate"/>
        </w:r>
        <w:r w:rsidR="0031372E">
          <w:rPr>
            <w:rFonts w:hint="eastAsia"/>
            <w:sz w:val="24"/>
          </w:rPr>
          <w:t>18</w:t>
        </w:r>
        <w:r w:rsidR="0031372E">
          <w:rPr>
            <w:rFonts w:hint="eastAsia"/>
            <w:sz w:val="24"/>
          </w:rPr>
          <w:fldChar w:fldCharType="end"/>
        </w:r>
      </w:hyperlink>
    </w:p>
    <w:p w14:paraId="68BE1DEB" w14:textId="77777777" w:rsidR="00067B30" w:rsidRDefault="002351D8">
      <w:pPr>
        <w:pStyle w:val="aa"/>
        <w:tabs>
          <w:tab w:val="right" w:leader="dot" w:pos="8306"/>
        </w:tabs>
        <w:spacing w:line="500" w:lineRule="exact"/>
        <w:ind w:left="840" w:hanging="420"/>
        <w:jc w:val="center"/>
        <w:rPr>
          <w:sz w:val="24"/>
        </w:rPr>
      </w:pPr>
      <w:hyperlink w:anchor="_Toc13761" w:history="1">
        <w:r w:rsidR="0031372E">
          <w:rPr>
            <w:rFonts w:hint="eastAsia"/>
            <w:sz w:val="24"/>
          </w:rPr>
          <w:t>图</w:t>
        </w:r>
        <w:r w:rsidR="0031372E">
          <w:rPr>
            <w:rFonts w:hint="eastAsia"/>
            <w:sz w:val="24"/>
          </w:rPr>
          <w:t>3-3  Viewer</w:t>
        </w:r>
        <w:r w:rsidR="0031372E">
          <w:rPr>
            <w:rFonts w:hint="eastAsia"/>
            <w:sz w:val="24"/>
          </w:rPr>
          <w:t>类</w:t>
        </w:r>
        <w:r w:rsidR="0031372E">
          <w:rPr>
            <w:rFonts w:hint="eastAsia"/>
            <w:sz w:val="24"/>
          </w:rPr>
          <w:tab/>
        </w:r>
        <w:r w:rsidR="0031372E">
          <w:rPr>
            <w:rFonts w:hint="eastAsia"/>
            <w:sz w:val="24"/>
          </w:rPr>
          <w:fldChar w:fldCharType="begin"/>
        </w:r>
        <w:r w:rsidR="0031372E">
          <w:rPr>
            <w:rFonts w:hint="eastAsia"/>
            <w:sz w:val="24"/>
          </w:rPr>
          <w:instrText xml:space="preserve"> PAGEREF _Toc13761 </w:instrText>
        </w:r>
        <w:r w:rsidR="0031372E">
          <w:rPr>
            <w:rFonts w:hint="eastAsia"/>
            <w:sz w:val="24"/>
          </w:rPr>
          <w:fldChar w:fldCharType="separate"/>
        </w:r>
        <w:r w:rsidR="0031372E">
          <w:rPr>
            <w:rFonts w:hint="eastAsia"/>
            <w:sz w:val="24"/>
          </w:rPr>
          <w:t>19</w:t>
        </w:r>
        <w:r w:rsidR="0031372E">
          <w:rPr>
            <w:rFonts w:hint="eastAsia"/>
            <w:sz w:val="24"/>
          </w:rPr>
          <w:fldChar w:fldCharType="end"/>
        </w:r>
      </w:hyperlink>
    </w:p>
    <w:p w14:paraId="608EB795" w14:textId="77777777" w:rsidR="00067B30" w:rsidRDefault="002351D8">
      <w:pPr>
        <w:pStyle w:val="aa"/>
        <w:tabs>
          <w:tab w:val="right" w:leader="dot" w:pos="8306"/>
        </w:tabs>
        <w:spacing w:line="500" w:lineRule="exact"/>
        <w:ind w:left="840" w:hanging="420"/>
        <w:jc w:val="center"/>
        <w:rPr>
          <w:sz w:val="24"/>
        </w:rPr>
      </w:pPr>
      <w:hyperlink w:anchor="_Toc20283" w:history="1">
        <w:r w:rsidR="0031372E">
          <w:rPr>
            <w:rFonts w:hint="eastAsia"/>
            <w:sz w:val="24"/>
          </w:rPr>
          <w:t>图</w:t>
        </w:r>
        <w:r w:rsidR="0031372E">
          <w:rPr>
            <w:rFonts w:hint="eastAsia"/>
            <w:sz w:val="24"/>
          </w:rPr>
          <w:t>3-4  Scene</w:t>
        </w:r>
        <w:r w:rsidR="0031372E">
          <w:rPr>
            <w:rFonts w:hint="eastAsia"/>
            <w:sz w:val="24"/>
          </w:rPr>
          <w:t>类</w:t>
        </w:r>
        <w:r w:rsidR="0031372E">
          <w:rPr>
            <w:rFonts w:hint="eastAsia"/>
            <w:sz w:val="24"/>
          </w:rPr>
          <w:tab/>
        </w:r>
        <w:r w:rsidR="0031372E">
          <w:rPr>
            <w:rFonts w:hint="eastAsia"/>
            <w:sz w:val="24"/>
          </w:rPr>
          <w:fldChar w:fldCharType="begin"/>
        </w:r>
        <w:r w:rsidR="0031372E">
          <w:rPr>
            <w:rFonts w:hint="eastAsia"/>
            <w:sz w:val="24"/>
          </w:rPr>
          <w:instrText xml:space="preserve"> PAGEREF _Toc20283 </w:instrText>
        </w:r>
        <w:r w:rsidR="0031372E">
          <w:rPr>
            <w:rFonts w:hint="eastAsia"/>
            <w:sz w:val="24"/>
          </w:rPr>
          <w:fldChar w:fldCharType="separate"/>
        </w:r>
        <w:r w:rsidR="0031372E">
          <w:rPr>
            <w:rFonts w:hint="eastAsia"/>
            <w:sz w:val="24"/>
          </w:rPr>
          <w:t>20</w:t>
        </w:r>
        <w:r w:rsidR="0031372E">
          <w:rPr>
            <w:rFonts w:hint="eastAsia"/>
            <w:sz w:val="24"/>
          </w:rPr>
          <w:fldChar w:fldCharType="end"/>
        </w:r>
      </w:hyperlink>
    </w:p>
    <w:p w14:paraId="5E25A897" w14:textId="77777777" w:rsidR="00067B30" w:rsidRDefault="002351D8">
      <w:pPr>
        <w:pStyle w:val="aa"/>
        <w:tabs>
          <w:tab w:val="right" w:leader="dot" w:pos="8306"/>
        </w:tabs>
        <w:spacing w:line="500" w:lineRule="exact"/>
        <w:ind w:left="840" w:hanging="420"/>
        <w:jc w:val="center"/>
        <w:rPr>
          <w:sz w:val="24"/>
        </w:rPr>
      </w:pPr>
      <w:hyperlink w:anchor="_Toc11366" w:history="1">
        <w:r w:rsidR="0031372E">
          <w:rPr>
            <w:rFonts w:hint="eastAsia"/>
            <w:sz w:val="24"/>
          </w:rPr>
          <w:t>图</w:t>
        </w:r>
        <w:r w:rsidR="0031372E">
          <w:rPr>
            <w:rFonts w:hint="eastAsia"/>
            <w:sz w:val="24"/>
          </w:rPr>
          <w:t>3-5  Globe</w:t>
        </w:r>
        <w:r w:rsidR="0031372E">
          <w:rPr>
            <w:rFonts w:hint="eastAsia"/>
            <w:sz w:val="24"/>
          </w:rPr>
          <w:t>类</w:t>
        </w:r>
        <w:r w:rsidR="0031372E">
          <w:rPr>
            <w:rFonts w:hint="eastAsia"/>
            <w:sz w:val="24"/>
          </w:rPr>
          <w:tab/>
        </w:r>
        <w:r w:rsidR="0031372E">
          <w:rPr>
            <w:rFonts w:hint="eastAsia"/>
            <w:sz w:val="24"/>
          </w:rPr>
          <w:fldChar w:fldCharType="begin"/>
        </w:r>
        <w:r w:rsidR="0031372E">
          <w:rPr>
            <w:rFonts w:hint="eastAsia"/>
            <w:sz w:val="24"/>
          </w:rPr>
          <w:instrText xml:space="preserve"> PAGEREF _Toc11366 </w:instrText>
        </w:r>
        <w:r w:rsidR="0031372E">
          <w:rPr>
            <w:rFonts w:hint="eastAsia"/>
            <w:sz w:val="24"/>
          </w:rPr>
          <w:fldChar w:fldCharType="separate"/>
        </w:r>
        <w:r w:rsidR="0031372E">
          <w:rPr>
            <w:rFonts w:hint="eastAsia"/>
            <w:sz w:val="24"/>
          </w:rPr>
          <w:t>20</w:t>
        </w:r>
        <w:r w:rsidR="0031372E">
          <w:rPr>
            <w:rFonts w:hint="eastAsia"/>
            <w:sz w:val="24"/>
          </w:rPr>
          <w:fldChar w:fldCharType="end"/>
        </w:r>
      </w:hyperlink>
    </w:p>
    <w:p w14:paraId="65C1A469" w14:textId="77777777" w:rsidR="00067B30" w:rsidRDefault="002351D8">
      <w:pPr>
        <w:pStyle w:val="aa"/>
        <w:tabs>
          <w:tab w:val="right" w:leader="dot" w:pos="8306"/>
        </w:tabs>
        <w:spacing w:line="500" w:lineRule="exact"/>
        <w:ind w:left="840" w:hanging="420"/>
        <w:jc w:val="center"/>
        <w:rPr>
          <w:sz w:val="24"/>
        </w:rPr>
      </w:pPr>
      <w:hyperlink w:anchor="_Toc5175" w:history="1">
        <w:r w:rsidR="0031372E">
          <w:rPr>
            <w:rFonts w:hint="eastAsia"/>
            <w:sz w:val="24"/>
          </w:rPr>
          <w:t>图</w:t>
        </w:r>
        <w:r w:rsidR="0031372E">
          <w:rPr>
            <w:rFonts w:hint="eastAsia"/>
            <w:sz w:val="24"/>
          </w:rPr>
          <w:t xml:space="preserve">3-6  </w:t>
        </w:r>
        <w:r w:rsidR="0031372E">
          <w:rPr>
            <w:rFonts w:hint="eastAsia"/>
            <w:sz w:val="24"/>
          </w:rPr>
          <w:t>基于</w:t>
        </w:r>
        <w:r w:rsidR="0031372E">
          <w:rPr>
            <w:rFonts w:hint="eastAsia"/>
            <w:sz w:val="24"/>
          </w:rPr>
          <w:t>Cesium</w:t>
        </w:r>
        <w:r w:rsidR="0031372E">
          <w:rPr>
            <w:rFonts w:hint="eastAsia"/>
            <w:sz w:val="24"/>
          </w:rPr>
          <w:t>构建三维虚拟地球各抽象类关系图</w:t>
        </w:r>
        <w:r w:rsidR="0031372E">
          <w:rPr>
            <w:rFonts w:hint="eastAsia"/>
            <w:sz w:val="24"/>
          </w:rPr>
          <w:tab/>
        </w:r>
        <w:r w:rsidR="0031372E">
          <w:rPr>
            <w:rFonts w:hint="eastAsia"/>
            <w:sz w:val="24"/>
          </w:rPr>
          <w:fldChar w:fldCharType="begin"/>
        </w:r>
        <w:r w:rsidR="0031372E">
          <w:rPr>
            <w:rFonts w:hint="eastAsia"/>
            <w:sz w:val="24"/>
          </w:rPr>
          <w:instrText xml:space="preserve"> PAGEREF _Toc5175 </w:instrText>
        </w:r>
        <w:r w:rsidR="0031372E">
          <w:rPr>
            <w:rFonts w:hint="eastAsia"/>
            <w:sz w:val="24"/>
          </w:rPr>
          <w:fldChar w:fldCharType="separate"/>
        </w:r>
        <w:r w:rsidR="0031372E">
          <w:rPr>
            <w:rFonts w:hint="eastAsia"/>
            <w:sz w:val="24"/>
          </w:rPr>
          <w:t>21</w:t>
        </w:r>
        <w:r w:rsidR="0031372E">
          <w:rPr>
            <w:rFonts w:hint="eastAsia"/>
            <w:sz w:val="24"/>
          </w:rPr>
          <w:fldChar w:fldCharType="end"/>
        </w:r>
      </w:hyperlink>
    </w:p>
    <w:p w14:paraId="50CD3E23" w14:textId="77777777" w:rsidR="00067B30" w:rsidRDefault="002351D8">
      <w:pPr>
        <w:pStyle w:val="aa"/>
        <w:tabs>
          <w:tab w:val="right" w:leader="dot" w:pos="8306"/>
        </w:tabs>
        <w:spacing w:line="500" w:lineRule="exact"/>
        <w:ind w:left="840" w:hanging="420"/>
        <w:jc w:val="center"/>
        <w:rPr>
          <w:sz w:val="24"/>
        </w:rPr>
      </w:pPr>
      <w:hyperlink w:anchor="_Toc23129" w:history="1">
        <w:r w:rsidR="0031372E">
          <w:rPr>
            <w:rFonts w:hint="eastAsia"/>
            <w:sz w:val="24"/>
          </w:rPr>
          <w:t>图</w:t>
        </w:r>
        <w:r w:rsidR="0031372E">
          <w:rPr>
            <w:rFonts w:hint="eastAsia"/>
            <w:sz w:val="24"/>
          </w:rPr>
          <w:t>3-7  Douglas-Peucker</w:t>
        </w:r>
        <w:r w:rsidR="0031372E">
          <w:rPr>
            <w:rFonts w:hint="eastAsia"/>
            <w:sz w:val="24"/>
          </w:rPr>
          <w:t>算法示意图</w:t>
        </w:r>
        <w:r w:rsidR="0031372E">
          <w:rPr>
            <w:rFonts w:hint="eastAsia"/>
            <w:sz w:val="24"/>
          </w:rPr>
          <w:tab/>
        </w:r>
        <w:r w:rsidR="0031372E">
          <w:rPr>
            <w:rFonts w:hint="eastAsia"/>
            <w:sz w:val="24"/>
          </w:rPr>
          <w:fldChar w:fldCharType="begin"/>
        </w:r>
        <w:r w:rsidR="0031372E">
          <w:rPr>
            <w:rFonts w:hint="eastAsia"/>
            <w:sz w:val="24"/>
          </w:rPr>
          <w:instrText xml:space="preserve"> PAGEREF _Toc23129 </w:instrText>
        </w:r>
        <w:r w:rsidR="0031372E">
          <w:rPr>
            <w:rFonts w:hint="eastAsia"/>
            <w:sz w:val="24"/>
          </w:rPr>
          <w:fldChar w:fldCharType="separate"/>
        </w:r>
        <w:r w:rsidR="0031372E">
          <w:rPr>
            <w:rFonts w:hint="eastAsia"/>
            <w:sz w:val="24"/>
          </w:rPr>
          <w:t>23</w:t>
        </w:r>
        <w:r w:rsidR="0031372E">
          <w:rPr>
            <w:rFonts w:hint="eastAsia"/>
            <w:sz w:val="24"/>
          </w:rPr>
          <w:fldChar w:fldCharType="end"/>
        </w:r>
      </w:hyperlink>
    </w:p>
    <w:p w14:paraId="6CD5B76D" w14:textId="77777777" w:rsidR="00067B30" w:rsidRDefault="002351D8">
      <w:pPr>
        <w:pStyle w:val="aa"/>
        <w:tabs>
          <w:tab w:val="right" w:leader="dot" w:pos="8306"/>
        </w:tabs>
        <w:spacing w:line="500" w:lineRule="exact"/>
        <w:ind w:left="840" w:hanging="420"/>
        <w:jc w:val="center"/>
        <w:rPr>
          <w:sz w:val="24"/>
        </w:rPr>
      </w:pPr>
      <w:hyperlink w:anchor="_Toc20359" w:history="1">
        <w:r w:rsidR="0031372E">
          <w:rPr>
            <w:rFonts w:hint="eastAsia"/>
            <w:sz w:val="24"/>
          </w:rPr>
          <w:t>图</w:t>
        </w:r>
        <w:r w:rsidR="0031372E">
          <w:rPr>
            <w:rFonts w:hint="eastAsia"/>
            <w:sz w:val="24"/>
          </w:rPr>
          <w:t>3-8  LOD</w:t>
        </w:r>
        <w:r w:rsidR="0031372E">
          <w:rPr>
            <w:rFonts w:hint="eastAsia"/>
            <w:sz w:val="24"/>
          </w:rPr>
          <w:t>模型中视距与细节层次的关系</w:t>
        </w:r>
        <w:r w:rsidR="0031372E">
          <w:rPr>
            <w:rFonts w:hint="eastAsia"/>
            <w:sz w:val="24"/>
          </w:rPr>
          <w:tab/>
        </w:r>
        <w:r w:rsidR="0031372E">
          <w:rPr>
            <w:rFonts w:hint="eastAsia"/>
            <w:sz w:val="24"/>
          </w:rPr>
          <w:fldChar w:fldCharType="begin"/>
        </w:r>
        <w:r w:rsidR="0031372E">
          <w:rPr>
            <w:rFonts w:hint="eastAsia"/>
            <w:sz w:val="24"/>
          </w:rPr>
          <w:instrText xml:space="preserve"> PAGEREF _Toc20359 </w:instrText>
        </w:r>
        <w:r w:rsidR="0031372E">
          <w:rPr>
            <w:rFonts w:hint="eastAsia"/>
            <w:sz w:val="24"/>
          </w:rPr>
          <w:fldChar w:fldCharType="separate"/>
        </w:r>
        <w:r w:rsidR="0031372E">
          <w:rPr>
            <w:rFonts w:hint="eastAsia"/>
            <w:sz w:val="24"/>
          </w:rPr>
          <w:t>24</w:t>
        </w:r>
        <w:r w:rsidR="0031372E">
          <w:rPr>
            <w:rFonts w:hint="eastAsia"/>
            <w:sz w:val="24"/>
          </w:rPr>
          <w:fldChar w:fldCharType="end"/>
        </w:r>
      </w:hyperlink>
    </w:p>
    <w:p w14:paraId="5DEAD452" w14:textId="77777777" w:rsidR="00067B30" w:rsidRDefault="002351D8">
      <w:pPr>
        <w:pStyle w:val="aa"/>
        <w:tabs>
          <w:tab w:val="right" w:leader="dot" w:pos="8306"/>
        </w:tabs>
        <w:spacing w:line="500" w:lineRule="exact"/>
        <w:ind w:left="840" w:hanging="420"/>
        <w:jc w:val="center"/>
        <w:rPr>
          <w:sz w:val="24"/>
        </w:rPr>
      </w:pPr>
      <w:hyperlink w:anchor="_Toc2716" w:history="1">
        <w:r w:rsidR="0031372E">
          <w:rPr>
            <w:rFonts w:hint="eastAsia"/>
            <w:sz w:val="24"/>
          </w:rPr>
          <w:t>图</w:t>
        </w:r>
        <w:r w:rsidR="0031372E">
          <w:rPr>
            <w:rFonts w:hint="eastAsia"/>
            <w:sz w:val="24"/>
          </w:rPr>
          <w:t xml:space="preserve">3-9  </w:t>
        </w:r>
        <w:r w:rsidR="0031372E">
          <w:rPr>
            <w:rFonts w:hint="eastAsia"/>
            <w:sz w:val="24"/>
          </w:rPr>
          <w:t>切片金字塔模型</w:t>
        </w:r>
        <w:r w:rsidR="0031372E">
          <w:rPr>
            <w:rFonts w:hint="eastAsia"/>
            <w:sz w:val="24"/>
          </w:rPr>
          <w:tab/>
        </w:r>
        <w:r w:rsidR="0031372E">
          <w:rPr>
            <w:rFonts w:hint="eastAsia"/>
            <w:sz w:val="24"/>
          </w:rPr>
          <w:fldChar w:fldCharType="begin"/>
        </w:r>
        <w:r w:rsidR="0031372E">
          <w:rPr>
            <w:rFonts w:hint="eastAsia"/>
            <w:sz w:val="24"/>
          </w:rPr>
          <w:instrText xml:space="preserve"> PAGEREF _Toc2716 </w:instrText>
        </w:r>
        <w:r w:rsidR="0031372E">
          <w:rPr>
            <w:rFonts w:hint="eastAsia"/>
            <w:sz w:val="24"/>
          </w:rPr>
          <w:fldChar w:fldCharType="separate"/>
        </w:r>
        <w:r w:rsidR="0031372E">
          <w:rPr>
            <w:rFonts w:hint="eastAsia"/>
            <w:sz w:val="24"/>
          </w:rPr>
          <w:t>26</w:t>
        </w:r>
        <w:r w:rsidR="0031372E">
          <w:rPr>
            <w:rFonts w:hint="eastAsia"/>
            <w:sz w:val="24"/>
          </w:rPr>
          <w:fldChar w:fldCharType="end"/>
        </w:r>
      </w:hyperlink>
    </w:p>
    <w:p w14:paraId="14E03438" w14:textId="77777777" w:rsidR="00067B30" w:rsidRDefault="002351D8">
      <w:pPr>
        <w:pStyle w:val="aa"/>
        <w:tabs>
          <w:tab w:val="right" w:leader="dot" w:pos="8306"/>
        </w:tabs>
        <w:spacing w:line="500" w:lineRule="exact"/>
        <w:ind w:left="840" w:hanging="420"/>
        <w:jc w:val="center"/>
        <w:rPr>
          <w:sz w:val="24"/>
        </w:rPr>
      </w:pPr>
      <w:hyperlink w:anchor="_Toc23317" w:history="1">
        <w:r w:rsidR="0031372E">
          <w:rPr>
            <w:rFonts w:hint="eastAsia"/>
            <w:sz w:val="24"/>
          </w:rPr>
          <w:t>图</w:t>
        </w:r>
        <w:r w:rsidR="0031372E">
          <w:rPr>
            <w:rFonts w:hint="eastAsia"/>
            <w:sz w:val="24"/>
          </w:rPr>
          <w:t xml:space="preserve">3-10 </w:t>
        </w:r>
        <w:r w:rsidR="0031372E">
          <w:rPr>
            <w:rFonts w:hint="eastAsia"/>
            <w:sz w:val="24"/>
          </w:rPr>
          <w:t>切片替换队列</w:t>
        </w:r>
        <w:r w:rsidR="0031372E">
          <w:rPr>
            <w:rFonts w:hint="eastAsia"/>
            <w:sz w:val="24"/>
          </w:rPr>
          <w:tab/>
        </w:r>
        <w:r w:rsidR="0031372E">
          <w:rPr>
            <w:rFonts w:hint="eastAsia"/>
            <w:sz w:val="24"/>
          </w:rPr>
          <w:fldChar w:fldCharType="begin"/>
        </w:r>
        <w:r w:rsidR="0031372E">
          <w:rPr>
            <w:rFonts w:hint="eastAsia"/>
            <w:sz w:val="24"/>
          </w:rPr>
          <w:instrText xml:space="preserve"> PAGEREF _Toc23317 </w:instrText>
        </w:r>
        <w:r w:rsidR="0031372E">
          <w:rPr>
            <w:rFonts w:hint="eastAsia"/>
            <w:sz w:val="24"/>
          </w:rPr>
          <w:fldChar w:fldCharType="separate"/>
        </w:r>
        <w:r w:rsidR="0031372E">
          <w:rPr>
            <w:rFonts w:hint="eastAsia"/>
            <w:sz w:val="24"/>
          </w:rPr>
          <w:t>27</w:t>
        </w:r>
        <w:r w:rsidR="0031372E">
          <w:rPr>
            <w:rFonts w:hint="eastAsia"/>
            <w:sz w:val="24"/>
          </w:rPr>
          <w:fldChar w:fldCharType="end"/>
        </w:r>
      </w:hyperlink>
    </w:p>
    <w:p w14:paraId="7840076E" w14:textId="77777777" w:rsidR="00067B30" w:rsidRDefault="0031372E">
      <w:pPr>
        <w:pStyle w:val="aa"/>
        <w:tabs>
          <w:tab w:val="right" w:leader="dot" w:pos="8306"/>
        </w:tabs>
        <w:spacing w:line="500" w:lineRule="exact"/>
        <w:ind w:left="900" w:hanging="480"/>
        <w:rPr>
          <w:sz w:val="24"/>
        </w:rPr>
      </w:pPr>
      <w:r>
        <w:rPr>
          <w:rFonts w:hint="eastAsia"/>
          <w:sz w:val="24"/>
        </w:rPr>
        <w:fldChar w:fldCharType="begin"/>
      </w:r>
      <w:r>
        <w:rPr>
          <w:rFonts w:hint="eastAsia"/>
          <w:sz w:val="24"/>
        </w:rPr>
        <w:instrText xml:space="preserve"> HYPERLINK \l _Toc28912 </w:instrText>
      </w:r>
      <w:r>
        <w:rPr>
          <w:rFonts w:hint="eastAsia"/>
          <w:sz w:val="24"/>
        </w:rPr>
        <w:fldChar w:fldCharType="separate"/>
      </w:r>
      <w:r>
        <w:rPr>
          <w:rFonts w:hint="eastAsia"/>
          <w:sz w:val="24"/>
        </w:rPr>
        <w:t>图</w:t>
      </w:r>
      <w:r>
        <w:rPr>
          <w:rFonts w:hint="eastAsia"/>
          <w:sz w:val="24"/>
        </w:rPr>
        <w:t>3-11  3D</w:t>
      </w:r>
      <w:r>
        <w:rPr>
          <w:rFonts w:hint="eastAsia"/>
          <w:sz w:val="24"/>
        </w:rPr>
        <w:t>切片树型空间数据结构</w:t>
      </w:r>
      <w:r>
        <w:rPr>
          <w:rFonts w:hint="eastAsia"/>
          <w:sz w:val="24"/>
        </w:rPr>
        <w:tab/>
      </w:r>
      <w:r>
        <w:rPr>
          <w:rFonts w:hint="eastAsia"/>
          <w:sz w:val="24"/>
        </w:rPr>
        <w:fldChar w:fldCharType="begin"/>
      </w:r>
      <w:r>
        <w:rPr>
          <w:rFonts w:hint="eastAsia"/>
          <w:sz w:val="24"/>
        </w:rPr>
        <w:instrText xml:space="preserve"> PAGEREF _Toc28912 </w:instrText>
      </w:r>
      <w:r>
        <w:rPr>
          <w:rFonts w:hint="eastAsia"/>
          <w:sz w:val="24"/>
        </w:rPr>
        <w:fldChar w:fldCharType="separate"/>
      </w:r>
      <w:r>
        <w:rPr>
          <w:rFonts w:hint="eastAsia"/>
          <w:sz w:val="24"/>
        </w:rPr>
        <w:t>28</w:t>
      </w:r>
      <w:r>
        <w:rPr>
          <w:rFonts w:hint="eastAsia"/>
          <w:sz w:val="24"/>
        </w:rPr>
        <w:fldChar w:fldCharType="end"/>
      </w:r>
      <w:r>
        <w:rPr>
          <w:rFonts w:hint="eastAsia"/>
          <w:sz w:val="24"/>
        </w:rPr>
        <w:t xml:space="preserve">           </w:t>
      </w:r>
    </w:p>
    <w:p w14:paraId="4B6A04EA" w14:textId="77777777" w:rsidR="00067B30" w:rsidRDefault="0031372E">
      <w:pPr>
        <w:pStyle w:val="aa"/>
        <w:tabs>
          <w:tab w:val="right" w:leader="dot" w:pos="8306"/>
        </w:tabs>
        <w:spacing w:line="500" w:lineRule="exact"/>
        <w:ind w:left="900" w:hanging="480"/>
        <w:jc w:val="center"/>
        <w:rPr>
          <w:sz w:val="24"/>
        </w:rPr>
      </w:pPr>
      <w:r>
        <w:rPr>
          <w:rFonts w:hint="eastAsia"/>
          <w:sz w:val="24"/>
        </w:rPr>
        <w:t>图</w:t>
      </w:r>
      <w:r>
        <w:rPr>
          <w:rFonts w:hint="eastAsia"/>
          <w:sz w:val="24"/>
        </w:rPr>
        <w:t xml:space="preserve">3-12  </w:t>
      </w:r>
      <w:r>
        <w:rPr>
          <w:rFonts w:hint="eastAsia"/>
          <w:sz w:val="24"/>
        </w:rPr>
        <w:t>不同类型包围体</w:t>
      </w:r>
      <w:r>
        <w:rPr>
          <w:rFonts w:hint="eastAsia"/>
          <w:sz w:val="24"/>
        </w:rPr>
        <w:tab/>
      </w:r>
      <w:r>
        <w:rPr>
          <w:rFonts w:hint="eastAsia"/>
          <w:sz w:val="24"/>
        </w:rPr>
        <w:fldChar w:fldCharType="begin"/>
      </w:r>
      <w:r>
        <w:rPr>
          <w:rFonts w:hint="eastAsia"/>
          <w:sz w:val="24"/>
        </w:rPr>
        <w:instrText xml:space="preserve"> PAGEREF _Toc28912 </w:instrText>
      </w:r>
      <w:r>
        <w:rPr>
          <w:rFonts w:hint="eastAsia"/>
          <w:sz w:val="24"/>
        </w:rPr>
        <w:fldChar w:fldCharType="separate"/>
      </w:r>
      <w:r>
        <w:rPr>
          <w:rFonts w:hint="eastAsia"/>
          <w:sz w:val="24"/>
        </w:rPr>
        <w:t>28</w:t>
      </w:r>
      <w:r>
        <w:rPr>
          <w:rFonts w:hint="eastAsia"/>
          <w:sz w:val="24"/>
        </w:rPr>
        <w:fldChar w:fldCharType="end"/>
      </w:r>
      <w:r>
        <w:rPr>
          <w:rFonts w:hint="eastAsia"/>
          <w:sz w:val="24"/>
        </w:rPr>
        <w:fldChar w:fldCharType="end"/>
      </w:r>
    </w:p>
    <w:p w14:paraId="3D4B6BE3" w14:textId="77777777" w:rsidR="00067B30" w:rsidRDefault="0031372E">
      <w:pPr>
        <w:pStyle w:val="aa"/>
        <w:tabs>
          <w:tab w:val="right" w:leader="dot" w:pos="8306"/>
        </w:tabs>
        <w:spacing w:line="500" w:lineRule="exact"/>
        <w:ind w:left="900" w:hanging="480"/>
        <w:rPr>
          <w:sz w:val="24"/>
        </w:rPr>
      </w:pPr>
      <w:r>
        <w:rPr>
          <w:rFonts w:hint="eastAsia"/>
          <w:sz w:val="24"/>
        </w:rPr>
        <w:fldChar w:fldCharType="begin"/>
      </w:r>
      <w:r>
        <w:rPr>
          <w:rFonts w:hint="eastAsia"/>
          <w:sz w:val="24"/>
        </w:rPr>
        <w:instrText xml:space="preserve"> HYPERLINK \l _Toc13371 </w:instrText>
      </w:r>
      <w:r>
        <w:rPr>
          <w:rFonts w:hint="eastAsia"/>
          <w:sz w:val="24"/>
        </w:rPr>
        <w:fldChar w:fldCharType="separate"/>
      </w:r>
      <w:r>
        <w:rPr>
          <w:rFonts w:hint="eastAsia"/>
          <w:sz w:val="24"/>
        </w:rPr>
        <w:t>图</w:t>
      </w:r>
      <w:r>
        <w:rPr>
          <w:rFonts w:hint="eastAsia"/>
          <w:sz w:val="24"/>
        </w:rPr>
        <w:t xml:space="preserve">3-13  </w:t>
      </w:r>
      <w:r>
        <w:rPr>
          <w:rFonts w:hint="eastAsia"/>
          <w:sz w:val="24"/>
        </w:rPr>
        <w:t>典型四叉树分割</w:t>
      </w:r>
      <w:r>
        <w:rPr>
          <w:rFonts w:hint="eastAsia"/>
          <w:sz w:val="24"/>
        </w:rPr>
        <w:tab/>
      </w:r>
      <w:r>
        <w:rPr>
          <w:rFonts w:hint="eastAsia"/>
          <w:sz w:val="24"/>
        </w:rPr>
        <w:fldChar w:fldCharType="begin"/>
      </w:r>
      <w:r>
        <w:rPr>
          <w:rFonts w:hint="eastAsia"/>
          <w:sz w:val="24"/>
        </w:rPr>
        <w:instrText xml:space="preserve"> PAGEREF _Toc13371 </w:instrText>
      </w:r>
      <w:r>
        <w:rPr>
          <w:rFonts w:hint="eastAsia"/>
          <w:sz w:val="24"/>
        </w:rPr>
        <w:fldChar w:fldCharType="separate"/>
      </w:r>
      <w:r>
        <w:rPr>
          <w:rFonts w:hint="eastAsia"/>
          <w:sz w:val="24"/>
        </w:rPr>
        <w:t>29</w:t>
      </w:r>
      <w:r>
        <w:rPr>
          <w:rFonts w:hint="eastAsia"/>
          <w:sz w:val="24"/>
        </w:rPr>
        <w:fldChar w:fldCharType="end"/>
      </w:r>
      <w:r>
        <w:rPr>
          <w:rFonts w:hint="eastAsia"/>
          <w:sz w:val="24"/>
        </w:rPr>
        <w:t xml:space="preserve">              </w:t>
      </w:r>
    </w:p>
    <w:p w14:paraId="1176A601" w14:textId="77777777" w:rsidR="00067B30" w:rsidRDefault="0031372E">
      <w:pPr>
        <w:pStyle w:val="aa"/>
        <w:tabs>
          <w:tab w:val="right" w:leader="dot" w:pos="8306"/>
        </w:tabs>
        <w:spacing w:line="500" w:lineRule="exact"/>
        <w:ind w:left="900" w:hanging="480"/>
        <w:jc w:val="center"/>
        <w:rPr>
          <w:sz w:val="24"/>
        </w:rPr>
      </w:pPr>
      <w:r>
        <w:rPr>
          <w:rFonts w:hint="eastAsia"/>
          <w:sz w:val="24"/>
        </w:rPr>
        <w:t>图</w:t>
      </w:r>
      <w:r>
        <w:rPr>
          <w:rFonts w:hint="eastAsia"/>
          <w:sz w:val="24"/>
        </w:rPr>
        <w:t xml:space="preserve">3-14  </w:t>
      </w:r>
      <w:r>
        <w:rPr>
          <w:rFonts w:hint="eastAsia"/>
          <w:sz w:val="24"/>
        </w:rPr>
        <w:t>不均匀分割的四叉树变种</w:t>
      </w:r>
      <w:r>
        <w:rPr>
          <w:rFonts w:hint="eastAsia"/>
          <w:sz w:val="24"/>
        </w:rPr>
        <w:tab/>
      </w:r>
      <w:r>
        <w:rPr>
          <w:rFonts w:hint="eastAsia"/>
          <w:sz w:val="24"/>
        </w:rPr>
        <w:fldChar w:fldCharType="begin"/>
      </w:r>
      <w:r>
        <w:rPr>
          <w:rFonts w:hint="eastAsia"/>
          <w:sz w:val="24"/>
        </w:rPr>
        <w:instrText xml:space="preserve"> PAGEREF _Toc13371 </w:instrText>
      </w:r>
      <w:r>
        <w:rPr>
          <w:rFonts w:hint="eastAsia"/>
          <w:sz w:val="24"/>
        </w:rPr>
        <w:fldChar w:fldCharType="separate"/>
      </w:r>
      <w:r>
        <w:rPr>
          <w:rFonts w:hint="eastAsia"/>
          <w:sz w:val="24"/>
        </w:rPr>
        <w:t>29</w:t>
      </w:r>
      <w:r>
        <w:rPr>
          <w:rFonts w:hint="eastAsia"/>
          <w:sz w:val="24"/>
        </w:rPr>
        <w:fldChar w:fldCharType="end"/>
      </w:r>
      <w:r>
        <w:rPr>
          <w:rFonts w:hint="eastAsia"/>
          <w:sz w:val="24"/>
        </w:rPr>
        <w:fldChar w:fldCharType="end"/>
      </w:r>
    </w:p>
    <w:p w14:paraId="0FCB333B"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_Toc19383 </w:instrText>
      </w:r>
      <w:r>
        <w:rPr>
          <w:rFonts w:hint="eastAsia"/>
          <w:sz w:val="24"/>
        </w:rPr>
        <w:fldChar w:fldCharType="separate"/>
      </w:r>
      <w:r>
        <w:rPr>
          <w:rFonts w:hint="eastAsia"/>
          <w:sz w:val="24"/>
        </w:rPr>
        <w:t>图</w:t>
      </w:r>
      <w:r>
        <w:rPr>
          <w:rFonts w:hint="eastAsia"/>
          <w:sz w:val="24"/>
        </w:rPr>
        <w:t xml:space="preserve">3-15  </w:t>
      </w:r>
      <w:r>
        <w:rPr>
          <w:rFonts w:hint="eastAsia"/>
          <w:sz w:val="24"/>
        </w:rPr>
        <w:t>典型八叉树分割</w:t>
      </w:r>
      <w:r>
        <w:rPr>
          <w:rFonts w:hint="eastAsia"/>
          <w:sz w:val="24"/>
        </w:rPr>
        <w:tab/>
        <w:t>31</w:t>
      </w:r>
    </w:p>
    <w:p w14:paraId="01792120" w14:textId="77777777" w:rsidR="00067B30" w:rsidRDefault="0031372E">
      <w:pPr>
        <w:pStyle w:val="aa"/>
        <w:tabs>
          <w:tab w:val="right" w:leader="dot" w:pos="8306"/>
        </w:tabs>
        <w:spacing w:line="500" w:lineRule="exact"/>
        <w:ind w:left="900" w:hanging="480"/>
        <w:jc w:val="center"/>
        <w:rPr>
          <w:sz w:val="24"/>
        </w:rPr>
      </w:pPr>
      <w:r>
        <w:rPr>
          <w:rFonts w:hint="eastAsia"/>
          <w:sz w:val="24"/>
        </w:rPr>
        <w:t>图</w:t>
      </w:r>
      <w:r>
        <w:rPr>
          <w:rFonts w:hint="eastAsia"/>
          <w:sz w:val="24"/>
        </w:rPr>
        <w:t xml:space="preserve">3-16  </w:t>
      </w:r>
      <w:r>
        <w:rPr>
          <w:rFonts w:hint="eastAsia"/>
          <w:sz w:val="24"/>
        </w:rPr>
        <w:t>不均匀分割的八叉树变种</w:t>
      </w:r>
      <w:r>
        <w:rPr>
          <w:rFonts w:hint="eastAsia"/>
          <w:sz w:val="24"/>
        </w:rPr>
        <w:tab/>
      </w:r>
      <w:r>
        <w:rPr>
          <w:rFonts w:hint="eastAsia"/>
          <w:sz w:val="24"/>
        </w:rPr>
        <w:fldChar w:fldCharType="begin"/>
      </w:r>
      <w:r>
        <w:rPr>
          <w:rFonts w:hint="eastAsia"/>
          <w:sz w:val="24"/>
        </w:rPr>
        <w:instrText xml:space="preserve"> PAGEREF _Toc19383 </w:instrText>
      </w:r>
      <w:r>
        <w:rPr>
          <w:rFonts w:hint="eastAsia"/>
          <w:sz w:val="24"/>
        </w:rPr>
        <w:fldChar w:fldCharType="separate"/>
      </w:r>
      <w:r>
        <w:rPr>
          <w:rFonts w:hint="eastAsia"/>
          <w:sz w:val="24"/>
        </w:rPr>
        <w:t>30</w:t>
      </w:r>
      <w:r>
        <w:rPr>
          <w:rFonts w:hint="eastAsia"/>
          <w:sz w:val="24"/>
        </w:rPr>
        <w:fldChar w:fldCharType="end"/>
      </w:r>
      <w:r>
        <w:rPr>
          <w:rFonts w:hint="eastAsia"/>
          <w:sz w:val="24"/>
        </w:rPr>
        <w:fldChar w:fldCharType="end"/>
      </w:r>
    </w:p>
    <w:p w14:paraId="1EF86F11" w14:textId="77777777" w:rsidR="00067B30" w:rsidRDefault="0031372E">
      <w:pPr>
        <w:pStyle w:val="aa"/>
        <w:tabs>
          <w:tab w:val="right" w:leader="dot" w:pos="8306"/>
        </w:tabs>
        <w:spacing w:line="500" w:lineRule="exact"/>
        <w:ind w:left="900" w:hanging="480"/>
        <w:rPr>
          <w:sz w:val="24"/>
        </w:rPr>
      </w:pPr>
      <w:r>
        <w:rPr>
          <w:rFonts w:hint="eastAsia"/>
          <w:sz w:val="24"/>
        </w:rPr>
        <w:fldChar w:fldCharType="begin"/>
      </w:r>
      <w:r>
        <w:rPr>
          <w:rFonts w:hint="eastAsia"/>
          <w:sz w:val="24"/>
        </w:rPr>
        <w:instrText xml:space="preserve"> HYPERLINK \l _Toc20823 </w:instrText>
      </w:r>
      <w:r>
        <w:rPr>
          <w:rFonts w:hint="eastAsia"/>
          <w:sz w:val="24"/>
        </w:rPr>
        <w:fldChar w:fldCharType="separate"/>
      </w:r>
      <w:r>
        <w:rPr>
          <w:rFonts w:hint="eastAsia"/>
          <w:sz w:val="24"/>
        </w:rPr>
        <w:t>图</w:t>
      </w:r>
      <w:r>
        <w:rPr>
          <w:rFonts w:hint="eastAsia"/>
          <w:sz w:val="24"/>
        </w:rPr>
        <w:t>3-17  K-d</w:t>
      </w:r>
      <w:r>
        <w:rPr>
          <w:rFonts w:hint="eastAsia"/>
          <w:sz w:val="24"/>
        </w:rPr>
        <w:t>树分割</w:t>
      </w:r>
      <w:r>
        <w:rPr>
          <w:rFonts w:hint="eastAsia"/>
          <w:sz w:val="24"/>
        </w:rPr>
        <w:tab/>
      </w:r>
      <w:r>
        <w:rPr>
          <w:rFonts w:hint="eastAsia"/>
          <w:sz w:val="24"/>
        </w:rPr>
        <w:fldChar w:fldCharType="begin"/>
      </w:r>
      <w:r>
        <w:rPr>
          <w:rFonts w:hint="eastAsia"/>
          <w:sz w:val="24"/>
        </w:rPr>
        <w:instrText xml:space="preserve"> PAGEREF _Toc20823 </w:instrText>
      </w:r>
      <w:r>
        <w:rPr>
          <w:rFonts w:hint="eastAsia"/>
          <w:sz w:val="24"/>
        </w:rPr>
        <w:fldChar w:fldCharType="separate"/>
      </w:r>
      <w:r>
        <w:rPr>
          <w:rFonts w:hint="eastAsia"/>
          <w:sz w:val="24"/>
        </w:rPr>
        <w:t>30</w:t>
      </w:r>
      <w:r>
        <w:rPr>
          <w:rFonts w:hint="eastAsia"/>
          <w:sz w:val="24"/>
        </w:rPr>
        <w:fldChar w:fldCharType="end"/>
      </w:r>
      <w:r>
        <w:rPr>
          <w:rFonts w:hint="eastAsia"/>
          <w:sz w:val="24"/>
        </w:rPr>
        <w:t xml:space="preserve">                         </w:t>
      </w:r>
    </w:p>
    <w:p w14:paraId="3BC9999F" w14:textId="77777777" w:rsidR="00067B30" w:rsidRDefault="0031372E">
      <w:pPr>
        <w:pStyle w:val="aa"/>
        <w:tabs>
          <w:tab w:val="right" w:leader="dot" w:pos="8306"/>
        </w:tabs>
        <w:spacing w:line="500" w:lineRule="exact"/>
        <w:ind w:left="900" w:hanging="480"/>
        <w:jc w:val="center"/>
        <w:rPr>
          <w:sz w:val="24"/>
        </w:rPr>
      </w:pPr>
      <w:r>
        <w:rPr>
          <w:rFonts w:hint="eastAsia"/>
          <w:sz w:val="24"/>
        </w:rPr>
        <w:t>图</w:t>
      </w:r>
      <w:r>
        <w:rPr>
          <w:rFonts w:hint="eastAsia"/>
          <w:sz w:val="24"/>
        </w:rPr>
        <w:t xml:space="preserve">3-18  </w:t>
      </w:r>
      <w:r>
        <w:rPr>
          <w:rFonts w:hint="eastAsia"/>
          <w:sz w:val="24"/>
        </w:rPr>
        <w:t>网格分割</w:t>
      </w:r>
      <w:r>
        <w:rPr>
          <w:rFonts w:hint="eastAsia"/>
          <w:sz w:val="24"/>
        </w:rPr>
        <w:tab/>
      </w:r>
      <w:r>
        <w:rPr>
          <w:rFonts w:hint="eastAsia"/>
          <w:sz w:val="24"/>
        </w:rPr>
        <w:fldChar w:fldCharType="begin"/>
      </w:r>
      <w:r>
        <w:rPr>
          <w:rFonts w:hint="eastAsia"/>
          <w:sz w:val="24"/>
        </w:rPr>
        <w:instrText xml:space="preserve"> PAGEREF _Toc20823 </w:instrText>
      </w:r>
      <w:r>
        <w:rPr>
          <w:rFonts w:hint="eastAsia"/>
          <w:sz w:val="24"/>
        </w:rPr>
        <w:fldChar w:fldCharType="separate"/>
      </w:r>
      <w:r>
        <w:rPr>
          <w:rFonts w:hint="eastAsia"/>
          <w:sz w:val="24"/>
        </w:rPr>
        <w:t>30</w:t>
      </w:r>
      <w:r>
        <w:rPr>
          <w:rFonts w:hint="eastAsia"/>
          <w:sz w:val="24"/>
        </w:rPr>
        <w:fldChar w:fldCharType="end"/>
      </w:r>
      <w:r>
        <w:rPr>
          <w:rFonts w:hint="eastAsia"/>
          <w:sz w:val="24"/>
        </w:rPr>
        <w:fldChar w:fldCharType="end"/>
      </w:r>
    </w:p>
    <w:p w14:paraId="401741D0" w14:textId="77777777" w:rsidR="00067B30" w:rsidRDefault="002351D8">
      <w:pPr>
        <w:pStyle w:val="aa"/>
        <w:tabs>
          <w:tab w:val="right" w:leader="dot" w:pos="8306"/>
        </w:tabs>
        <w:spacing w:line="500" w:lineRule="exact"/>
        <w:ind w:left="840" w:hanging="420"/>
        <w:jc w:val="center"/>
        <w:rPr>
          <w:sz w:val="24"/>
        </w:rPr>
      </w:pPr>
      <w:hyperlink w:anchor="_Toc11475" w:history="1">
        <w:r w:rsidR="0031372E">
          <w:rPr>
            <w:rFonts w:hint="eastAsia"/>
            <w:sz w:val="24"/>
          </w:rPr>
          <w:t>图</w:t>
        </w:r>
        <w:r w:rsidR="0031372E">
          <w:rPr>
            <w:rFonts w:hint="eastAsia"/>
            <w:sz w:val="24"/>
          </w:rPr>
          <w:t xml:space="preserve">3-19  </w:t>
        </w:r>
        <w:r w:rsidR="0031372E">
          <w:rPr>
            <w:rFonts w:hint="eastAsia"/>
            <w:sz w:val="24"/>
          </w:rPr>
          <w:t>移动设备坐标系</w:t>
        </w:r>
        <w:r w:rsidR="0031372E">
          <w:rPr>
            <w:rFonts w:hint="eastAsia"/>
            <w:sz w:val="24"/>
          </w:rPr>
          <w:tab/>
        </w:r>
        <w:r w:rsidR="0031372E">
          <w:rPr>
            <w:rFonts w:hint="eastAsia"/>
            <w:sz w:val="24"/>
          </w:rPr>
          <w:fldChar w:fldCharType="begin"/>
        </w:r>
        <w:r w:rsidR="0031372E">
          <w:rPr>
            <w:rFonts w:hint="eastAsia"/>
            <w:sz w:val="24"/>
          </w:rPr>
          <w:instrText xml:space="preserve"> PAGEREF _Toc11475 </w:instrText>
        </w:r>
        <w:r w:rsidR="0031372E">
          <w:rPr>
            <w:rFonts w:hint="eastAsia"/>
            <w:sz w:val="24"/>
          </w:rPr>
          <w:fldChar w:fldCharType="separate"/>
        </w:r>
        <w:r w:rsidR="0031372E">
          <w:rPr>
            <w:rFonts w:hint="eastAsia"/>
            <w:sz w:val="24"/>
          </w:rPr>
          <w:t>32</w:t>
        </w:r>
        <w:r w:rsidR="0031372E">
          <w:rPr>
            <w:rFonts w:hint="eastAsia"/>
            <w:sz w:val="24"/>
          </w:rPr>
          <w:fldChar w:fldCharType="end"/>
        </w:r>
      </w:hyperlink>
    </w:p>
    <w:p w14:paraId="5744B103" w14:textId="77777777" w:rsidR="00067B30" w:rsidRDefault="002351D8">
      <w:pPr>
        <w:pStyle w:val="aa"/>
        <w:tabs>
          <w:tab w:val="right" w:leader="dot" w:pos="8306"/>
        </w:tabs>
        <w:spacing w:line="500" w:lineRule="exact"/>
        <w:ind w:left="840" w:hanging="420"/>
        <w:jc w:val="center"/>
        <w:rPr>
          <w:sz w:val="24"/>
        </w:rPr>
      </w:pPr>
      <w:hyperlink w:anchor="_Toc1001" w:history="1">
        <w:r w:rsidR="0031372E">
          <w:rPr>
            <w:rFonts w:hint="eastAsia"/>
            <w:sz w:val="24"/>
          </w:rPr>
          <w:t>图</w:t>
        </w:r>
        <w:r w:rsidR="0031372E">
          <w:rPr>
            <w:rFonts w:hint="eastAsia"/>
            <w:sz w:val="24"/>
          </w:rPr>
          <w:t xml:space="preserve">3-20  </w:t>
        </w:r>
        <w:r w:rsidR="0031372E">
          <w:rPr>
            <w:rFonts w:hint="eastAsia"/>
            <w:sz w:val="24"/>
          </w:rPr>
          <w:t>人眼深度感知</w:t>
        </w:r>
        <w:r w:rsidR="0031372E">
          <w:rPr>
            <w:rFonts w:hint="eastAsia"/>
            <w:sz w:val="24"/>
          </w:rPr>
          <w:tab/>
        </w:r>
        <w:r w:rsidR="0031372E">
          <w:rPr>
            <w:rFonts w:hint="eastAsia"/>
            <w:sz w:val="24"/>
          </w:rPr>
          <w:fldChar w:fldCharType="begin"/>
        </w:r>
        <w:r w:rsidR="0031372E">
          <w:rPr>
            <w:rFonts w:hint="eastAsia"/>
            <w:sz w:val="24"/>
          </w:rPr>
          <w:instrText xml:space="preserve"> PAGEREF _Toc1001 </w:instrText>
        </w:r>
        <w:r w:rsidR="0031372E">
          <w:rPr>
            <w:rFonts w:hint="eastAsia"/>
            <w:sz w:val="24"/>
          </w:rPr>
          <w:fldChar w:fldCharType="separate"/>
        </w:r>
        <w:r w:rsidR="0031372E">
          <w:rPr>
            <w:rFonts w:hint="eastAsia"/>
            <w:sz w:val="24"/>
          </w:rPr>
          <w:t>33</w:t>
        </w:r>
        <w:r w:rsidR="0031372E">
          <w:rPr>
            <w:rFonts w:hint="eastAsia"/>
            <w:sz w:val="24"/>
          </w:rPr>
          <w:fldChar w:fldCharType="end"/>
        </w:r>
      </w:hyperlink>
    </w:p>
    <w:p w14:paraId="0147A1E0" w14:textId="77777777" w:rsidR="00067B30" w:rsidRDefault="002351D8">
      <w:pPr>
        <w:pStyle w:val="aa"/>
        <w:tabs>
          <w:tab w:val="right" w:leader="dot" w:pos="8306"/>
        </w:tabs>
        <w:spacing w:line="500" w:lineRule="exact"/>
        <w:ind w:left="840" w:hanging="420"/>
        <w:jc w:val="center"/>
        <w:rPr>
          <w:sz w:val="24"/>
        </w:rPr>
      </w:pPr>
      <w:hyperlink w:anchor="_Toc951" w:history="1">
        <w:r w:rsidR="0031372E">
          <w:rPr>
            <w:rFonts w:hint="eastAsia"/>
            <w:sz w:val="24"/>
          </w:rPr>
          <w:t>图</w:t>
        </w:r>
        <w:r w:rsidR="0031372E">
          <w:rPr>
            <w:rFonts w:hint="eastAsia"/>
            <w:sz w:val="24"/>
          </w:rPr>
          <w:t>3-21  Cesium</w:t>
        </w:r>
        <w:r w:rsidR="0031372E">
          <w:rPr>
            <w:rFonts w:hint="eastAsia"/>
            <w:sz w:val="24"/>
          </w:rPr>
          <w:t>立体视觉实现流程</w:t>
        </w:r>
        <w:r w:rsidR="0031372E">
          <w:rPr>
            <w:rFonts w:hint="eastAsia"/>
            <w:sz w:val="24"/>
          </w:rPr>
          <w:tab/>
        </w:r>
        <w:r w:rsidR="0031372E">
          <w:rPr>
            <w:rFonts w:hint="eastAsia"/>
            <w:sz w:val="24"/>
          </w:rPr>
          <w:fldChar w:fldCharType="begin"/>
        </w:r>
        <w:r w:rsidR="0031372E">
          <w:rPr>
            <w:rFonts w:hint="eastAsia"/>
            <w:sz w:val="24"/>
          </w:rPr>
          <w:instrText xml:space="preserve"> PAGEREF _Toc951 </w:instrText>
        </w:r>
        <w:r w:rsidR="0031372E">
          <w:rPr>
            <w:rFonts w:hint="eastAsia"/>
            <w:sz w:val="24"/>
          </w:rPr>
          <w:fldChar w:fldCharType="separate"/>
        </w:r>
        <w:r w:rsidR="0031372E">
          <w:rPr>
            <w:rFonts w:hint="eastAsia"/>
            <w:sz w:val="24"/>
          </w:rPr>
          <w:t>34</w:t>
        </w:r>
        <w:r w:rsidR="0031372E">
          <w:rPr>
            <w:rFonts w:hint="eastAsia"/>
            <w:sz w:val="24"/>
          </w:rPr>
          <w:fldChar w:fldCharType="end"/>
        </w:r>
      </w:hyperlink>
    </w:p>
    <w:p w14:paraId="3419C36D" w14:textId="77777777" w:rsidR="00067B30" w:rsidRDefault="002351D8">
      <w:pPr>
        <w:pStyle w:val="aa"/>
        <w:tabs>
          <w:tab w:val="right" w:leader="dot" w:pos="8306"/>
        </w:tabs>
        <w:spacing w:line="500" w:lineRule="exact"/>
        <w:ind w:left="840" w:hanging="420"/>
        <w:jc w:val="center"/>
        <w:rPr>
          <w:sz w:val="24"/>
        </w:rPr>
      </w:pPr>
      <w:hyperlink w:anchor="_Toc28228" w:history="1">
        <w:r w:rsidR="0031372E">
          <w:rPr>
            <w:rFonts w:hint="eastAsia"/>
            <w:sz w:val="24"/>
          </w:rPr>
          <w:t>图</w:t>
        </w:r>
        <w:r w:rsidR="0031372E">
          <w:rPr>
            <w:rFonts w:hint="eastAsia"/>
            <w:sz w:val="24"/>
          </w:rPr>
          <w:t xml:space="preserve">3-22 </w:t>
        </w:r>
        <w:r w:rsidR="0031372E">
          <w:rPr>
            <w:rFonts w:hint="eastAsia"/>
            <w:sz w:val="24"/>
          </w:rPr>
          <w:t>消除视锥体水平偏移量</w:t>
        </w:r>
        <w:r w:rsidR="0031372E">
          <w:rPr>
            <w:rFonts w:hint="eastAsia"/>
            <w:sz w:val="24"/>
          </w:rPr>
          <w:tab/>
        </w:r>
        <w:r w:rsidR="0031372E">
          <w:rPr>
            <w:rFonts w:hint="eastAsia"/>
            <w:sz w:val="24"/>
          </w:rPr>
          <w:fldChar w:fldCharType="begin"/>
        </w:r>
        <w:r w:rsidR="0031372E">
          <w:rPr>
            <w:rFonts w:hint="eastAsia"/>
            <w:sz w:val="24"/>
          </w:rPr>
          <w:instrText xml:space="preserve"> PAGEREF _Toc28228 </w:instrText>
        </w:r>
        <w:r w:rsidR="0031372E">
          <w:rPr>
            <w:rFonts w:hint="eastAsia"/>
            <w:sz w:val="24"/>
          </w:rPr>
          <w:fldChar w:fldCharType="separate"/>
        </w:r>
        <w:r w:rsidR="0031372E">
          <w:rPr>
            <w:rFonts w:hint="eastAsia"/>
            <w:sz w:val="24"/>
          </w:rPr>
          <w:t>35</w:t>
        </w:r>
        <w:r w:rsidR="0031372E">
          <w:rPr>
            <w:rFonts w:hint="eastAsia"/>
            <w:sz w:val="24"/>
          </w:rPr>
          <w:fldChar w:fldCharType="end"/>
        </w:r>
      </w:hyperlink>
    </w:p>
    <w:p w14:paraId="5B6AF727" w14:textId="77777777" w:rsidR="00067B30" w:rsidRDefault="002351D8">
      <w:pPr>
        <w:pStyle w:val="aa"/>
        <w:tabs>
          <w:tab w:val="right" w:leader="dot" w:pos="8306"/>
        </w:tabs>
        <w:spacing w:line="500" w:lineRule="exact"/>
        <w:ind w:left="840" w:hanging="420"/>
        <w:jc w:val="center"/>
        <w:rPr>
          <w:sz w:val="24"/>
        </w:rPr>
      </w:pPr>
      <w:hyperlink w:anchor="_Toc6948" w:history="1">
        <w:r w:rsidR="0031372E">
          <w:rPr>
            <w:rFonts w:hint="eastAsia"/>
            <w:sz w:val="24"/>
          </w:rPr>
          <w:t>图</w:t>
        </w:r>
        <w:r w:rsidR="0031372E">
          <w:rPr>
            <w:rFonts w:hint="eastAsia"/>
            <w:sz w:val="24"/>
          </w:rPr>
          <w:t xml:space="preserve">4-1  </w:t>
        </w:r>
        <w:r w:rsidR="0031372E">
          <w:rPr>
            <w:sz w:val="24"/>
          </w:rPr>
          <w:t>ECNUGIS</w:t>
        </w:r>
        <w:r w:rsidR="0031372E">
          <w:rPr>
            <w:rFonts w:hint="eastAsia"/>
            <w:sz w:val="24"/>
          </w:rPr>
          <w:t>平台主界页</w:t>
        </w:r>
        <w:r w:rsidR="0031372E">
          <w:rPr>
            <w:rFonts w:hint="eastAsia"/>
            <w:sz w:val="24"/>
          </w:rPr>
          <w:tab/>
          <w:t>3</w:t>
        </w:r>
      </w:hyperlink>
      <w:r w:rsidR="0031372E">
        <w:rPr>
          <w:rFonts w:hint="eastAsia"/>
          <w:sz w:val="24"/>
        </w:rPr>
        <w:t>6</w:t>
      </w:r>
    </w:p>
    <w:p w14:paraId="31986E3F" w14:textId="77777777" w:rsidR="00067B30" w:rsidRDefault="002351D8">
      <w:pPr>
        <w:pStyle w:val="aa"/>
        <w:tabs>
          <w:tab w:val="right" w:leader="dot" w:pos="8306"/>
        </w:tabs>
        <w:spacing w:line="500" w:lineRule="exact"/>
        <w:ind w:left="840" w:hanging="420"/>
        <w:jc w:val="center"/>
        <w:rPr>
          <w:sz w:val="24"/>
        </w:rPr>
      </w:pPr>
      <w:hyperlink w:anchor="_Toc2668" w:history="1">
        <w:r w:rsidR="0031372E">
          <w:rPr>
            <w:rFonts w:hint="eastAsia"/>
            <w:sz w:val="24"/>
          </w:rPr>
          <w:t>图</w:t>
        </w:r>
        <w:r w:rsidR="0031372E">
          <w:rPr>
            <w:rFonts w:hint="eastAsia"/>
            <w:sz w:val="24"/>
          </w:rPr>
          <w:t xml:space="preserve">4-2  </w:t>
        </w:r>
        <w:r w:rsidR="0031372E">
          <w:rPr>
            <w:rFonts w:hint="eastAsia"/>
            <w:sz w:val="24"/>
          </w:rPr>
          <w:t>系统功能框架示意图</w:t>
        </w:r>
        <w:r w:rsidR="0031372E">
          <w:rPr>
            <w:rFonts w:hint="eastAsia"/>
            <w:sz w:val="24"/>
          </w:rPr>
          <w:tab/>
        </w:r>
        <w:r w:rsidR="0031372E">
          <w:rPr>
            <w:rFonts w:hint="eastAsia"/>
            <w:sz w:val="24"/>
          </w:rPr>
          <w:fldChar w:fldCharType="begin"/>
        </w:r>
        <w:r w:rsidR="0031372E">
          <w:rPr>
            <w:rFonts w:hint="eastAsia"/>
            <w:sz w:val="24"/>
          </w:rPr>
          <w:instrText xml:space="preserve"> PAGEREF _Toc2668 </w:instrText>
        </w:r>
        <w:r w:rsidR="0031372E">
          <w:rPr>
            <w:rFonts w:hint="eastAsia"/>
            <w:sz w:val="24"/>
          </w:rPr>
          <w:fldChar w:fldCharType="separate"/>
        </w:r>
        <w:r w:rsidR="0031372E">
          <w:rPr>
            <w:rFonts w:hint="eastAsia"/>
            <w:sz w:val="24"/>
          </w:rPr>
          <w:t>38</w:t>
        </w:r>
        <w:r w:rsidR="0031372E">
          <w:rPr>
            <w:rFonts w:hint="eastAsia"/>
            <w:sz w:val="24"/>
          </w:rPr>
          <w:fldChar w:fldCharType="end"/>
        </w:r>
      </w:hyperlink>
    </w:p>
    <w:p w14:paraId="3FCA253A" w14:textId="77777777" w:rsidR="00067B30" w:rsidRDefault="002351D8">
      <w:pPr>
        <w:pStyle w:val="aa"/>
        <w:tabs>
          <w:tab w:val="right" w:leader="dot" w:pos="8306"/>
        </w:tabs>
        <w:spacing w:line="500" w:lineRule="exact"/>
        <w:ind w:left="840" w:hanging="420"/>
        <w:jc w:val="center"/>
        <w:rPr>
          <w:sz w:val="24"/>
        </w:rPr>
      </w:pPr>
      <w:hyperlink w:anchor="_Toc2700" w:history="1">
        <w:r w:rsidR="0031372E">
          <w:rPr>
            <w:rFonts w:hint="eastAsia"/>
            <w:sz w:val="24"/>
          </w:rPr>
          <w:t>图</w:t>
        </w:r>
        <w:r w:rsidR="0031372E">
          <w:rPr>
            <w:rFonts w:hint="eastAsia"/>
            <w:sz w:val="24"/>
          </w:rPr>
          <w:t xml:space="preserve">4-3  </w:t>
        </w:r>
        <w:r w:rsidR="0031372E">
          <w:rPr>
            <w:rFonts w:hint="eastAsia"/>
            <w:sz w:val="24"/>
          </w:rPr>
          <w:t>系统架构图</w:t>
        </w:r>
        <w:r w:rsidR="0031372E">
          <w:rPr>
            <w:rFonts w:hint="eastAsia"/>
            <w:sz w:val="24"/>
          </w:rPr>
          <w:tab/>
        </w:r>
        <w:r w:rsidR="0031372E">
          <w:rPr>
            <w:rFonts w:hint="eastAsia"/>
            <w:sz w:val="24"/>
          </w:rPr>
          <w:fldChar w:fldCharType="begin"/>
        </w:r>
        <w:r w:rsidR="0031372E">
          <w:rPr>
            <w:rFonts w:hint="eastAsia"/>
            <w:sz w:val="24"/>
          </w:rPr>
          <w:instrText xml:space="preserve"> PAGEREF _Toc2700 </w:instrText>
        </w:r>
        <w:r w:rsidR="0031372E">
          <w:rPr>
            <w:rFonts w:hint="eastAsia"/>
            <w:sz w:val="24"/>
          </w:rPr>
          <w:fldChar w:fldCharType="separate"/>
        </w:r>
        <w:r w:rsidR="0031372E">
          <w:rPr>
            <w:rFonts w:hint="eastAsia"/>
            <w:sz w:val="24"/>
          </w:rPr>
          <w:t>40</w:t>
        </w:r>
        <w:r w:rsidR="0031372E">
          <w:rPr>
            <w:rFonts w:hint="eastAsia"/>
            <w:sz w:val="24"/>
          </w:rPr>
          <w:fldChar w:fldCharType="end"/>
        </w:r>
      </w:hyperlink>
    </w:p>
    <w:p w14:paraId="490300B4" w14:textId="77777777" w:rsidR="00067B30" w:rsidRDefault="002351D8">
      <w:pPr>
        <w:pStyle w:val="aa"/>
        <w:tabs>
          <w:tab w:val="right" w:leader="dot" w:pos="8306"/>
        </w:tabs>
        <w:spacing w:line="500" w:lineRule="exact"/>
        <w:ind w:left="840" w:hanging="420"/>
        <w:jc w:val="center"/>
        <w:rPr>
          <w:sz w:val="24"/>
        </w:rPr>
      </w:pPr>
      <w:hyperlink w:anchor="_Toc20789" w:history="1">
        <w:r w:rsidR="0031372E">
          <w:rPr>
            <w:rFonts w:hint="eastAsia"/>
            <w:sz w:val="24"/>
          </w:rPr>
          <w:t>图</w:t>
        </w:r>
        <w:r w:rsidR="0031372E">
          <w:rPr>
            <w:rFonts w:hint="eastAsia"/>
            <w:sz w:val="24"/>
          </w:rPr>
          <w:t>5-1  3D</w:t>
        </w:r>
        <w:r w:rsidR="0031372E">
          <w:rPr>
            <w:rFonts w:hint="eastAsia"/>
            <w:sz w:val="24"/>
          </w:rPr>
          <w:t>切片文件组织</w:t>
        </w:r>
        <w:r w:rsidR="0031372E">
          <w:rPr>
            <w:rFonts w:hint="eastAsia"/>
            <w:sz w:val="24"/>
          </w:rPr>
          <w:tab/>
        </w:r>
        <w:r w:rsidR="0031372E">
          <w:rPr>
            <w:rFonts w:hint="eastAsia"/>
            <w:sz w:val="24"/>
          </w:rPr>
          <w:fldChar w:fldCharType="begin"/>
        </w:r>
        <w:r w:rsidR="0031372E">
          <w:rPr>
            <w:rFonts w:hint="eastAsia"/>
            <w:sz w:val="24"/>
          </w:rPr>
          <w:instrText xml:space="preserve"> PAGEREF _Toc20789 </w:instrText>
        </w:r>
        <w:r w:rsidR="0031372E">
          <w:rPr>
            <w:rFonts w:hint="eastAsia"/>
            <w:sz w:val="24"/>
          </w:rPr>
          <w:fldChar w:fldCharType="separate"/>
        </w:r>
        <w:r w:rsidR="0031372E">
          <w:rPr>
            <w:rFonts w:hint="eastAsia"/>
            <w:sz w:val="24"/>
          </w:rPr>
          <w:t>54</w:t>
        </w:r>
        <w:r w:rsidR="0031372E">
          <w:rPr>
            <w:rFonts w:hint="eastAsia"/>
            <w:sz w:val="24"/>
          </w:rPr>
          <w:fldChar w:fldCharType="end"/>
        </w:r>
      </w:hyperlink>
    </w:p>
    <w:p w14:paraId="133EE30B" w14:textId="77777777" w:rsidR="00067B30" w:rsidRDefault="002351D8">
      <w:pPr>
        <w:pStyle w:val="aa"/>
        <w:tabs>
          <w:tab w:val="right" w:leader="dot" w:pos="8306"/>
        </w:tabs>
        <w:spacing w:line="500" w:lineRule="exact"/>
        <w:ind w:left="840" w:hanging="420"/>
        <w:jc w:val="center"/>
        <w:rPr>
          <w:sz w:val="24"/>
        </w:rPr>
      </w:pPr>
      <w:hyperlink w:anchor="_Toc21838" w:history="1">
        <w:r w:rsidR="0031372E">
          <w:rPr>
            <w:rFonts w:hint="eastAsia"/>
            <w:sz w:val="24"/>
          </w:rPr>
          <w:t>图</w:t>
        </w:r>
        <w:r w:rsidR="0031372E">
          <w:rPr>
            <w:rFonts w:hint="eastAsia"/>
            <w:sz w:val="24"/>
          </w:rPr>
          <w:t xml:space="preserve">6-1  </w:t>
        </w:r>
        <w:r w:rsidR="0031372E">
          <w:rPr>
            <w:rFonts w:hint="eastAsia"/>
            <w:sz w:val="24"/>
          </w:rPr>
          <w:t>加载</w:t>
        </w:r>
        <w:r w:rsidR="0031372E">
          <w:rPr>
            <w:rFonts w:hint="eastAsia"/>
            <w:sz w:val="24"/>
          </w:rPr>
          <w:t>ECNUGIS</w:t>
        </w:r>
        <w:r w:rsidR="0031372E">
          <w:rPr>
            <w:rFonts w:hint="eastAsia"/>
            <w:sz w:val="24"/>
          </w:rPr>
          <w:t>平台中点、线、面状矢量要素</w:t>
        </w:r>
        <w:r w:rsidR="0031372E">
          <w:rPr>
            <w:rFonts w:hint="eastAsia"/>
            <w:sz w:val="24"/>
          </w:rPr>
          <w:tab/>
        </w:r>
        <w:r w:rsidR="0031372E">
          <w:rPr>
            <w:rFonts w:hint="eastAsia"/>
            <w:sz w:val="24"/>
          </w:rPr>
          <w:fldChar w:fldCharType="begin"/>
        </w:r>
        <w:r w:rsidR="0031372E">
          <w:rPr>
            <w:rFonts w:hint="eastAsia"/>
            <w:sz w:val="24"/>
          </w:rPr>
          <w:instrText xml:space="preserve"> PAGEREF _Toc21838 </w:instrText>
        </w:r>
        <w:r w:rsidR="0031372E">
          <w:rPr>
            <w:rFonts w:hint="eastAsia"/>
            <w:sz w:val="24"/>
          </w:rPr>
          <w:fldChar w:fldCharType="separate"/>
        </w:r>
        <w:r w:rsidR="0031372E">
          <w:rPr>
            <w:rFonts w:hint="eastAsia"/>
            <w:sz w:val="24"/>
          </w:rPr>
          <w:t>59</w:t>
        </w:r>
        <w:r w:rsidR="0031372E">
          <w:rPr>
            <w:rFonts w:hint="eastAsia"/>
            <w:sz w:val="24"/>
          </w:rPr>
          <w:fldChar w:fldCharType="end"/>
        </w:r>
      </w:hyperlink>
    </w:p>
    <w:p w14:paraId="6E98D4D1" w14:textId="77777777" w:rsidR="00067B30" w:rsidRDefault="002351D8">
      <w:pPr>
        <w:pStyle w:val="aa"/>
        <w:tabs>
          <w:tab w:val="right" w:leader="dot" w:pos="8306"/>
        </w:tabs>
        <w:spacing w:line="500" w:lineRule="exact"/>
        <w:ind w:left="840" w:hanging="420"/>
        <w:jc w:val="center"/>
        <w:rPr>
          <w:sz w:val="24"/>
        </w:rPr>
      </w:pPr>
      <w:hyperlink w:anchor="_Toc31033" w:history="1">
        <w:r w:rsidR="0031372E">
          <w:rPr>
            <w:rFonts w:hint="eastAsia"/>
            <w:sz w:val="24"/>
          </w:rPr>
          <w:t>图</w:t>
        </w:r>
        <w:r w:rsidR="0031372E">
          <w:rPr>
            <w:rFonts w:hint="eastAsia"/>
            <w:sz w:val="24"/>
          </w:rPr>
          <w:t xml:space="preserve">6-2  </w:t>
        </w:r>
        <w:r w:rsidR="0031372E">
          <w:rPr>
            <w:rFonts w:hint="eastAsia"/>
            <w:sz w:val="24"/>
          </w:rPr>
          <w:t>建立地图图层与统计数据的关联关系</w:t>
        </w:r>
        <w:r w:rsidR="0031372E">
          <w:rPr>
            <w:rFonts w:hint="eastAsia"/>
            <w:sz w:val="24"/>
          </w:rPr>
          <w:tab/>
        </w:r>
        <w:r w:rsidR="0031372E">
          <w:rPr>
            <w:rFonts w:hint="eastAsia"/>
            <w:sz w:val="24"/>
          </w:rPr>
          <w:fldChar w:fldCharType="begin"/>
        </w:r>
        <w:r w:rsidR="0031372E">
          <w:rPr>
            <w:rFonts w:hint="eastAsia"/>
            <w:sz w:val="24"/>
          </w:rPr>
          <w:instrText xml:space="preserve"> PAGEREF _Toc31033 </w:instrText>
        </w:r>
        <w:r w:rsidR="0031372E">
          <w:rPr>
            <w:rFonts w:hint="eastAsia"/>
            <w:sz w:val="24"/>
          </w:rPr>
          <w:fldChar w:fldCharType="separate"/>
        </w:r>
        <w:r w:rsidR="0031372E">
          <w:rPr>
            <w:rFonts w:hint="eastAsia"/>
            <w:sz w:val="24"/>
          </w:rPr>
          <w:t>59</w:t>
        </w:r>
        <w:r w:rsidR="0031372E">
          <w:rPr>
            <w:rFonts w:hint="eastAsia"/>
            <w:sz w:val="24"/>
          </w:rPr>
          <w:fldChar w:fldCharType="end"/>
        </w:r>
      </w:hyperlink>
    </w:p>
    <w:p w14:paraId="78293C20" w14:textId="77777777" w:rsidR="00067B30" w:rsidRDefault="002351D8">
      <w:pPr>
        <w:pStyle w:val="aa"/>
        <w:tabs>
          <w:tab w:val="right" w:leader="dot" w:pos="8306"/>
        </w:tabs>
        <w:spacing w:line="500" w:lineRule="exact"/>
        <w:ind w:left="840" w:hanging="420"/>
        <w:jc w:val="center"/>
        <w:rPr>
          <w:sz w:val="24"/>
        </w:rPr>
      </w:pPr>
      <w:hyperlink w:anchor="_Toc4997" w:history="1">
        <w:r w:rsidR="0031372E">
          <w:rPr>
            <w:rFonts w:hint="eastAsia"/>
            <w:sz w:val="24"/>
          </w:rPr>
          <w:t>图</w:t>
        </w:r>
        <w:r w:rsidR="0031372E">
          <w:rPr>
            <w:rFonts w:hint="eastAsia"/>
            <w:sz w:val="24"/>
          </w:rPr>
          <w:t>6-3  2014</w:t>
        </w:r>
        <w:r w:rsidR="0031372E">
          <w:rPr>
            <w:rFonts w:hint="eastAsia"/>
            <w:sz w:val="24"/>
          </w:rPr>
          <w:t>年全国各省森林面积</w:t>
        </w:r>
        <w:r w:rsidR="0031372E">
          <w:rPr>
            <w:rFonts w:hint="eastAsia"/>
            <w:sz w:val="24"/>
          </w:rPr>
          <w:tab/>
        </w:r>
        <w:r w:rsidR="0031372E">
          <w:rPr>
            <w:rFonts w:hint="eastAsia"/>
            <w:sz w:val="24"/>
          </w:rPr>
          <w:fldChar w:fldCharType="begin"/>
        </w:r>
        <w:r w:rsidR="0031372E">
          <w:rPr>
            <w:rFonts w:hint="eastAsia"/>
            <w:sz w:val="24"/>
          </w:rPr>
          <w:instrText xml:space="preserve"> PAGEREF _Toc4997 </w:instrText>
        </w:r>
        <w:r w:rsidR="0031372E">
          <w:rPr>
            <w:rFonts w:hint="eastAsia"/>
            <w:sz w:val="24"/>
          </w:rPr>
          <w:fldChar w:fldCharType="separate"/>
        </w:r>
        <w:r w:rsidR="0031372E">
          <w:rPr>
            <w:rFonts w:hint="eastAsia"/>
            <w:sz w:val="24"/>
          </w:rPr>
          <w:t>60</w:t>
        </w:r>
        <w:r w:rsidR="0031372E">
          <w:rPr>
            <w:rFonts w:hint="eastAsia"/>
            <w:sz w:val="24"/>
          </w:rPr>
          <w:fldChar w:fldCharType="end"/>
        </w:r>
      </w:hyperlink>
    </w:p>
    <w:p w14:paraId="60F48E89" w14:textId="77777777" w:rsidR="00067B30" w:rsidRDefault="002351D8">
      <w:pPr>
        <w:pStyle w:val="aa"/>
        <w:tabs>
          <w:tab w:val="right" w:leader="dot" w:pos="8306"/>
        </w:tabs>
        <w:spacing w:line="500" w:lineRule="exact"/>
        <w:ind w:left="840" w:hanging="420"/>
        <w:jc w:val="center"/>
        <w:rPr>
          <w:sz w:val="24"/>
        </w:rPr>
      </w:pPr>
      <w:hyperlink w:anchor="_Toc11878" w:history="1">
        <w:r w:rsidR="0031372E">
          <w:rPr>
            <w:rFonts w:hint="eastAsia"/>
            <w:sz w:val="24"/>
          </w:rPr>
          <w:t>图</w:t>
        </w:r>
        <w:r w:rsidR="0031372E">
          <w:rPr>
            <w:rFonts w:hint="eastAsia"/>
            <w:sz w:val="24"/>
          </w:rPr>
          <w:t xml:space="preserve">6-4  </w:t>
        </w:r>
        <w:r w:rsidR="0031372E">
          <w:rPr>
            <w:rFonts w:hint="eastAsia"/>
            <w:sz w:val="24"/>
          </w:rPr>
          <w:t>世界主要城市人口数据分级显示</w:t>
        </w:r>
        <w:r w:rsidR="0031372E">
          <w:rPr>
            <w:rFonts w:hint="eastAsia"/>
            <w:sz w:val="24"/>
          </w:rPr>
          <w:tab/>
        </w:r>
        <w:r w:rsidR="0031372E">
          <w:rPr>
            <w:rFonts w:hint="eastAsia"/>
            <w:sz w:val="24"/>
          </w:rPr>
          <w:fldChar w:fldCharType="begin"/>
        </w:r>
        <w:r w:rsidR="0031372E">
          <w:rPr>
            <w:rFonts w:hint="eastAsia"/>
            <w:sz w:val="24"/>
          </w:rPr>
          <w:instrText xml:space="preserve"> PAGEREF _Toc11878 </w:instrText>
        </w:r>
        <w:r w:rsidR="0031372E">
          <w:rPr>
            <w:rFonts w:hint="eastAsia"/>
            <w:sz w:val="24"/>
          </w:rPr>
          <w:fldChar w:fldCharType="separate"/>
        </w:r>
        <w:r w:rsidR="0031372E">
          <w:rPr>
            <w:rFonts w:hint="eastAsia"/>
            <w:sz w:val="24"/>
          </w:rPr>
          <w:t>60</w:t>
        </w:r>
        <w:r w:rsidR="0031372E">
          <w:rPr>
            <w:rFonts w:hint="eastAsia"/>
            <w:sz w:val="24"/>
          </w:rPr>
          <w:fldChar w:fldCharType="end"/>
        </w:r>
      </w:hyperlink>
    </w:p>
    <w:p w14:paraId="210D01CD" w14:textId="77777777" w:rsidR="00067B30" w:rsidRDefault="002351D8">
      <w:pPr>
        <w:pStyle w:val="aa"/>
        <w:tabs>
          <w:tab w:val="right" w:leader="dot" w:pos="8306"/>
        </w:tabs>
        <w:spacing w:line="500" w:lineRule="exact"/>
        <w:ind w:left="840" w:hanging="420"/>
        <w:jc w:val="center"/>
        <w:rPr>
          <w:sz w:val="24"/>
        </w:rPr>
      </w:pPr>
      <w:hyperlink w:anchor="_Toc27812" w:history="1">
        <w:r w:rsidR="0031372E">
          <w:rPr>
            <w:rFonts w:hint="eastAsia"/>
            <w:sz w:val="24"/>
          </w:rPr>
          <w:t>图</w:t>
        </w:r>
        <w:r w:rsidR="0031372E">
          <w:rPr>
            <w:rFonts w:hint="eastAsia"/>
            <w:sz w:val="24"/>
          </w:rPr>
          <w:t xml:space="preserve">6-5  </w:t>
        </w:r>
        <w:r w:rsidR="0031372E">
          <w:rPr>
            <w:rFonts w:hint="eastAsia"/>
            <w:sz w:val="24"/>
          </w:rPr>
          <w:t>自定义数据源</w:t>
        </w:r>
        <w:r w:rsidR="0031372E">
          <w:rPr>
            <w:rFonts w:hint="eastAsia"/>
            <w:sz w:val="24"/>
          </w:rPr>
          <w:tab/>
        </w:r>
        <w:r w:rsidR="0031372E">
          <w:rPr>
            <w:rFonts w:hint="eastAsia"/>
            <w:sz w:val="24"/>
          </w:rPr>
          <w:fldChar w:fldCharType="begin"/>
        </w:r>
        <w:r w:rsidR="0031372E">
          <w:rPr>
            <w:rFonts w:hint="eastAsia"/>
            <w:sz w:val="24"/>
          </w:rPr>
          <w:instrText xml:space="preserve"> PAGEREF _Toc27812 </w:instrText>
        </w:r>
        <w:r w:rsidR="0031372E">
          <w:rPr>
            <w:rFonts w:hint="eastAsia"/>
            <w:sz w:val="24"/>
          </w:rPr>
          <w:fldChar w:fldCharType="separate"/>
        </w:r>
        <w:r w:rsidR="0031372E">
          <w:rPr>
            <w:rFonts w:hint="eastAsia"/>
            <w:sz w:val="24"/>
          </w:rPr>
          <w:t>61</w:t>
        </w:r>
        <w:r w:rsidR="0031372E">
          <w:rPr>
            <w:rFonts w:hint="eastAsia"/>
            <w:sz w:val="24"/>
          </w:rPr>
          <w:fldChar w:fldCharType="end"/>
        </w:r>
      </w:hyperlink>
    </w:p>
    <w:p w14:paraId="0B0ADBC2" w14:textId="77777777" w:rsidR="00067B30" w:rsidRDefault="002351D8">
      <w:pPr>
        <w:pStyle w:val="aa"/>
        <w:tabs>
          <w:tab w:val="right" w:leader="dot" w:pos="8306"/>
        </w:tabs>
        <w:spacing w:line="500" w:lineRule="exact"/>
        <w:ind w:left="840" w:hanging="420"/>
        <w:jc w:val="center"/>
        <w:rPr>
          <w:sz w:val="24"/>
        </w:rPr>
      </w:pPr>
      <w:hyperlink w:anchor="_Toc24761" w:history="1">
        <w:r w:rsidR="0031372E">
          <w:rPr>
            <w:rFonts w:hint="eastAsia"/>
            <w:sz w:val="24"/>
          </w:rPr>
          <w:t>图</w:t>
        </w:r>
        <w:r w:rsidR="0031372E">
          <w:rPr>
            <w:rFonts w:hint="eastAsia"/>
            <w:sz w:val="24"/>
          </w:rPr>
          <w:t xml:space="preserve">6-6  </w:t>
        </w:r>
        <w:r w:rsidR="0031372E">
          <w:rPr>
            <w:rFonts w:hint="eastAsia"/>
            <w:sz w:val="24"/>
          </w:rPr>
          <w:t>使用</w:t>
        </w:r>
        <w:r w:rsidR="0031372E">
          <w:rPr>
            <w:rFonts w:hint="eastAsia"/>
            <w:sz w:val="24"/>
          </w:rPr>
          <w:t>CZML</w:t>
        </w:r>
        <w:r w:rsidR="0031372E">
          <w:rPr>
            <w:rFonts w:hint="eastAsia"/>
            <w:sz w:val="24"/>
          </w:rPr>
          <w:t>描述卫星运行</w:t>
        </w:r>
        <w:r w:rsidR="0031372E">
          <w:rPr>
            <w:rFonts w:hint="eastAsia"/>
            <w:sz w:val="24"/>
          </w:rPr>
          <w:tab/>
        </w:r>
        <w:r w:rsidR="0031372E">
          <w:rPr>
            <w:rFonts w:hint="eastAsia"/>
            <w:sz w:val="24"/>
          </w:rPr>
          <w:fldChar w:fldCharType="begin"/>
        </w:r>
        <w:r w:rsidR="0031372E">
          <w:rPr>
            <w:rFonts w:hint="eastAsia"/>
            <w:sz w:val="24"/>
          </w:rPr>
          <w:instrText xml:space="preserve"> PAGEREF _Toc24761 </w:instrText>
        </w:r>
        <w:r w:rsidR="0031372E">
          <w:rPr>
            <w:rFonts w:hint="eastAsia"/>
            <w:sz w:val="24"/>
          </w:rPr>
          <w:fldChar w:fldCharType="separate"/>
        </w:r>
        <w:r w:rsidR="0031372E">
          <w:rPr>
            <w:rFonts w:hint="eastAsia"/>
            <w:sz w:val="24"/>
          </w:rPr>
          <w:t>62</w:t>
        </w:r>
        <w:r w:rsidR="0031372E">
          <w:rPr>
            <w:rFonts w:hint="eastAsia"/>
            <w:sz w:val="24"/>
          </w:rPr>
          <w:fldChar w:fldCharType="end"/>
        </w:r>
      </w:hyperlink>
    </w:p>
    <w:p w14:paraId="3A9D637D" w14:textId="77777777" w:rsidR="00067B30" w:rsidRDefault="002351D8">
      <w:pPr>
        <w:pStyle w:val="aa"/>
        <w:tabs>
          <w:tab w:val="right" w:leader="dot" w:pos="8306"/>
        </w:tabs>
        <w:spacing w:line="500" w:lineRule="exact"/>
        <w:ind w:left="840" w:hanging="420"/>
        <w:jc w:val="center"/>
        <w:rPr>
          <w:sz w:val="24"/>
        </w:rPr>
      </w:pPr>
      <w:hyperlink w:anchor="_Toc9659" w:history="1">
        <w:r w:rsidR="0031372E">
          <w:rPr>
            <w:rFonts w:hint="eastAsia"/>
            <w:sz w:val="24"/>
          </w:rPr>
          <w:t>图</w:t>
        </w:r>
        <w:r w:rsidR="0031372E">
          <w:rPr>
            <w:rFonts w:hint="eastAsia"/>
            <w:sz w:val="24"/>
          </w:rPr>
          <w:t xml:space="preserve">6-7  </w:t>
        </w:r>
        <w:r w:rsidR="0031372E">
          <w:rPr>
            <w:rFonts w:hint="eastAsia"/>
            <w:sz w:val="24"/>
          </w:rPr>
          <w:t>地形数据可视化</w:t>
        </w:r>
        <w:r w:rsidR="0031372E">
          <w:rPr>
            <w:rFonts w:hint="eastAsia"/>
            <w:sz w:val="24"/>
          </w:rPr>
          <w:tab/>
        </w:r>
        <w:r w:rsidR="0031372E">
          <w:rPr>
            <w:rFonts w:hint="eastAsia"/>
            <w:sz w:val="24"/>
          </w:rPr>
          <w:fldChar w:fldCharType="begin"/>
        </w:r>
        <w:r w:rsidR="0031372E">
          <w:rPr>
            <w:rFonts w:hint="eastAsia"/>
            <w:sz w:val="24"/>
          </w:rPr>
          <w:instrText xml:space="preserve"> PAGEREF _Toc9659 </w:instrText>
        </w:r>
        <w:r w:rsidR="0031372E">
          <w:rPr>
            <w:rFonts w:hint="eastAsia"/>
            <w:sz w:val="24"/>
          </w:rPr>
          <w:fldChar w:fldCharType="separate"/>
        </w:r>
        <w:r w:rsidR="0031372E">
          <w:rPr>
            <w:rFonts w:hint="eastAsia"/>
            <w:sz w:val="24"/>
          </w:rPr>
          <w:t>63</w:t>
        </w:r>
        <w:r w:rsidR="0031372E">
          <w:rPr>
            <w:rFonts w:hint="eastAsia"/>
            <w:sz w:val="24"/>
          </w:rPr>
          <w:fldChar w:fldCharType="end"/>
        </w:r>
      </w:hyperlink>
    </w:p>
    <w:p w14:paraId="42FE8D39" w14:textId="77777777" w:rsidR="00067B30" w:rsidRDefault="0031372E">
      <w:pPr>
        <w:pStyle w:val="aa"/>
        <w:tabs>
          <w:tab w:val="right" w:leader="dot" w:pos="8306"/>
        </w:tabs>
        <w:spacing w:line="500" w:lineRule="exact"/>
        <w:ind w:left="900" w:hanging="480"/>
        <w:rPr>
          <w:sz w:val="24"/>
        </w:rPr>
      </w:pPr>
      <w:r>
        <w:rPr>
          <w:rFonts w:hint="eastAsia"/>
          <w:sz w:val="24"/>
        </w:rPr>
        <w:fldChar w:fldCharType="begin"/>
      </w:r>
      <w:r>
        <w:rPr>
          <w:rFonts w:hint="eastAsia"/>
          <w:sz w:val="24"/>
        </w:rPr>
        <w:instrText xml:space="preserve"> HYPERLINK \l _Toc10722 </w:instrText>
      </w:r>
      <w:r>
        <w:rPr>
          <w:rFonts w:hint="eastAsia"/>
          <w:sz w:val="24"/>
        </w:rPr>
        <w:fldChar w:fldCharType="separate"/>
      </w:r>
      <w:r>
        <w:rPr>
          <w:rFonts w:hint="eastAsia"/>
          <w:sz w:val="24"/>
        </w:rPr>
        <w:t>图</w:t>
      </w:r>
      <w:r>
        <w:rPr>
          <w:rFonts w:hint="eastAsia"/>
          <w:sz w:val="24"/>
        </w:rPr>
        <w:t xml:space="preserve">6-8  </w:t>
      </w:r>
      <w:r>
        <w:rPr>
          <w:rFonts w:hint="eastAsia"/>
          <w:sz w:val="24"/>
        </w:rPr>
        <w:t>添加网格图层</w:t>
      </w:r>
      <w:r>
        <w:rPr>
          <w:rFonts w:hint="eastAsia"/>
          <w:sz w:val="24"/>
        </w:rPr>
        <w:tab/>
      </w:r>
      <w:r>
        <w:rPr>
          <w:rFonts w:hint="eastAsia"/>
          <w:sz w:val="24"/>
        </w:rPr>
        <w:fldChar w:fldCharType="begin"/>
      </w:r>
      <w:r>
        <w:rPr>
          <w:rFonts w:hint="eastAsia"/>
          <w:sz w:val="24"/>
        </w:rPr>
        <w:instrText xml:space="preserve"> PAGEREF _Toc10722 </w:instrText>
      </w:r>
      <w:r>
        <w:rPr>
          <w:rFonts w:hint="eastAsia"/>
          <w:sz w:val="24"/>
        </w:rPr>
        <w:fldChar w:fldCharType="separate"/>
      </w:r>
      <w:r>
        <w:rPr>
          <w:rFonts w:hint="eastAsia"/>
          <w:sz w:val="24"/>
        </w:rPr>
        <w:t>63</w:t>
      </w:r>
      <w:r>
        <w:rPr>
          <w:rFonts w:hint="eastAsia"/>
          <w:sz w:val="24"/>
        </w:rPr>
        <w:fldChar w:fldCharType="end"/>
      </w:r>
      <w:r>
        <w:rPr>
          <w:rFonts w:hint="eastAsia"/>
          <w:sz w:val="24"/>
        </w:rPr>
        <w:t xml:space="preserve">                         </w:t>
      </w:r>
    </w:p>
    <w:p w14:paraId="3A7CA33E" w14:textId="77777777" w:rsidR="00067B30" w:rsidRDefault="0031372E">
      <w:pPr>
        <w:pStyle w:val="aa"/>
        <w:tabs>
          <w:tab w:val="right" w:leader="dot" w:pos="8306"/>
        </w:tabs>
        <w:spacing w:line="500" w:lineRule="exact"/>
        <w:ind w:left="900" w:hanging="480"/>
        <w:jc w:val="center"/>
        <w:rPr>
          <w:sz w:val="24"/>
        </w:rPr>
      </w:pPr>
      <w:r>
        <w:rPr>
          <w:rFonts w:hint="eastAsia"/>
          <w:sz w:val="24"/>
        </w:rPr>
        <w:t>图</w:t>
      </w:r>
      <w:r>
        <w:rPr>
          <w:rFonts w:hint="eastAsia"/>
          <w:sz w:val="24"/>
        </w:rPr>
        <w:t xml:space="preserve">6-9  </w:t>
      </w:r>
      <w:r>
        <w:rPr>
          <w:rFonts w:hint="eastAsia"/>
          <w:sz w:val="24"/>
        </w:rPr>
        <w:t>坐标拾取</w:t>
      </w:r>
      <w:r>
        <w:rPr>
          <w:rFonts w:hint="eastAsia"/>
          <w:sz w:val="24"/>
        </w:rPr>
        <w:tab/>
      </w:r>
      <w:r>
        <w:rPr>
          <w:rFonts w:hint="eastAsia"/>
          <w:sz w:val="24"/>
        </w:rPr>
        <w:fldChar w:fldCharType="begin"/>
      </w:r>
      <w:r>
        <w:rPr>
          <w:rFonts w:hint="eastAsia"/>
          <w:sz w:val="24"/>
        </w:rPr>
        <w:instrText xml:space="preserve"> PAGEREF _Toc10722 </w:instrText>
      </w:r>
      <w:r>
        <w:rPr>
          <w:rFonts w:hint="eastAsia"/>
          <w:sz w:val="24"/>
        </w:rPr>
        <w:fldChar w:fldCharType="separate"/>
      </w:r>
      <w:r>
        <w:rPr>
          <w:rFonts w:hint="eastAsia"/>
          <w:sz w:val="24"/>
        </w:rPr>
        <w:t>63</w:t>
      </w:r>
      <w:r>
        <w:rPr>
          <w:rFonts w:hint="eastAsia"/>
          <w:sz w:val="24"/>
        </w:rPr>
        <w:fldChar w:fldCharType="end"/>
      </w:r>
      <w:r>
        <w:rPr>
          <w:rFonts w:hint="eastAsia"/>
          <w:sz w:val="24"/>
        </w:rPr>
        <w:fldChar w:fldCharType="end"/>
      </w:r>
    </w:p>
    <w:p w14:paraId="5A8F4BB3" w14:textId="77777777" w:rsidR="00067B30" w:rsidRDefault="002351D8">
      <w:pPr>
        <w:pStyle w:val="aa"/>
        <w:tabs>
          <w:tab w:val="right" w:leader="dot" w:pos="8306"/>
        </w:tabs>
        <w:spacing w:line="500" w:lineRule="exact"/>
        <w:ind w:left="840" w:hanging="420"/>
        <w:jc w:val="center"/>
        <w:rPr>
          <w:sz w:val="24"/>
        </w:rPr>
      </w:pPr>
      <w:hyperlink w:anchor="_Toc16149" w:history="1">
        <w:r w:rsidR="0031372E">
          <w:rPr>
            <w:rFonts w:hint="eastAsia"/>
            <w:sz w:val="24"/>
          </w:rPr>
          <w:t>图</w:t>
        </w:r>
        <w:r w:rsidR="0031372E">
          <w:rPr>
            <w:rFonts w:hint="eastAsia"/>
            <w:sz w:val="24"/>
          </w:rPr>
          <w:t xml:space="preserve">6-10 </w:t>
        </w:r>
        <w:r w:rsidR="0031372E">
          <w:rPr>
            <w:rFonts w:hint="eastAsia"/>
            <w:sz w:val="24"/>
          </w:rPr>
          <w:t>开启雾面效果（左）和关闭雾面效果（右）</w:t>
        </w:r>
        <w:r w:rsidR="0031372E">
          <w:rPr>
            <w:rFonts w:hint="eastAsia"/>
            <w:sz w:val="24"/>
          </w:rPr>
          <w:tab/>
        </w:r>
        <w:r w:rsidR="0031372E">
          <w:rPr>
            <w:rFonts w:hint="eastAsia"/>
            <w:sz w:val="24"/>
          </w:rPr>
          <w:fldChar w:fldCharType="begin"/>
        </w:r>
        <w:r w:rsidR="0031372E">
          <w:rPr>
            <w:rFonts w:hint="eastAsia"/>
            <w:sz w:val="24"/>
          </w:rPr>
          <w:instrText xml:space="preserve"> PAGEREF _Toc16149 </w:instrText>
        </w:r>
        <w:r w:rsidR="0031372E">
          <w:rPr>
            <w:rFonts w:hint="eastAsia"/>
            <w:sz w:val="24"/>
          </w:rPr>
          <w:fldChar w:fldCharType="separate"/>
        </w:r>
        <w:r w:rsidR="0031372E">
          <w:rPr>
            <w:rFonts w:hint="eastAsia"/>
            <w:sz w:val="24"/>
          </w:rPr>
          <w:t>65</w:t>
        </w:r>
        <w:r w:rsidR="0031372E">
          <w:rPr>
            <w:rFonts w:hint="eastAsia"/>
            <w:sz w:val="24"/>
          </w:rPr>
          <w:fldChar w:fldCharType="end"/>
        </w:r>
      </w:hyperlink>
    </w:p>
    <w:p w14:paraId="46580B7C" w14:textId="77777777" w:rsidR="00067B30" w:rsidRDefault="002351D8">
      <w:pPr>
        <w:pStyle w:val="aa"/>
        <w:tabs>
          <w:tab w:val="right" w:leader="dot" w:pos="8306"/>
        </w:tabs>
        <w:spacing w:line="500" w:lineRule="exact"/>
        <w:ind w:left="840" w:hanging="420"/>
        <w:jc w:val="center"/>
        <w:rPr>
          <w:sz w:val="24"/>
        </w:rPr>
      </w:pPr>
      <w:hyperlink w:anchor="_Toc2289" w:history="1">
        <w:r w:rsidR="0031372E">
          <w:rPr>
            <w:rFonts w:hint="eastAsia"/>
            <w:sz w:val="24"/>
          </w:rPr>
          <w:t>图</w:t>
        </w:r>
        <w:r w:rsidR="0031372E">
          <w:rPr>
            <w:rFonts w:hint="eastAsia"/>
            <w:sz w:val="24"/>
          </w:rPr>
          <w:t xml:space="preserve">6-11 </w:t>
        </w:r>
        <w:r w:rsidR="0031372E">
          <w:rPr>
            <w:rFonts w:hint="eastAsia"/>
            <w:sz w:val="24"/>
          </w:rPr>
          <w:t>关闭大气层（左）和打开大气层（右）</w:t>
        </w:r>
        <w:r w:rsidR="0031372E">
          <w:rPr>
            <w:rFonts w:hint="eastAsia"/>
            <w:sz w:val="24"/>
          </w:rPr>
          <w:tab/>
        </w:r>
        <w:r w:rsidR="0031372E">
          <w:rPr>
            <w:rFonts w:hint="eastAsia"/>
            <w:sz w:val="24"/>
          </w:rPr>
          <w:fldChar w:fldCharType="begin"/>
        </w:r>
        <w:r w:rsidR="0031372E">
          <w:rPr>
            <w:rFonts w:hint="eastAsia"/>
            <w:sz w:val="24"/>
          </w:rPr>
          <w:instrText xml:space="preserve"> PAGEREF _Toc2289 </w:instrText>
        </w:r>
        <w:r w:rsidR="0031372E">
          <w:rPr>
            <w:rFonts w:hint="eastAsia"/>
            <w:sz w:val="24"/>
          </w:rPr>
          <w:fldChar w:fldCharType="separate"/>
        </w:r>
        <w:r w:rsidR="0031372E">
          <w:rPr>
            <w:rFonts w:hint="eastAsia"/>
            <w:sz w:val="24"/>
          </w:rPr>
          <w:t>65</w:t>
        </w:r>
        <w:r w:rsidR="0031372E">
          <w:rPr>
            <w:rFonts w:hint="eastAsia"/>
            <w:sz w:val="24"/>
          </w:rPr>
          <w:fldChar w:fldCharType="end"/>
        </w:r>
      </w:hyperlink>
    </w:p>
    <w:p w14:paraId="3ABD7EBF" w14:textId="77777777" w:rsidR="00067B30" w:rsidRDefault="002351D8">
      <w:pPr>
        <w:pStyle w:val="aa"/>
        <w:tabs>
          <w:tab w:val="right" w:leader="dot" w:pos="8306"/>
        </w:tabs>
        <w:spacing w:line="500" w:lineRule="exact"/>
        <w:ind w:left="840" w:hanging="420"/>
        <w:jc w:val="center"/>
        <w:rPr>
          <w:sz w:val="24"/>
        </w:rPr>
      </w:pPr>
      <w:hyperlink w:anchor="_Toc941" w:history="1">
        <w:r w:rsidR="0031372E">
          <w:rPr>
            <w:rFonts w:hint="eastAsia"/>
            <w:sz w:val="24"/>
          </w:rPr>
          <w:t>图</w:t>
        </w:r>
        <w:r w:rsidR="0031372E">
          <w:rPr>
            <w:rFonts w:hint="eastAsia"/>
            <w:sz w:val="24"/>
          </w:rPr>
          <w:t xml:space="preserve">6-12 </w:t>
        </w:r>
        <w:r w:rsidR="0031372E">
          <w:rPr>
            <w:rFonts w:hint="eastAsia"/>
            <w:sz w:val="24"/>
          </w:rPr>
          <w:t>使用文字、图片或自定义方式进行标注</w:t>
        </w:r>
        <w:r w:rsidR="0031372E">
          <w:rPr>
            <w:rFonts w:hint="eastAsia"/>
            <w:sz w:val="24"/>
          </w:rPr>
          <w:tab/>
        </w:r>
        <w:r w:rsidR="0031372E">
          <w:rPr>
            <w:rFonts w:hint="eastAsia"/>
            <w:sz w:val="24"/>
          </w:rPr>
          <w:fldChar w:fldCharType="begin"/>
        </w:r>
        <w:r w:rsidR="0031372E">
          <w:rPr>
            <w:rFonts w:hint="eastAsia"/>
            <w:sz w:val="24"/>
          </w:rPr>
          <w:instrText xml:space="preserve"> PAGEREF _Toc941 </w:instrText>
        </w:r>
        <w:r w:rsidR="0031372E">
          <w:rPr>
            <w:rFonts w:hint="eastAsia"/>
            <w:sz w:val="24"/>
          </w:rPr>
          <w:fldChar w:fldCharType="separate"/>
        </w:r>
        <w:r w:rsidR="0031372E">
          <w:rPr>
            <w:rFonts w:hint="eastAsia"/>
            <w:sz w:val="24"/>
          </w:rPr>
          <w:t>66</w:t>
        </w:r>
        <w:r w:rsidR="0031372E">
          <w:rPr>
            <w:rFonts w:hint="eastAsia"/>
            <w:sz w:val="24"/>
          </w:rPr>
          <w:fldChar w:fldCharType="end"/>
        </w:r>
      </w:hyperlink>
    </w:p>
    <w:p w14:paraId="12B4320B" w14:textId="77777777" w:rsidR="00067B30" w:rsidRDefault="002351D8">
      <w:pPr>
        <w:pStyle w:val="aa"/>
        <w:tabs>
          <w:tab w:val="right" w:leader="dot" w:pos="8306"/>
        </w:tabs>
        <w:spacing w:line="500" w:lineRule="exact"/>
        <w:ind w:left="840" w:hanging="420"/>
        <w:jc w:val="center"/>
        <w:rPr>
          <w:sz w:val="24"/>
        </w:rPr>
      </w:pPr>
      <w:hyperlink w:anchor="_Toc27771" w:history="1">
        <w:r w:rsidR="0031372E">
          <w:rPr>
            <w:rFonts w:hint="eastAsia"/>
            <w:sz w:val="24"/>
          </w:rPr>
          <w:t>图</w:t>
        </w:r>
        <w:r w:rsidR="0031372E">
          <w:rPr>
            <w:rFonts w:hint="eastAsia"/>
            <w:sz w:val="24"/>
          </w:rPr>
          <w:t xml:space="preserve">6-13 </w:t>
        </w:r>
        <w:r w:rsidR="0031372E">
          <w:rPr>
            <w:rFonts w:hint="eastAsia"/>
            <w:sz w:val="24"/>
          </w:rPr>
          <w:t>不同类型标注</w:t>
        </w:r>
        <w:r w:rsidR="0031372E">
          <w:rPr>
            <w:rFonts w:hint="eastAsia"/>
            <w:sz w:val="24"/>
          </w:rPr>
          <w:tab/>
        </w:r>
        <w:r w:rsidR="0031372E">
          <w:rPr>
            <w:rFonts w:hint="eastAsia"/>
            <w:sz w:val="24"/>
          </w:rPr>
          <w:fldChar w:fldCharType="begin"/>
        </w:r>
        <w:r w:rsidR="0031372E">
          <w:rPr>
            <w:rFonts w:hint="eastAsia"/>
            <w:sz w:val="24"/>
          </w:rPr>
          <w:instrText xml:space="preserve"> PAGEREF _Toc27771 </w:instrText>
        </w:r>
        <w:r w:rsidR="0031372E">
          <w:rPr>
            <w:rFonts w:hint="eastAsia"/>
            <w:sz w:val="24"/>
          </w:rPr>
          <w:fldChar w:fldCharType="separate"/>
        </w:r>
        <w:r w:rsidR="0031372E">
          <w:rPr>
            <w:rFonts w:hint="eastAsia"/>
            <w:sz w:val="24"/>
          </w:rPr>
          <w:t>66</w:t>
        </w:r>
        <w:r w:rsidR="0031372E">
          <w:rPr>
            <w:rFonts w:hint="eastAsia"/>
            <w:sz w:val="24"/>
          </w:rPr>
          <w:fldChar w:fldCharType="end"/>
        </w:r>
      </w:hyperlink>
    </w:p>
    <w:p w14:paraId="25F07C81" w14:textId="77777777" w:rsidR="00067B30" w:rsidRDefault="002351D8">
      <w:pPr>
        <w:pStyle w:val="aa"/>
        <w:tabs>
          <w:tab w:val="right" w:leader="dot" w:pos="8306"/>
        </w:tabs>
        <w:spacing w:line="500" w:lineRule="exact"/>
        <w:ind w:left="840" w:hanging="420"/>
        <w:jc w:val="center"/>
        <w:rPr>
          <w:sz w:val="24"/>
        </w:rPr>
      </w:pPr>
      <w:hyperlink w:anchor="_Toc16704" w:history="1">
        <w:r w:rsidR="0031372E">
          <w:rPr>
            <w:rFonts w:hint="eastAsia"/>
            <w:sz w:val="24"/>
          </w:rPr>
          <w:t>图</w:t>
        </w:r>
        <w:r w:rsidR="0031372E">
          <w:rPr>
            <w:rFonts w:hint="eastAsia"/>
            <w:sz w:val="24"/>
          </w:rPr>
          <w:t xml:space="preserve">6-14 </w:t>
        </w:r>
        <w:r w:rsidR="0031372E">
          <w:rPr>
            <w:rFonts w:hint="eastAsia"/>
            <w:sz w:val="24"/>
          </w:rPr>
          <w:t>点状要素体模型构建</w:t>
        </w:r>
        <w:r w:rsidR="0031372E">
          <w:rPr>
            <w:rFonts w:hint="eastAsia"/>
            <w:sz w:val="24"/>
          </w:rPr>
          <w:tab/>
        </w:r>
        <w:r w:rsidR="0031372E">
          <w:rPr>
            <w:rFonts w:hint="eastAsia"/>
            <w:sz w:val="24"/>
          </w:rPr>
          <w:fldChar w:fldCharType="begin"/>
        </w:r>
        <w:r w:rsidR="0031372E">
          <w:rPr>
            <w:rFonts w:hint="eastAsia"/>
            <w:sz w:val="24"/>
          </w:rPr>
          <w:instrText xml:space="preserve"> PAGEREF _Toc16704 </w:instrText>
        </w:r>
        <w:r w:rsidR="0031372E">
          <w:rPr>
            <w:rFonts w:hint="eastAsia"/>
            <w:sz w:val="24"/>
          </w:rPr>
          <w:fldChar w:fldCharType="separate"/>
        </w:r>
        <w:r w:rsidR="0031372E">
          <w:rPr>
            <w:rFonts w:hint="eastAsia"/>
            <w:sz w:val="24"/>
          </w:rPr>
          <w:t>68</w:t>
        </w:r>
        <w:r w:rsidR="0031372E">
          <w:rPr>
            <w:rFonts w:hint="eastAsia"/>
            <w:sz w:val="24"/>
          </w:rPr>
          <w:fldChar w:fldCharType="end"/>
        </w:r>
      </w:hyperlink>
    </w:p>
    <w:p w14:paraId="15E536A9" w14:textId="77777777" w:rsidR="00067B30" w:rsidRDefault="002351D8">
      <w:pPr>
        <w:pStyle w:val="aa"/>
        <w:tabs>
          <w:tab w:val="right" w:leader="dot" w:pos="8306"/>
        </w:tabs>
        <w:spacing w:line="500" w:lineRule="exact"/>
        <w:ind w:left="840" w:hanging="420"/>
        <w:jc w:val="center"/>
        <w:rPr>
          <w:sz w:val="24"/>
        </w:rPr>
      </w:pPr>
      <w:hyperlink w:anchor="_Toc1751" w:history="1">
        <w:r w:rsidR="0031372E">
          <w:rPr>
            <w:rFonts w:hint="eastAsia"/>
            <w:sz w:val="24"/>
          </w:rPr>
          <w:t>图</w:t>
        </w:r>
        <w:r w:rsidR="0031372E">
          <w:rPr>
            <w:rFonts w:hint="eastAsia"/>
            <w:sz w:val="24"/>
          </w:rPr>
          <w:t xml:space="preserve">6-15 </w:t>
        </w:r>
        <w:r w:rsidR="0031372E">
          <w:rPr>
            <w:rFonts w:hint="eastAsia"/>
            <w:sz w:val="24"/>
          </w:rPr>
          <w:t>线状要素体模型构建</w:t>
        </w:r>
        <w:r w:rsidR="0031372E">
          <w:rPr>
            <w:rFonts w:hint="eastAsia"/>
            <w:sz w:val="24"/>
          </w:rPr>
          <w:tab/>
        </w:r>
        <w:r w:rsidR="0031372E">
          <w:rPr>
            <w:rFonts w:hint="eastAsia"/>
            <w:sz w:val="24"/>
          </w:rPr>
          <w:fldChar w:fldCharType="begin"/>
        </w:r>
        <w:r w:rsidR="0031372E">
          <w:rPr>
            <w:rFonts w:hint="eastAsia"/>
            <w:sz w:val="24"/>
          </w:rPr>
          <w:instrText xml:space="preserve"> PAGEREF _Toc1751 </w:instrText>
        </w:r>
        <w:r w:rsidR="0031372E">
          <w:rPr>
            <w:rFonts w:hint="eastAsia"/>
            <w:sz w:val="24"/>
          </w:rPr>
          <w:fldChar w:fldCharType="separate"/>
        </w:r>
        <w:r w:rsidR="0031372E">
          <w:rPr>
            <w:rFonts w:hint="eastAsia"/>
            <w:sz w:val="24"/>
          </w:rPr>
          <w:t>68</w:t>
        </w:r>
        <w:r w:rsidR="0031372E">
          <w:rPr>
            <w:rFonts w:hint="eastAsia"/>
            <w:sz w:val="24"/>
          </w:rPr>
          <w:fldChar w:fldCharType="end"/>
        </w:r>
      </w:hyperlink>
    </w:p>
    <w:p w14:paraId="156EA40D" w14:textId="77777777" w:rsidR="00067B30" w:rsidRDefault="002351D8">
      <w:pPr>
        <w:pStyle w:val="aa"/>
        <w:tabs>
          <w:tab w:val="right" w:leader="dot" w:pos="8306"/>
        </w:tabs>
        <w:spacing w:line="500" w:lineRule="exact"/>
        <w:ind w:left="840" w:hanging="420"/>
        <w:jc w:val="center"/>
        <w:rPr>
          <w:sz w:val="24"/>
        </w:rPr>
      </w:pPr>
      <w:hyperlink w:anchor="_Toc22030" w:history="1">
        <w:r w:rsidR="0031372E">
          <w:rPr>
            <w:rFonts w:hint="eastAsia"/>
            <w:sz w:val="24"/>
          </w:rPr>
          <w:t>图</w:t>
        </w:r>
        <w:r w:rsidR="0031372E">
          <w:rPr>
            <w:rFonts w:hint="eastAsia"/>
            <w:sz w:val="24"/>
          </w:rPr>
          <w:t xml:space="preserve">6-16 </w:t>
        </w:r>
        <w:r w:rsidR="0031372E">
          <w:rPr>
            <w:rFonts w:hint="eastAsia"/>
            <w:sz w:val="24"/>
          </w:rPr>
          <w:t>面状要素体模型构建</w:t>
        </w:r>
        <w:r w:rsidR="0031372E">
          <w:rPr>
            <w:rFonts w:hint="eastAsia"/>
            <w:sz w:val="24"/>
          </w:rPr>
          <w:tab/>
        </w:r>
        <w:r w:rsidR="0031372E">
          <w:rPr>
            <w:rFonts w:hint="eastAsia"/>
            <w:sz w:val="24"/>
          </w:rPr>
          <w:fldChar w:fldCharType="begin"/>
        </w:r>
        <w:r w:rsidR="0031372E">
          <w:rPr>
            <w:rFonts w:hint="eastAsia"/>
            <w:sz w:val="24"/>
          </w:rPr>
          <w:instrText xml:space="preserve"> PAGEREF _Toc22030 </w:instrText>
        </w:r>
        <w:r w:rsidR="0031372E">
          <w:rPr>
            <w:rFonts w:hint="eastAsia"/>
            <w:sz w:val="24"/>
          </w:rPr>
          <w:fldChar w:fldCharType="separate"/>
        </w:r>
        <w:r w:rsidR="0031372E">
          <w:rPr>
            <w:rFonts w:hint="eastAsia"/>
            <w:sz w:val="24"/>
          </w:rPr>
          <w:t>69</w:t>
        </w:r>
        <w:r w:rsidR="0031372E">
          <w:rPr>
            <w:rFonts w:hint="eastAsia"/>
            <w:sz w:val="24"/>
          </w:rPr>
          <w:fldChar w:fldCharType="end"/>
        </w:r>
      </w:hyperlink>
    </w:p>
    <w:p w14:paraId="5098321B" w14:textId="77777777" w:rsidR="00067B30" w:rsidRDefault="002351D8">
      <w:pPr>
        <w:pStyle w:val="aa"/>
        <w:tabs>
          <w:tab w:val="right" w:leader="dot" w:pos="8306"/>
        </w:tabs>
        <w:spacing w:line="500" w:lineRule="exact"/>
        <w:ind w:left="840" w:hanging="420"/>
        <w:jc w:val="center"/>
        <w:rPr>
          <w:sz w:val="24"/>
        </w:rPr>
      </w:pPr>
      <w:hyperlink w:anchor="_Toc1385" w:history="1">
        <w:r w:rsidR="0031372E">
          <w:rPr>
            <w:rFonts w:hint="eastAsia"/>
            <w:sz w:val="24"/>
          </w:rPr>
          <w:t>图</w:t>
        </w:r>
        <w:r w:rsidR="0031372E">
          <w:rPr>
            <w:rFonts w:hint="eastAsia"/>
            <w:sz w:val="24"/>
          </w:rPr>
          <w:t xml:space="preserve">6-17 </w:t>
        </w:r>
        <w:r w:rsidR="0031372E">
          <w:rPr>
            <w:rFonts w:hint="eastAsia"/>
            <w:sz w:val="24"/>
          </w:rPr>
          <w:t>加载三维模型</w:t>
        </w:r>
        <w:r w:rsidR="0031372E">
          <w:rPr>
            <w:rFonts w:hint="eastAsia"/>
            <w:sz w:val="24"/>
          </w:rPr>
          <w:tab/>
        </w:r>
        <w:r w:rsidR="0031372E">
          <w:rPr>
            <w:rFonts w:hint="eastAsia"/>
            <w:sz w:val="24"/>
          </w:rPr>
          <w:fldChar w:fldCharType="begin"/>
        </w:r>
        <w:r w:rsidR="0031372E">
          <w:rPr>
            <w:rFonts w:hint="eastAsia"/>
            <w:sz w:val="24"/>
          </w:rPr>
          <w:instrText xml:space="preserve"> PAGEREF _Toc1385 </w:instrText>
        </w:r>
        <w:r w:rsidR="0031372E">
          <w:rPr>
            <w:rFonts w:hint="eastAsia"/>
            <w:sz w:val="24"/>
          </w:rPr>
          <w:fldChar w:fldCharType="separate"/>
        </w:r>
        <w:r w:rsidR="0031372E">
          <w:rPr>
            <w:rFonts w:hint="eastAsia"/>
            <w:sz w:val="24"/>
          </w:rPr>
          <w:t>70</w:t>
        </w:r>
        <w:r w:rsidR="0031372E">
          <w:rPr>
            <w:rFonts w:hint="eastAsia"/>
            <w:sz w:val="24"/>
          </w:rPr>
          <w:fldChar w:fldCharType="end"/>
        </w:r>
      </w:hyperlink>
    </w:p>
    <w:p w14:paraId="79C7162A" w14:textId="77777777" w:rsidR="00067B30" w:rsidRDefault="002351D8">
      <w:pPr>
        <w:pStyle w:val="aa"/>
        <w:tabs>
          <w:tab w:val="right" w:leader="dot" w:pos="8306"/>
        </w:tabs>
        <w:spacing w:line="500" w:lineRule="exact"/>
        <w:ind w:left="840" w:hanging="420"/>
        <w:jc w:val="center"/>
        <w:rPr>
          <w:sz w:val="24"/>
        </w:rPr>
      </w:pPr>
      <w:hyperlink w:anchor="_Toc27015" w:history="1">
        <w:r w:rsidR="0031372E">
          <w:rPr>
            <w:rFonts w:hint="eastAsia"/>
            <w:sz w:val="24"/>
          </w:rPr>
          <w:t>图</w:t>
        </w:r>
        <w:r w:rsidR="0031372E">
          <w:rPr>
            <w:rFonts w:hint="eastAsia"/>
            <w:sz w:val="24"/>
          </w:rPr>
          <w:t xml:space="preserve">6-18 </w:t>
        </w:r>
        <w:r w:rsidR="0031372E">
          <w:rPr>
            <w:rFonts w:hint="eastAsia"/>
            <w:sz w:val="24"/>
          </w:rPr>
          <w:t>使用</w:t>
        </w:r>
        <w:r w:rsidR="0031372E">
          <w:rPr>
            <w:rFonts w:hint="eastAsia"/>
            <w:sz w:val="24"/>
          </w:rPr>
          <w:t>3D</w:t>
        </w:r>
        <w:r w:rsidR="0031372E">
          <w:rPr>
            <w:rFonts w:hint="eastAsia"/>
            <w:sz w:val="24"/>
          </w:rPr>
          <w:t>切片加载大规模三维模型（故宫模型）</w:t>
        </w:r>
        <w:r w:rsidR="0031372E">
          <w:rPr>
            <w:rFonts w:hint="eastAsia"/>
            <w:sz w:val="24"/>
          </w:rPr>
          <w:tab/>
        </w:r>
        <w:r w:rsidR="0031372E">
          <w:rPr>
            <w:rFonts w:hint="eastAsia"/>
            <w:sz w:val="24"/>
          </w:rPr>
          <w:fldChar w:fldCharType="begin"/>
        </w:r>
        <w:r w:rsidR="0031372E">
          <w:rPr>
            <w:rFonts w:hint="eastAsia"/>
            <w:sz w:val="24"/>
          </w:rPr>
          <w:instrText xml:space="preserve"> PAGEREF _Toc27015 </w:instrText>
        </w:r>
        <w:r w:rsidR="0031372E">
          <w:rPr>
            <w:rFonts w:hint="eastAsia"/>
            <w:sz w:val="24"/>
          </w:rPr>
          <w:fldChar w:fldCharType="separate"/>
        </w:r>
        <w:r w:rsidR="0031372E">
          <w:rPr>
            <w:rFonts w:hint="eastAsia"/>
            <w:sz w:val="24"/>
          </w:rPr>
          <w:t>70</w:t>
        </w:r>
        <w:r w:rsidR="0031372E">
          <w:rPr>
            <w:rFonts w:hint="eastAsia"/>
            <w:sz w:val="24"/>
          </w:rPr>
          <w:fldChar w:fldCharType="end"/>
        </w:r>
      </w:hyperlink>
    </w:p>
    <w:p w14:paraId="65AA39B9" w14:textId="77777777" w:rsidR="00067B30" w:rsidRDefault="002351D8">
      <w:pPr>
        <w:pStyle w:val="aa"/>
        <w:tabs>
          <w:tab w:val="right" w:leader="dot" w:pos="8306"/>
        </w:tabs>
        <w:spacing w:line="500" w:lineRule="exact"/>
        <w:ind w:left="840" w:hanging="420"/>
        <w:jc w:val="center"/>
        <w:rPr>
          <w:sz w:val="24"/>
        </w:rPr>
      </w:pPr>
      <w:hyperlink w:anchor="_Toc19216" w:history="1">
        <w:r w:rsidR="0031372E">
          <w:rPr>
            <w:rFonts w:hint="eastAsia"/>
            <w:sz w:val="24"/>
          </w:rPr>
          <w:t>图</w:t>
        </w:r>
        <w:r w:rsidR="0031372E">
          <w:rPr>
            <w:rFonts w:hint="eastAsia"/>
            <w:sz w:val="24"/>
          </w:rPr>
          <w:t xml:space="preserve">6-19 </w:t>
        </w:r>
        <w:r w:rsidR="0031372E">
          <w:rPr>
            <w:rFonts w:hint="eastAsia"/>
            <w:sz w:val="24"/>
          </w:rPr>
          <w:t>将倾斜摄影数据转换为</w:t>
        </w:r>
        <w:r w:rsidR="0031372E">
          <w:rPr>
            <w:rFonts w:hint="eastAsia"/>
            <w:sz w:val="24"/>
          </w:rPr>
          <w:t>3D</w:t>
        </w:r>
        <w:r w:rsidR="0031372E">
          <w:rPr>
            <w:rFonts w:hint="eastAsia"/>
            <w:sz w:val="24"/>
          </w:rPr>
          <w:t>切片</w:t>
        </w:r>
        <w:r w:rsidR="0031372E">
          <w:rPr>
            <w:rFonts w:hint="eastAsia"/>
            <w:sz w:val="24"/>
          </w:rPr>
          <w:tab/>
        </w:r>
        <w:r w:rsidR="0031372E">
          <w:rPr>
            <w:rFonts w:hint="eastAsia"/>
            <w:sz w:val="24"/>
          </w:rPr>
          <w:fldChar w:fldCharType="begin"/>
        </w:r>
        <w:r w:rsidR="0031372E">
          <w:rPr>
            <w:rFonts w:hint="eastAsia"/>
            <w:sz w:val="24"/>
          </w:rPr>
          <w:instrText xml:space="preserve"> PAGEREF _Toc19216 </w:instrText>
        </w:r>
        <w:r w:rsidR="0031372E">
          <w:rPr>
            <w:rFonts w:hint="eastAsia"/>
            <w:sz w:val="24"/>
          </w:rPr>
          <w:fldChar w:fldCharType="separate"/>
        </w:r>
        <w:r w:rsidR="0031372E">
          <w:rPr>
            <w:rFonts w:hint="eastAsia"/>
            <w:sz w:val="24"/>
          </w:rPr>
          <w:t>71</w:t>
        </w:r>
        <w:r w:rsidR="0031372E">
          <w:rPr>
            <w:rFonts w:hint="eastAsia"/>
            <w:sz w:val="24"/>
          </w:rPr>
          <w:fldChar w:fldCharType="end"/>
        </w:r>
      </w:hyperlink>
    </w:p>
    <w:p w14:paraId="4E7560C6" w14:textId="77777777" w:rsidR="00067B30" w:rsidRDefault="002351D8">
      <w:pPr>
        <w:pStyle w:val="aa"/>
        <w:tabs>
          <w:tab w:val="right" w:leader="dot" w:pos="8306"/>
        </w:tabs>
        <w:spacing w:line="500" w:lineRule="exact"/>
        <w:ind w:left="840" w:hanging="420"/>
        <w:jc w:val="center"/>
        <w:rPr>
          <w:sz w:val="24"/>
        </w:rPr>
      </w:pPr>
      <w:hyperlink w:anchor="_Toc3957" w:history="1">
        <w:r w:rsidR="0031372E">
          <w:rPr>
            <w:rFonts w:hint="eastAsia"/>
            <w:sz w:val="24"/>
          </w:rPr>
          <w:t>图</w:t>
        </w:r>
        <w:r w:rsidR="0031372E">
          <w:rPr>
            <w:rFonts w:hint="eastAsia"/>
            <w:sz w:val="24"/>
          </w:rPr>
          <w:t xml:space="preserve">6-20 </w:t>
        </w:r>
        <w:r w:rsidR="0031372E">
          <w:rPr>
            <w:rFonts w:hint="eastAsia"/>
            <w:sz w:val="24"/>
          </w:rPr>
          <w:t>移动端</w:t>
        </w:r>
        <w:r w:rsidR="0031372E">
          <w:rPr>
            <w:rFonts w:hint="eastAsia"/>
            <w:sz w:val="24"/>
          </w:rPr>
          <w:t>VR</w:t>
        </w:r>
        <w:r w:rsidR="0031372E">
          <w:rPr>
            <w:rFonts w:hint="eastAsia"/>
            <w:sz w:val="24"/>
          </w:rPr>
          <w:t>显示</w:t>
        </w:r>
        <w:r w:rsidR="0031372E">
          <w:rPr>
            <w:rFonts w:hint="eastAsia"/>
            <w:sz w:val="24"/>
          </w:rPr>
          <w:tab/>
        </w:r>
        <w:r w:rsidR="0031372E">
          <w:rPr>
            <w:rFonts w:hint="eastAsia"/>
            <w:sz w:val="24"/>
          </w:rPr>
          <w:fldChar w:fldCharType="begin"/>
        </w:r>
        <w:r w:rsidR="0031372E">
          <w:rPr>
            <w:rFonts w:hint="eastAsia"/>
            <w:sz w:val="24"/>
          </w:rPr>
          <w:instrText xml:space="preserve"> PAGEREF _Toc3957 </w:instrText>
        </w:r>
        <w:r w:rsidR="0031372E">
          <w:rPr>
            <w:rFonts w:hint="eastAsia"/>
            <w:sz w:val="24"/>
          </w:rPr>
          <w:fldChar w:fldCharType="separate"/>
        </w:r>
        <w:r w:rsidR="0031372E">
          <w:rPr>
            <w:rFonts w:hint="eastAsia"/>
            <w:sz w:val="24"/>
          </w:rPr>
          <w:t>71</w:t>
        </w:r>
        <w:r w:rsidR="0031372E">
          <w:rPr>
            <w:rFonts w:hint="eastAsia"/>
            <w:sz w:val="24"/>
          </w:rPr>
          <w:fldChar w:fldCharType="end"/>
        </w:r>
      </w:hyperlink>
    </w:p>
    <w:p w14:paraId="080E5B5B" w14:textId="77777777" w:rsidR="00067B30" w:rsidRDefault="002351D8">
      <w:pPr>
        <w:pStyle w:val="aa"/>
        <w:tabs>
          <w:tab w:val="right" w:leader="dot" w:pos="8306"/>
        </w:tabs>
        <w:spacing w:line="500" w:lineRule="exact"/>
        <w:ind w:left="840" w:hanging="420"/>
        <w:jc w:val="center"/>
        <w:rPr>
          <w:sz w:val="24"/>
        </w:rPr>
      </w:pPr>
      <w:hyperlink w:anchor="_Toc3891" w:history="1">
        <w:r w:rsidR="0031372E">
          <w:rPr>
            <w:rFonts w:hint="eastAsia"/>
            <w:sz w:val="24"/>
          </w:rPr>
          <w:t>图</w:t>
        </w:r>
        <w:r w:rsidR="0031372E">
          <w:rPr>
            <w:rFonts w:hint="eastAsia"/>
            <w:sz w:val="24"/>
          </w:rPr>
          <w:t xml:space="preserve">6-21 </w:t>
        </w:r>
        <w:r w:rsidR="0031372E">
          <w:rPr>
            <w:rFonts w:hint="eastAsia"/>
            <w:sz w:val="24"/>
          </w:rPr>
          <w:t>上海市农业布局规划系统主界面</w:t>
        </w:r>
        <w:r w:rsidR="0031372E">
          <w:rPr>
            <w:rFonts w:hint="eastAsia"/>
            <w:sz w:val="24"/>
          </w:rPr>
          <w:tab/>
        </w:r>
        <w:r w:rsidR="0031372E">
          <w:rPr>
            <w:rFonts w:hint="eastAsia"/>
            <w:sz w:val="24"/>
          </w:rPr>
          <w:fldChar w:fldCharType="begin"/>
        </w:r>
        <w:r w:rsidR="0031372E">
          <w:rPr>
            <w:rFonts w:hint="eastAsia"/>
            <w:sz w:val="24"/>
          </w:rPr>
          <w:instrText xml:space="preserve"> PAGEREF _Toc3891 </w:instrText>
        </w:r>
        <w:r w:rsidR="0031372E">
          <w:rPr>
            <w:rFonts w:hint="eastAsia"/>
            <w:sz w:val="24"/>
          </w:rPr>
          <w:fldChar w:fldCharType="separate"/>
        </w:r>
        <w:r w:rsidR="0031372E">
          <w:rPr>
            <w:rFonts w:hint="eastAsia"/>
            <w:sz w:val="24"/>
          </w:rPr>
          <w:t>72</w:t>
        </w:r>
        <w:r w:rsidR="0031372E">
          <w:rPr>
            <w:rFonts w:hint="eastAsia"/>
            <w:sz w:val="24"/>
          </w:rPr>
          <w:fldChar w:fldCharType="end"/>
        </w:r>
      </w:hyperlink>
    </w:p>
    <w:p w14:paraId="29D37A37" w14:textId="77777777" w:rsidR="00067B30" w:rsidRDefault="002351D8">
      <w:pPr>
        <w:pStyle w:val="aa"/>
        <w:tabs>
          <w:tab w:val="right" w:leader="dot" w:pos="8306"/>
        </w:tabs>
        <w:spacing w:line="500" w:lineRule="exact"/>
        <w:ind w:left="840" w:hanging="420"/>
        <w:jc w:val="center"/>
        <w:rPr>
          <w:sz w:val="24"/>
        </w:rPr>
      </w:pPr>
      <w:hyperlink w:anchor="_Toc20837" w:history="1">
        <w:r w:rsidR="0031372E">
          <w:rPr>
            <w:rFonts w:hint="eastAsia"/>
            <w:sz w:val="24"/>
          </w:rPr>
          <w:t>图</w:t>
        </w:r>
        <w:r w:rsidR="0031372E">
          <w:rPr>
            <w:rFonts w:hint="eastAsia"/>
            <w:sz w:val="24"/>
          </w:rPr>
          <w:t xml:space="preserve">6-22 </w:t>
        </w:r>
        <w:r w:rsidR="0031372E">
          <w:rPr>
            <w:rFonts w:hint="eastAsia"/>
            <w:sz w:val="24"/>
          </w:rPr>
          <w:t>图表分析模块农用地数据可视化</w:t>
        </w:r>
        <w:r w:rsidR="0031372E">
          <w:rPr>
            <w:rFonts w:hint="eastAsia"/>
            <w:sz w:val="24"/>
          </w:rPr>
          <w:tab/>
        </w:r>
        <w:r w:rsidR="0031372E">
          <w:rPr>
            <w:rFonts w:hint="eastAsia"/>
            <w:sz w:val="24"/>
          </w:rPr>
          <w:fldChar w:fldCharType="begin"/>
        </w:r>
        <w:r w:rsidR="0031372E">
          <w:rPr>
            <w:rFonts w:hint="eastAsia"/>
            <w:sz w:val="24"/>
          </w:rPr>
          <w:instrText xml:space="preserve"> PAGEREF _Toc20837 </w:instrText>
        </w:r>
        <w:r w:rsidR="0031372E">
          <w:rPr>
            <w:rFonts w:hint="eastAsia"/>
            <w:sz w:val="24"/>
          </w:rPr>
          <w:fldChar w:fldCharType="separate"/>
        </w:r>
        <w:r w:rsidR="0031372E">
          <w:rPr>
            <w:rFonts w:hint="eastAsia"/>
            <w:sz w:val="24"/>
          </w:rPr>
          <w:t>73</w:t>
        </w:r>
        <w:r w:rsidR="0031372E">
          <w:rPr>
            <w:rFonts w:hint="eastAsia"/>
            <w:sz w:val="24"/>
          </w:rPr>
          <w:fldChar w:fldCharType="end"/>
        </w:r>
      </w:hyperlink>
    </w:p>
    <w:p w14:paraId="310466C0" w14:textId="77777777" w:rsidR="00067B30" w:rsidRDefault="002351D8">
      <w:pPr>
        <w:pStyle w:val="aa"/>
        <w:tabs>
          <w:tab w:val="right" w:leader="dot" w:pos="8306"/>
        </w:tabs>
        <w:spacing w:line="500" w:lineRule="exact"/>
        <w:ind w:left="840" w:hanging="420"/>
        <w:jc w:val="center"/>
        <w:rPr>
          <w:sz w:val="24"/>
        </w:rPr>
      </w:pPr>
      <w:hyperlink w:anchor="_Toc14422" w:history="1">
        <w:r w:rsidR="0031372E">
          <w:rPr>
            <w:rFonts w:hint="eastAsia"/>
            <w:sz w:val="24"/>
          </w:rPr>
          <w:t>图</w:t>
        </w:r>
        <w:r w:rsidR="0031372E">
          <w:rPr>
            <w:rFonts w:hint="eastAsia"/>
            <w:sz w:val="24"/>
          </w:rPr>
          <w:t>6-23 2014</w:t>
        </w:r>
        <w:r w:rsidR="0031372E">
          <w:rPr>
            <w:rFonts w:hint="eastAsia"/>
            <w:sz w:val="24"/>
          </w:rPr>
          <w:t>年上海市各区县蔬菜总产量三维专题图（单位：吨）</w:t>
        </w:r>
        <w:r w:rsidR="0031372E">
          <w:rPr>
            <w:rFonts w:hint="eastAsia"/>
            <w:sz w:val="24"/>
          </w:rPr>
          <w:tab/>
        </w:r>
        <w:r w:rsidR="0031372E">
          <w:rPr>
            <w:rFonts w:hint="eastAsia"/>
            <w:sz w:val="24"/>
          </w:rPr>
          <w:fldChar w:fldCharType="begin"/>
        </w:r>
        <w:r w:rsidR="0031372E">
          <w:rPr>
            <w:rFonts w:hint="eastAsia"/>
            <w:sz w:val="24"/>
          </w:rPr>
          <w:instrText xml:space="preserve"> PAGEREF _Toc14422 </w:instrText>
        </w:r>
        <w:r w:rsidR="0031372E">
          <w:rPr>
            <w:rFonts w:hint="eastAsia"/>
            <w:sz w:val="24"/>
          </w:rPr>
          <w:fldChar w:fldCharType="separate"/>
        </w:r>
        <w:r w:rsidR="0031372E">
          <w:rPr>
            <w:rFonts w:hint="eastAsia"/>
            <w:sz w:val="24"/>
          </w:rPr>
          <w:t>73</w:t>
        </w:r>
        <w:r w:rsidR="0031372E">
          <w:rPr>
            <w:rFonts w:hint="eastAsia"/>
            <w:sz w:val="24"/>
          </w:rPr>
          <w:fldChar w:fldCharType="end"/>
        </w:r>
      </w:hyperlink>
    </w:p>
    <w:p w14:paraId="10E69444" w14:textId="77777777" w:rsidR="00067B30" w:rsidRDefault="002351D8">
      <w:pPr>
        <w:pStyle w:val="aa"/>
        <w:tabs>
          <w:tab w:val="right" w:leader="dot" w:pos="8306"/>
        </w:tabs>
        <w:spacing w:line="500" w:lineRule="exact"/>
        <w:ind w:left="840" w:hanging="420"/>
        <w:jc w:val="center"/>
        <w:rPr>
          <w:sz w:val="24"/>
        </w:rPr>
      </w:pPr>
      <w:hyperlink w:anchor="_Toc7123" w:history="1">
        <w:r w:rsidR="0031372E">
          <w:rPr>
            <w:rFonts w:hint="eastAsia"/>
            <w:sz w:val="24"/>
          </w:rPr>
          <w:t>图</w:t>
        </w:r>
        <w:r w:rsidR="0031372E">
          <w:rPr>
            <w:rFonts w:hint="eastAsia"/>
            <w:sz w:val="24"/>
          </w:rPr>
          <w:t>6-24 2014</w:t>
        </w:r>
        <w:r w:rsidR="0031372E">
          <w:rPr>
            <w:rFonts w:hint="eastAsia"/>
            <w:sz w:val="24"/>
          </w:rPr>
          <w:t>年上海市各乡镇年末耕地面积三维专题图</w:t>
        </w:r>
        <w:r w:rsidR="0031372E">
          <w:rPr>
            <w:rFonts w:hint="eastAsia"/>
            <w:sz w:val="24"/>
          </w:rPr>
          <w:tab/>
        </w:r>
        <w:r w:rsidR="0031372E">
          <w:rPr>
            <w:rFonts w:hint="eastAsia"/>
            <w:sz w:val="24"/>
          </w:rPr>
          <w:fldChar w:fldCharType="begin"/>
        </w:r>
        <w:r w:rsidR="0031372E">
          <w:rPr>
            <w:rFonts w:hint="eastAsia"/>
            <w:sz w:val="24"/>
          </w:rPr>
          <w:instrText xml:space="preserve"> PAGEREF _Toc7123 </w:instrText>
        </w:r>
        <w:r w:rsidR="0031372E">
          <w:rPr>
            <w:rFonts w:hint="eastAsia"/>
            <w:sz w:val="24"/>
          </w:rPr>
          <w:fldChar w:fldCharType="separate"/>
        </w:r>
        <w:r w:rsidR="0031372E">
          <w:rPr>
            <w:rFonts w:hint="eastAsia"/>
            <w:sz w:val="24"/>
          </w:rPr>
          <w:t>74</w:t>
        </w:r>
        <w:r w:rsidR="0031372E">
          <w:rPr>
            <w:rFonts w:hint="eastAsia"/>
            <w:sz w:val="24"/>
          </w:rPr>
          <w:fldChar w:fldCharType="end"/>
        </w:r>
      </w:hyperlink>
    </w:p>
    <w:p w14:paraId="78D2B73C" w14:textId="77777777" w:rsidR="00067B30" w:rsidRDefault="002351D8">
      <w:pPr>
        <w:pStyle w:val="aa"/>
        <w:tabs>
          <w:tab w:val="right" w:leader="dot" w:pos="8306"/>
        </w:tabs>
        <w:spacing w:line="500" w:lineRule="exact"/>
        <w:ind w:left="840" w:hanging="420"/>
        <w:jc w:val="center"/>
        <w:rPr>
          <w:sz w:val="24"/>
        </w:rPr>
      </w:pPr>
      <w:hyperlink w:anchor="_Toc257" w:history="1">
        <w:r w:rsidR="0031372E">
          <w:rPr>
            <w:rFonts w:hint="eastAsia"/>
            <w:sz w:val="24"/>
          </w:rPr>
          <w:t>图</w:t>
        </w:r>
        <w:r w:rsidR="0031372E">
          <w:rPr>
            <w:rFonts w:hint="eastAsia"/>
            <w:sz w:val="24"/>
          </w:rPr>
          <w:t xml:space="preserve">6-25 </w:t>
        </w:r>
        <w:r w:rsidR="0031372E">
          <w:rPr>
            <w:rFonts w:hint="eastAsia"/>
            <w:sz w:val="24"/>
          </w:rPr>
          <w:t>利用</w:t>
        </w:r>
        <w:r w:rsidR="0031372E">
          <w:rPr>
            <w:rFonts w:hint="eastAsia"/>
            <w:sz w:val="24"/>
          </w:rPr>
          <w:t>3D</w:t>
        </w:r>
        <w:r w:rsidR="0031372E">
          <w:rPr>
            <w:rFonts w:hint="eastAsia"/>
            <w:sz w:val="24"/>
          </w:rPr>
          <w:t>模型辅助室内判读</w:t>
        </w:r>
        <w:r w:rsidR="0031372E">
          <w:rPr>
            <w:rFonts w:hint="eastAsia"/>
            <w:sz w:val="24"/>
          </w:rPr>
          <w:tab/>
        </w:r>
        <w:r w:rsidR="0031372E">
          <w:rPr>
            <w:rFonts w:hint="eastAsia"/>
            <w:sz w:val="24"/>
          </w:rPr>
          <w:fldChar w:fldCharType="begin"/>
        </w:r>
        <w:r w:rsidR="0031372E">
          <w:rPr>
            <w:rFonts w:hint="eastAsia"/>
            <w:sz w:val="24"/>
          </w:rPr>
          <w:instrText xml:space="preserve"> PAGEREF _Toc257 </w:instrText>
        </w:r>
        <w:r w:rsidR="0031372E">
          <w:rPr>
            <w:rFonts w:hint="eastAsia"/>
            <w:sz w:val="24"/>
          </w:rPr>
          <w:fldChar w:fldCharType="separate"/>
        </w:r>
        <w:r w:rsidR="0031372E">
          <w:rPr>
            <w:rFonts w:hint="eastAsia"/>
            <w:sz w:val="24"/>
          </w:rPr>
          <w:t>75</w:t>
        </w:r>
        <w:r w:rsidR="0031372E">
          <w:rPr>
            <w:rFonts w:hint="eastAsia"/>
            <w:sz w:val="24"/>
          </w:rPr>
          <w:fldChar w:fldCharType="end"/>
        </w:r>
      </w:hyperlink>
    </w:p>
    <w:p w14:paraId="46CC8463" w14:textId="77777777" w:rsidR="00067B30" w:rsidRDefault="002351D8">
      <w:pPr>
        <w:pStyle w:val="aa"/>
        <w:tabs>
          <w:tab w:val="right" w:leader="dot" w:pos="8306"/>
        </w:tabs>
        <w:spacing w:line="500" w:lineRule="exact"/>
        <w:ind w:left="840" w:hanging="420"/>
        <w:jc w:val="center"/>
        <w:rPr>
          <w:sz w:val="24"/>
        </w:rPr>
      </w:pPr>
      <w:hyperlink w:anchor="_Toc15610" w:history="1">
        <w:r w:rsidR="0031372E">
          <w:rPr>
            <w:rFonts w:hint="eastAsia"/>
            <w:sz w:val="24"/>
          </w:rPr>
          <w:t>图</w:t>
        </w:r>
        <w:r w:rsidR="0031372E">
          <w:rPr>
            <w:rFonts w:hint="eastAsia"/>
            <w:sz w:val="24"/>
          </w:rPr>
          <w:t xml:space="preserve">6-26 </w:t>
        </w:r>
        <w:r w:rsidR="0031372E">
          <w:rPr>
            <w:rFonts w:hint="eastAsia"/>
            <w:sz w:val="24"/>
          </w:rPr>
          <w:t>知识点模块主界面</w:t>
        </w:r>
        <w:r w:rsidR="0031372E">
          <w:rPr>
            <w:rFonts w:hint="eastAsia"/>
            <w:sz w:val="24"/>
          </w:rPr>
          <w:tab/>
        </w:r>
        <w:r w:rsidR="0031372E">
          <w:rPr>
            <w:rFonts w:hint="eastAsia"/>
            <w:sz w:val="24"/>
          </w:rPr>
          <w:fldChar w:fldCharType="begin"/>
        </w:r>
        <w:r w:rsidR="0031372E">
          <w:rPr>
            <w:rFonts w:hint="eastAsia"/>
            <w:sz w:val="24"/>
          </w:rPr>
          <w:instrText xml:space="preserve"> PAGEREF _Toc15610 </w:instrText>
        </w:r>
        <w:r w:rsidR="0031372E">
          <w:rPr>
            <w:rFonts w:hint="eastAsia"/>
            <w:sz w:val="24"/>
          </w:rPr>
          <w:fldChar w:fldCharType="separate"/>
        </w:r>
        <w:r w:rsidR="0031372E">
          <w:rPr>
            <w:rFonts w:hint="eastAsia"/>
            <w:sz w:val="24"/>
          </w:rPr>
          <w:t>76</w:t>
        </w:r>
        <w:r w:rsidR="0031372E">
          <w:rPr>
            <w:rFonts w:hint="eastAsia"/>
            <w:sz w:val="24"/>
          </w:rPr>
          <w:fldChar w:fldCharType="end"/>
        </w:r>
      </w:hyperlink>
    </w:p>
    <w:p w14:paraId="2EFFB317" w14:textId="77777777" w:rsidR="00067B30" w:rsidRDefault="002351D8">
      <w:pPr>
        <w:pStyle w:val="aa"/>
        <w:tabs>
          <w:tab w:val="right" w:leader="dot" w:pos="8306"/>
        </w:tabs>
        <w:spacing w:line="500" w:lineRule="exact"/>
        <w:ind w:left="840" w:hanging="420"/>
        <w:jc w:val="center"/>
        <w:rPr>
          <w:sz w:val="24"/>
        </w:rPr>
      </w:pPr>
      <w:hyperlink w:anchor="_Toc14129" w:history="1">
        <w:r w:rsidR="0031372E">
          <w:rPr>
            <w:rFonts w:hint="eastAsia"/>
            <w:sz w:val="24"/>
          </w:rPr>
          <w:t>图</w:t>
        </w:r>
        <w:r w:rsidR="0031372E">
          <w:rPr>
            <w:rFonts w:hint="eastAsia"/>
            <w:sz w:val="24"/>
          </w:rPr>
          <w:t xml:space="preserve">6-27 </w:t>
        </w:r>
        <w:r w:rsidR="0031372E">
          <w:rPr>
            <w:rFonts w:hint="eastAsia"/>
            <w:sz w:val="24"/>
          </w:rPr>
          <w:t>知识点介绍、示例地点及图片</w:t>
        </w:r>
        <w:r w:rsidR="0031372E">
          <w:rPr>
            <w:rFonts w:hint="eastAsia"/>
            <w:sz w:val="24"/>
          </w:rPr>
          <w:tab/>
        </w:r>
        <w:r w:rsidR="0031372E">
          <w:rPr>
            <w:rFonts w:hint="eastAsia"/>
            <w:sz w:val="24"/>
          </w:rPr>
          <w:fldChar w:fldCharType="begin"/>
        </w:r>
        <w:r w:rsidR="0031372E">
          <w:rPr>
            <w:rFonts w:hint="eastAsia"/>
            <w:sz w:val="24"/>
          </w:rPr>
          <w:instrText xml:space="preserve"> PAGEREF _Toc14129 </w:instrText>
        </w:r>
        <w:r w:rsidR="0031372E">
          <w:rPr>
            <w:rFonts w:hint="eastAsia"/>
            <w:sz w:val="24"/>
          </w:rPr>
          <w:fldChar w:fldCharType="separate"/>
        </w:r>
        <w:r w:rsidR="0031372E">
          <w:rPr>
            <w:rFonts w:hint="eastAsia"/>
            <w:sz w:val="24"/>
          </w:rPr>
          <w:t>76</w:t>
        </w:r>
        <w:r w:rsidR="0031372E">
          <w:rPr>
            <w:rFonts w:hint="eastAsia"/>
            <w:sz w:val="24"/>
          </w:rPr>
          <w:fldChar w:fldCharType="end"/>
        </w:r>
      </w:hyperlink>
    </w:p>
    <w:p w14:paraId="22864D21" w14:textId="77777777" w:rsidR="00067B30" w:rsidRDefault="002351D8">
      <w:pPr>
        <w:pStyle w:val="aa"/>
        <w:tabs>
          <w:tab w:val="right" w:leader="dot" w:pos="8306"/>
        </w:tabs>
        <w:spacing w:line="500" w:lineRule="exact"/>
        <w:ind w:left="840" w:hanging="420"/>
        <w:jc w:val="center"/>
        <w:rPr>
          <w:sz w:val="24"/>
        </w:rPr>
      </w:pPr>
      <w:hyperlink w:anchor="_Toc11285" w:history="1">
        <w:r w:rsidR="0031372E">
          <w:rPr>
            <w:rFonts w:hint="eastAsia"/>
            <w:sz w:val="24"/>
          </w:rPr>
          <w:t>图</w:t>
        </w:r>
        <w:r w:rsidR="0031372E">
          <w:rPr>
            <w:rFonts w:hint="eastAsia"/>
            <w:sz w:val="24"/>
          </w:rPr>
          <w:t xml:space="preserve">6-28 </w:t>
        </w:r>
        <w:r w:rsidR="0031372E">
          <w:rPr>
            <w:rFonts w:hint="eastAsia"/>
            <w:sz w:val="24"/>
          </w:rPr>
          <w:t>收藏夹界面</w:t>
        </w:r>
        <w:r w:rsidR="0031372E">
          <w:rPr>
            <w:rFonts w:hint="eastAsia"/>
            <w:sz w:val="24"/>
          </w:rPr>
          <w:tab/>
        </w:r>
        <w:r w:rsidR="0031372E">
          <w:rPr>
            <w:rFonts w:hint="eastAsia"/>
            <w:sz w:val="24"/>
          </w:rPr>
          <w:fldChar w:fldCharType="begin"/>
        </w:r>
        <w:r w:rsidR="0031372E">
          <w:rPr>
            <w:rFonts w:hint="eastAsia"/>
            <w:sz w:val="24"/>
          </w:rPr>
          <w:instrText xml:space="preserve"> PAGEREF _Toc11285 </w:instrText>
        </w:r>
        <w:r w:rsidR="0031372E">
          <w:rPr>
            <w:rFonts w:hint="eastAsia"/>
            <w:sz w:val="24"/>
          </w:rPr>
          <w:fldChar w:fldCharType="separate"/>
        </w:r>
        <w:r w:rsidR="0031372E">
          <w:rPr>
            <w:rFonts w:hint="eastAsia"/>
            <w:sz w:val="24"/>
          </w:rPr>
          <w:t>77</w:t>
        </w:r>
        <w:r w:rsidR="0031372E">
          <w:rPr>
            <w:rFonts w:hint="eastAsia"/>
            <w:sz w:val="24"/>
          </w:rPr>
          <w:fldChar w:fldCharType="end"/>
        </w:r>
      </w:hyperlink>
    </w:p>
    <w:p w14:paraId="1549A150" w14:textId="77777777" w:rsidR="00067B30" w:rsidRDefault="002351D8">
      <w:pPr>
        <w:pStyle w:val="aa"/>
        <w:tabs>
          <w:tab w:val="right" w:leader="dot" w:pos="8306"/>
        </w:tabs>
        <w:spacing w:line="500" w:lineRule="exact"/>
        <w:ind w:left="840" w:hanging="420"/>
        <w:jc w:val="center"/>
        <w:rPr>
          <w:sz w:val="24"/>
        </w:rPr>
      </w:pPr>
      <w:hyperlink w:anchor="_Toc6403" w:history="1">
        <w:r w:rsidR="0031372E">
          <w:rPr>
            <w:rFonts w:hint="eastAsia"/>
            <w:sz w:val="24"/>
          </w:rPr>
          <w:t>图</w:t>
        </w:r>
        <w:r w:rsidR="0031372E">
          <w:rPr>
            <w:rFonts w:hint="eastAsia"/>
            <w:sz w:val="24"/>
          </w:rPr>
          <w:t xml:space="preserve">6-29 </w:t>
        </w:r>
        <w:r w:rsidR="0031372E">
          <w:rPr>
            <w:rFonts w:hint="eastAsia"/>
            <w:sz w:val="24"/>
          </w:rPr>
          <w:t>探究式学习模块地球那头功能</w:t>
        </w:r>
        <w:r w:rsidR="0031372E">
          <w:rPr>
            <w:rFonts w:hint="eastAsia"/>
            <w:sz w:val="24"/>
          </w:rPr>
          <w:tab/>
        </w:r>
        <w:r w:rsidR="0031372E">
          <w:rPr>
            <w:rFonts w:hint="eastAsia"/>
            <w:sz w:val="24"/>
          </w:rPr>
          <w:fldChar w:fldCharType="begin"/>
        </w:r>
        <w:r w:rsidR="0031372E">
          <w:rPr>
            <w:rFonts w:hint="eastAsia"/>
            <w:sz w:val="24"/>
          </w:rPr>
          <w:instrText xml:space="preserve"> PAGEREF _Toc6403 </w:instrText>
        </w:r>
        <w:r w:rsidR="0031372E">
          <w:rPr>
            <w:rFonts w:hint="eastAsia"/>
            <w:sz w:val="24"/>
          </w:rPr>
          <w:fldChar w:fldCharType="separate"/>
        </w:r>
        <w:r w:rsidR="0031372E">
          <w:rPr>
            <w:rFonts w:hint="eastAsia"/>
            <w:sz w:val="24"/>
          </w:rPr>
          <w:t>77</w:t>
        </w:r>
        <w:r w:rsidR="0031372E">
          <w:rPr>
            <w:rFonts w:hint="eastAsia"/>
            <w:sz w:val="24"/>
          </w:rPr>
          <w:fldChar w:fldCharType="end"/>
        </w:r>
      </w:hyperlink>
    </w:p>
    <w:p w14:paraId="44BE47FD" w14:textId="77777777" w:rsidR="00067B30" w:rsidRDefault="002351D8">
      <w:pPr>
        <w:pStyle w:val="aa"/>
        <w:tabs>
          <w:tab w:val="right" w:leader="dot" w:pos="8306"/>
        </w:tabs>
        <w:spacing w:line="500" w:lineRule="exact"/>
        <w:ind w:left="840" w:hanging="420"/>
        <w:jc w:val="center"/>
        <w:rPr>
          <w:sz w:val="24"/>
        </w:rPr>
      </w:pPr>
      <w:hyperlink w:anchor="_Toc19678" w:history="1">
        <w:r w:rsidR="0031372E">
          <w:rPr>
            <w:rFonts w:hint="eastAsia"/>
            <w:sz w:val="24"/>
          </w:rPr>
          <w:t>图</w:t>
        </w:r>
        <w:r w:rsidR="0031372E">
          <w:rPr>
            <w:rFonts w:hint="eastAsia"/>
            <w:sz w:val="24"/>
          </w:rPr>
          <w:t xml:space="preserve">6-30 </w:t>
        </w:r>
        <w:r w:rsidR="0031372E">
          <w:rPr>
            <w:rFonts w:hint="eastAsia"/>
            <w:sz w:val="24"/>
          </w:rPr>
          <w:t>图层控制</w:t>
        </w:r>
        <w:r w:rsidR="0031372E">
          <w:rPr>
            <w:rFonts w:hint="eastAsia"/>
            <w:sz w:val="24"/>
          </w:rPr>
          <w:tab/>
        </w:r>
        <w:r w:rsidR="0031372E">
          <w:rPr>
            <w:rFonts w:hint="eastAsia"/>
            <w:sz w:val="24"/>
          </w:rPr>
          <w:fldChar w:fldCharType="begin"/>
        </w:r>
        <w:r w:rsidR="0031372E">
          <w:rPr>
            <w:rFonts w:hint="eastAsia"/>
            <w:sz w:val="24"/>
          </w:rPr>
          <w:instrText xml:space="preserve"> PAGEREF _Toc19678 </w:instrText>
        </w:r>
        <w:r w:rsidR="0031372E">
          <w:rPr>
            <w:rFonts w:hint="eastAsia"/>
            <w:sz w:val="24"/>
          </w:rPr>
          <w:fldChar w:fldCharType="separate"/>
        </w:r>
        <w:r w:rsidR="0031372E">
          <w:rPr>
            <w:rFonts w:hint="eastAsia"/>
            <w:sz w:val="24"/>
          </w:rPr>
          <w:t>78</w:t>
        </w:r>
        <w:r w:rsidR="0031372E">
          <w:rPr>
            <w:rFonts w:hint="eastAsia"/>
            <w:sz w:val="24"/>
          </w:rPr>
          <w:fldChar w:fldCharType="end"/>
        </w:r>
      </w:hyperlink>
    </w:p>
    <w:p w14:paraId="52DC8B27" w14:textId="77777777" w:rsidR="00067B30" w:rsidRDefault="002351D8">
      <w:pPr>
        <w:pStyle w:val="aa"/>
        <w:tabs>
          <w:tab w:val="right" w:leader="dot" w:pos="8306"/>
        </w:tabs>
        <w:spacing w:line="500" w:lineRule="exact"/>
        <w:ind w:left="840" w:hanging="420"/>
        <w:jc w:val="center"/>
        <w:rPr>
          <w:sz w:val="24"/>
        </w:rPr>
      </w:pPr>
      <w:hyperlink w:anchor="_Toc26889" w:history="1">
        <w:r w:rsidR="0031372E">
          <w:rPr>
            <w:rFonts w:hint="eastAsia"/>
            <w:sz w:val="24"/>
          </w:rPr>
          <w:t>图</w:t>
        </w:r>
        <w:r w:rsidR="0031372E">
          <w:rPr>
            <w:rFonts w:hint="eastAsia"/>
            <w:sz w:val="24"/>
          </w:rPr>
          <w:t xml:space="preserve">6-31 </w:t>
        </w:r>
        <w:r w:rsidR="0031372E">
          <w:rPr>
            <w:rFonts w:hint="eastAsia"/>
            <w:sz w:val="24"/>
          </w:rPr>
          <w:t>路径和面积测量功能</w:t>
        </w:r>
        <w:r w:rsidR="0031372E">
          <w:rPr>
            <w:rFonts w:hint="eastAsia"/>
            <w:sz w:val="24"/>
          </w:rPr>
          <w:tab/>
        </w:r>
        <w:r w:rsidR="0031372E">
          <w:rPr>
            <w:rFonts w:hint="eastAsia"/>
            <w:sz w:val="24"/>
          </w:rPr>
          <w:fldChar w:fldCharType="begin"/>
        </w:r>
        <w:r w:rsidR="0031372E">
          <w:rPr>
            <w:rFonts w:hint="eastAsia"/>
            <w:sz w:val="24"/>
          </w:rPr>
          <w:instrText xml:space="preserve"> PAGEREF _Toc26889 </w:instrText>
        </w:r>
        <w:r w:rsidR="0031372E">
          <w:rPr>
            <w:rFonts w:hint="eastAsia"/>
            <w:sz w:val="24"/>
          </w:rPr>
          <w:fldChar w:fldCharType="separate"/>
        </w:r>
        <w:r w:rsidR="0031372E">
          <w:rPr>
            <w:rFonts w:hint="eastAsia"/>
            <w:sz w:val="24"/>
          </w:rPr>
          <w:t>78</w:t>
        </w:r>
        <w:r w:rsidR="0031372E">
          <w:rPr>
            <w:rFonts w:hint="eastAsia"/>
            <w:sz w:val="24"/>
          </w:rPr>
          <w:fldChar w:fldCharType="end"/>
        </w:r>
      </w:hyperlink>
    </w:p>
    <w:p w14:paraId="71D333A0" w14:textId="77777777" w:rsidR="00067B30" w:rsidRDefault="002351D8">
      <w:pPr>
        <w:pStyle w:val="aa"/>
        <w:tabs>
          <w:tab w:val="right" w:leader="dot" w:pos="8306"/>
        </w:tabs>
        <w:spacing w:line="500" w:lineRule="exact"/>
        <w:ind w:left="840" w:hanging="420"/>
        <w:jc w:val="center"/>
        <w:rPr>
          <w:sz w:val="24"/>
        </w:rPr>
      </w:pPr>
      <w:hyperlink w:anchor="_Toc13888" w:history="1">
        <w:r w:rsidR="0031372E">
          <w:rPr>
            <w:rFonts w:hint="eastAsia"/>
            <w:sz w:val="24"/>
          </w:rPr>
          <w:t>图</w:t>
        </w:r>
        <w:r w:rsidR="0031372E">
          <w:rPr>
            <w:rFonts w:hint="eastAsia"/>
            <w:sz w:val="24"/>
          </w:rPr>
          <w:t xml:space="preserve">6-32 </w:t>
        </w:r>
        <w:r w:rsidR="0031372E">
          <w:rPr>
            <w:rFonts w:hint="eastAsia"/>
            <w:sz w:val="24"/>
          </w:rPr>
          <w:t>拾取与标注</w:t>
        </w:r>
        <w:r w:rsidR="0031372E">
          <w:rPr>
            <w:rFonts w:hint="eastAsia"/>
            <w:sz w:val="24"/>
          </w:rPr>
          <w:tab/>
        </w:r>
        <w:r w:rsidR="0031372E">
          <w:rPr>
            <w:rFonts w:hint="eastAsia"/>
            <w:sz w:val="24"/>
          </w:rPr>
          <w:fldChar w:fldCharType="begin"/>
        </w:r>
        <w:r w:rsidR="0031372E">
          <w:rPr>
            <w:rFonts w:hint="eastAsia"/>
            <w:sz w:val="24"/>
          </w:rPr>
          <w:instrText xml:space="preserve"> PAGEREF _Toc13888 </w:instrText>
        </w:r>
        <w:r w:rsidR="0031372E">
          <w:rPr>
            <w:rFonts w:hint="eastAsia"/>
            <w:sz w:val="24"/>
          </w:rPr>
          <w:fldChar w:fldCharType="separate"/>
        </w:r>
        <w:r w:rsidR="0031372E">
          <w:rPr>
            <w:rFonts w:hint="eastAsia"/>
            <w:sz w:val="24"/>
          </w:rPr>
          <w:t>79</w:t>
        </w:r>
        <w:r w:rsidR="0031372E">
          <w:rPr>
            <w:rFonts w:hint="eastAsia"/>
            <w:sz w:val="24"/>
          </w:rPr>
          <w:fldChar w:fldCharType="end"/>
        </w:r>
      </w:hyperlink>
    </w:p>
    <w:p w14:paraId="4E7086DF"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end"/>
      </w:r>
    </w:p>
    <w:p w14:paraId="4DF2FBB1" w14:textId="77777777" w:rsidR="00067B30" w:rsidRDefault="00067B30">
      <w:pPr>
        <w:pStyle w:val="aa"/>
        <w:tabs>
          <w:tab w:val="right" w:leader="dot" w:pos="8306"/>
        </w:tabs>
        <w:spacing w:line="500" w:lineRule="exact"/>
        <w:ind w:left="900" w:hanging="480"/>
        <w:rPr>
          <w:sz w:val="24"/>
        </w:rPr>
        <w:sectPr w:rsidR="00067B30">
          <w:headerReference w:type="default" r:id="rId15"/>
          <w:pgSz w:w="11906" w:h="16838"/>
          <w:pgMar w:top="1440" w:right="1800" w:bottom="1440" w:left="1800" w:header="851" w:footer="992" w:gutter="0"/>
          <w:pgNumType w:fmt="upperRoman"/>
          <w:cols w:space="720"/>
          <w:docGrid w:type="lines" w:linePitch="312"/>
        </w:sectPr>
      </w:pPr>
    </w:p>
    <w:p w14:paraId="7DAE979A" w14:textId="77777777" w:rsidR="00067B30" w:rsidRDefault="00067B30">
      <w:pPr>
        <w:rPr>
          <w:szCs w:val="28"/>
        </w:rPr>
      </w:pPr>
    </w:p>
    <w:p w14:paraId="2DFAFB23" w14:textId="77777777" w:rsidR="00067B30" w:rsidRDefault="0031372E">
      <w:pPr>
        <w:jc w:val="center"/>
        <w:rPr>
          <w:rFonts w:ascii="黑体" w:eastAsia="黑体" w:hAnsi="黑体" w:cs="黑体"/>
          <w:sz w:val="32"/>
          <w:szCs w:val="32"/>
        </w:rPr>
      </w:pPr>
      <w:r>
        <w:rPr>
          <w:rFonts w:ascii="黑体" w:eastAsia="黑体" w:hAnsi="黑体" w:cs="黑体" w:hint="eastAsia"/>
          <w:sz w:val="32"/>
          <w:szCs w:val="32"/>
        </w:rPr>
        <w:t>表目录</w:t>
      </w:r>
    </w:p>
    <w:bookmarkStart w:id="17" w:name="_Toc25463"/>
    <w:bookmarkStart w:id="18" w:name="_Toc14922"/>
    <w:bookmarkStart w:id="19" w:name="_Toc21780"/>
    <w:bookmarkStart w:id="20" w:name="_Toc18883"/>
    <w:bookmarkStart w:id="21" w:name="_Toc3902"/>
    <w:p w14:paraId="108141DD"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TOC \t "</w:instrText>
      </w:r>
      <w:r>
        <w:rPr>
          <w:rFonts w:hint="eastAsia"/>
          <w:sz w:val="24"/>
        </w:rPr>
        <w:instrText>题注</w:instrText>
      </w:r>
      <w:r>
        <w:rPr>
          <w:rFonts w:hint="eastAsia"/>
          <w:sz w:val="24"/>
        </w:rPr>
        <w:instrText>,1" \h</w:instrText>
      </w:r>
      <w:r>
        <w:rPr>
          <w:rFonts w:hint="eastAsia"/>
          <w:sz w:val="24"/>
        </w:rPr>
        <w:fldChar w:fldCharType="separate"/>
      </w:r>
      <w:bookmarkEnd w:id="20"/>
      <w:bookmarkEnd w:id="21"/>
      <w:r>
        <w:rPr>
          <w:rFonts w:hint="eastAsia"/>
          <w:sz w:val="24"/>
        </w:rPr>
        <w:fldChar w:fldCharType="begin"/>
      </w:r>
      <w:r>
        <w:rPr>
          <w:rFonts w:hint="eastAsia"/>
          <w:sz w:val="24"/>
        </w:rPr>
        <w:instrText xml:space="preserve"> HYPERLINK \l _Toc28423 </w:instrText>
      </w:r>
      <w:r>
        <w:rPr>
          <w:rFonts w:hint="eastAsia"/>
          <w:sz w:val="24"/>
        </w:rPr>
        <w:fldChar w:fldCharType="separate"/>
      </w:r>
      <w:r>
        <w:rPr>
          <w:rFonts w:hint="eastAsia"/>
          <w:sz w:val="24"/>
        </w:rPr>
        <w:t>表</w:t>
      </w:r>
      <w:r>
        <w:rPr>
          <w:rFonts w:hint="eastAsia"/>
          <w:sz w:val="24"/>
        </w:rPr>
        <w:t xml:space="preserve"> 2-1  </w:t>
      </w:r>
      <w:r>
        <w:rPr>
          <w:rFonts w:hint="eastAsia"/>
          <w:sz w:val="24"/>
        </w:rPr>
        <w:t>几种</w:t>
      </w:r>
      <w:r>
        <w:rPr>
          <w:rFonts w:hint="eastAsia"/>
          <w:sz w:val="24"/>
        </w:rPr>
        <w:t>Web3D</w:t>
      </w:r>
      <w:r>
        <w:rPr>
          <w:rFonts w:hint="eastAsia"/>
          <w:sz w:val="24"/>
        </w:rPr>
        <w:t>技术的特点及优缺点对比</w:t>
      </w:r>
      <w:r>
        <w:rPr>
          <w:rFonts w:hint="eastAsia"/>
          <w:sz w:val="24"/>
        </w:rPr>
        <w:tab/>
      </w:r>
      <w:r>
        <w:rPr>
          <w:rFonts w:hint="eastAsia"/>
          <w:sz w:val="24"/>
        </w:rPr>
        <w:fldChar w:fldCharType="begin"/>
      </w:r>
      <w:r>
        <w:rPr>
          <w:rFonts w:hint="eastAsia"/>
          <w:sz w:val="24"/>
        </w:rPr>
        <w:instrText xml:space="preserve"> PAGEREF _Toc28423 </w:instrText>
      </w:r>
      <w:r>
        <w:rPr>
          <w:rFonts w:hint="eastAsia"/>
          <w:sz w:val="24"/>
        </w:rPr>
        <w:fldChar w:fldCharType="separate"/>
      </w:r>
      <w:r>
        <w:rPr>
          <w:rFonts w:hint="eastAsia"/>
          <w:sz w:val="24"/>
        </w:rPr>
        <w:t>7</w:t>
      </w:r>
      <w:r>
        <w:rPr>
          <w:rFonts w:hint="eastAsia"/>
          <w:sz w:val="24"/>
        </w:rPr>
        <w:fldChar w:fldCharType="end"/>
      </w:r>
      <w:r>
        <w:rPr>
          <w:rFonts w:hint="eastAsia"/>
          <w:sz w:val="24"/>
        </w:rPr>
        <w:fldChar w:fldCharType="end"/>
      </w:r>
      <w:bookmarkEnd w:id="17"/>
      <w:bookmarkEnd w:id="18"/>
      <w:bookmarkEnd w:id="19"/>
    </w:p>
    <w:bookmarkStart w:id="22" w:name="_Toc11723"/>
    <w:bookmarkStart w:id="23" w:name="_Toc30722"/>
    <w:bookmarkStart w:id="24" w:name="_Toc2771"/>
    <w:p w14:paraId="49C86E16"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_Toc16145 </w:instrText>
      </w:r>
      <w:r>
        <w:rPr>
          <w:rFonts w:hint="eastAsia"/>
          <w:sz w:val="24"/>
        </w:rPr>
        <w:fldChar w:fldCharType="separate"/>
      </w:r>
      <w:r>
        <w:rPr>
          <w:rFonts w:hint="eastAsia"/>
          <w:sz w:val="24"/>
        </w:rPr>
        <w:t>表</w:t>
      </w:r>
      <w:r>
        <w:rPr>
          <w:rFonts w:hint="eastAsia"/>
          <w:sz w:val="24"/>
        </w:rPr>
        <w:t xml:space="preserve"> 2-2  Cesium</w:t>
      </w:r>
      <w:r>
        <w:rPr>
          <w:rFonts w:hint="eastAsia"/>
          <w:sz w:val="24"/>
        </w:rPr>
        <w:t>、</w:t>
      </w:r>
      <w:r>
        <w:rPr>
          <w:rFonts w:hint="eastAsia"/>
          <w:sz w:val="24"/>
        </w:rPr>
        <w:t>Three.js</w:t>
      </w:r>
      <w:r>
        <w:rPr>
          <w:rFonts w:hint="eastAsia"/>
          <w:sz w:val="24"/>
        </w:rPr>
        <w:t>、</w:t>
      </w:r>
      <w:r>
        <w:rPr>
          <w:sz w:val="24"/>
        </w:rPr>
        <w:t>Babylon.js</w:t>
      </w:r>
      <w:r>
        <w:rPr>
          <w:rFonts w:hint="eastAsia"/>
          <w:sz w:val="24"/>
        </w:rPr>
        <w:t>引擎的三维模型功能对比</w:t>
      </w:r>
      <w:r>
        <w:rPr>
          <w:rFonts w:hint="eastAsia"/>
          <w:sz w:val="24"/>
        </w:rPr>
        <w:tab/>
      </w:r>
      <w:r>
        <w:rPr>
          <w:rFonts w:hint="eastAsia"/>
          <w:sz w:val="24"/>
        </w:rPr>
        <w:fldChar w:fldCharType="begin"/>
      </w:r>
      <w:r>
        <w:rPr>
          <w:rFonts w:hint="eastAsia"/>
          <w:sz w:val="24"/>
        </w:rPr>
        <w:instrText xml:space="preserve"> PAGEREF _Toc16145 </w:instrText>
      </w:r>
      <w:r>
        <w:rPr>
          <w:rFonts w:hint="eastAsia"/>
          <w:sz w:val="24"/>
        </w:rPr>
        <w:fldChar w:fldCharType="separate"/>
      </w:r>
      <w:r>
        <w:rPr>
          <w:rFonts w:hint="eastAsia"/>
          <w:sz w:val="24"/>
        </w:rPr>
        <w:t>11</w:t>
      </w:r>
      <w:r>
        <w:rPr>
          <w:rFonts w:hint="eastAsia"/>
          <w:sz w:val="24"/>
        </w:rPr>
        <w:fldChar w:fldCharType="end"/>
      </w:r>
      <w:r>
        <w:rPr>
          <w:rFonts w:hint="eastAsia"/>
          <w:sz w:val="24"/>
        </w:rPr>
        <w:fldChar w:fldCharType="end"/>
      </w:r>
      <w:bookmarkEnd w:id="22"/>
      <w:bookmarkEnd w:id="23"/>
      <w:bookmarkEnd w:id="24"/>
    </w:p>
    <w:bookmarkStart w:id="25" w:name="_Toc4859"/>
    <w:bookmarkStart w:id="26" w:name="_Toc6684"/>
    <w:bookmarkStart w:id="27" w:name="_Toc27178"/>
    <w:p w14:paraId="293421AD"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_Toc1683 </w:instrText>
      </w:r>
      <w:r>
        <w:rPr>
          <w:rFonts w:hint="eastAsia"/>
          <w:sz w:val="24"/>
        </w:rPr>
        <w:fldChar w:fldCharType="separate"/>
      </w:r>
      <w:r>
        <w:rPr>
          <w:rFonts w:hint="eastAsia"/>
          <w:sz w:val="24"/>
        </w:rPr>
        <w:t>表</w:t>
      </w:r>
      <w:r>
        <w:rPr>
          <w:rFonts w:hint="eastAsia"/>
          <w:sz w:val="24"/>
        </w:rPr>
        <w:t>2-3  Cesium</w:t>
      </w:r>
      <w:r>
        <w:rPr>
          <w:rFonts w:hint="eastAsia"/>
          <w:sz w:val="24"/>
        </w:rPr>
        <w:t>、</w:t>
      </w:r>
      <w:r>
        <w:rPr>
          <w:rFonts w:hint="eastAsia"/>
          <w:sz w:val="24"/>
        </w:rPr>
        <w:t>Three.js</w:t>
      </w:r>
      <w:r>
        <w:rPr>
          <w:rFonts w:hint="eastAsia"/>
          <w:sz w:val="24"/>
        </w:rPr>
        <w:t>、</w:t>
      </w:r>
      <w:r>
        <w:rPr>
          <w:sz w:val="24"/>
        </w:rPr>
        <w:t>Babylon.js</w:t>
      </w:r>
      <w:r>
        <w:rPr>
          <w:rFonts w:hint="eastAsia"/>
          <w:sz w:val="24"/>
        </w:rPr>
        <w:t>引擎的功能对比</w:t>
      </w:r>
      <w:r>
        <w:rPr>
          <w:rFonts w:hint="eastAsia"/>
          <w:sz w:val="24"/>
        </w:rPr>
        <w:tab/>
      </w:r>
      <w:r>
        <w:rPr>
          <w:rFonts w:hint="eastAsia"/>
          <w:sz w:val="24"/>
        </w:rPr>
        <w:fldChar w:fldCharType="begin"/>
      </w:r>
      <w:r>
        <w:rPr>
          <w:rFonts w:hint="eastAsia"/>
          <w:sz w:val="24"/>
        </w:rPr>
        <w:instrText xml:space="preserve"> PAGEREF _Toc1683 </w:instrText>
      </w:r>
      <w:r>
        <w:rPr>
          <w:rFonts w:hint="eastAsia"/>
          <w:sz w:val="24"/>
        </w:rPr>
        <w:fldChar w:fldCharType="separate"/>
      </w:r>
      <w:r>
        <w:rPr>
          <w:rFonts w:hint="eastAsia"/>
          <w:sz w:val="24"/>
        </w:rPr>
        <w:t>11</w:t>
      </w:r>
      <w:r>
        <w:rPr>
          <w:rFonts w:hint="eastAsia"/>
          <w:sz w:val="24"/>
        </w:rPr>
        <w:fldChar w:fldCharType="end"/>
      </w:r>
      <w:r>
        <w:rPr>
          <w:rFonts w:hint="eastAsia"/>
          <w:sz w:val="24"/>
        </w:rPr>
        <w:fldChar w:fldCharType="end"/>
      </w:r>
      <w:bookmarkEnd w:id="25"/>
      <w:bookmarkEnd w:id="26"/>
      <w:bookmarkEnd w:id="27"/>
    </w:p>
    <w:bookmarkStart w:id="28" w:name="_Toc16666"/>
    <w:bookmarkStart w:id="29" w:name="_Toc7687"/>
    <w:bookmarkStart w:id="30" w:name="_Toc1288"/>
    <w:p w14:paraId="4FFCC1F6"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_Toc2725 </w:instrText>
      </w:r>
      <w:r>
        <w:rPr>
          <w:rFonts w:hint="eastAsia"/>
          <w:sz w:val="24"/>
        </w:rPr>
        <w:fldChar w:fldCharType="separate"/>
      </w:r>
      <w:r>
        <w:rPr>
          <w:rFonts w:hint="eastAsia"/>
          <w:sz w:val="24"/>
        </w:rPr>
        <w:t>表</w:t>
      </w:r>
      <w:r>
        <w:rPr>
          <w:rFonts w:hint="eastAsia"/>
          <w:sz w:val="24"/>
        </w:rPr>
        <w:t>2-4  Cesium</w:t>
      </w:r>
      <w:r>
        <w:rPr>
          <w:rFonts w:hint="eastAsia"/>
          <w:sz w:val="24"/>
        </w:rPr>
        <w:t>、</w:t>
      </w:r>
      <w:r>
        <w:rPr>
          <w:rFonts w:hint="eastAsia"/>
          <w:sz w:val="24"/>
        </w:rPr>
        <w:t>Three.js</w:t>
      </w:r>
      <w:r>
        <w:rPr>
          <w:rFonts w:hint="eastAsia"/>
          <w:sz w:val="24"/>
        </w:rPr>
        <w:t>、</w:t>
      </w:r>
      <w:r>
        <w:rPr>
          <w:sz w:val="24"/>
        </w:rPr>
        <w:t>Babylon.js</w:t>
      </w:r>
      <w:r>
        <w:rPr>
          <w:rFonts w:hint="eastAsia"/>
          <w:sz w:val="24"/>
        </w:rPr>
        <w:t>引擎的性能优化对比</w:t>
      </w:r>
      <w:r>
        <w:rPr>
          <w:rFonts w:hint="eastAsia"/>
          <w:sz w:val="24"/>
        </w:rPr>
        <w:tab/>
      </w:r>
      <w:r>
        <w:rPr>
          <w:rFonts w:hint="eastAsia"/>
          <w:sz w:val="24"/>
        </w:rPr>
        <w:fldChar w:fldCharType="begin"/>
      </w:r>
      <w:r>
        <w:rPr>
          <w:rFonts w:hint="eastAsia"/>
          <w:sz w:val="24"/>
        </w:rPr>
        <w:instrText xml:space="preserve"> PAGEREF _Toc2725 </w:instrText>
      </w:r>
      <w:r>
        <w:rPr>
          <w:rFonts w:hint="eastAsia"/>
          <w:sz w:val="24"/>
        </w:rPr>
        <w:fldChar w:fldCharType="separate"/>
      </w:r>
      <w:r>
        <w:rPr>
          <w:rFonts w:hint="eastAsia"/>
          <w:sz w:val="24"/>
        </w:rPr>
        <w:t>13</w:t>
      </w:r>
      <w:r>
        <w:rPr>
          <w:rFonts w:hint="eastAsia"/>
          <w:sz w:val="24"/>
        </w:rPr>
        <w:fldChar w:fldCharType="end"/>
      </w:r>
      <w:r>
        <w:rPr>
          <w:rFonts w:hint="eastAsia"/>
          <w:sz w:val="24"/>
        </w:rPr>
        <w:fldChar w:fldCharType="end"/>
      </w:r>
      <w:bookmarkEnd w:id="28"/>
      <w:bookmarkEnd w:id="29"/>
      <w:bookmarkEnd w:id="30"/>
    </w:p>
    <w:bookmarkStart w:id="31" w:name="_Toc1791"/>
    <w:bookmarkStart w:id="32" w:name="_Toc7772"/>
    <w:bookmarkStart w:id="33" w:name="_Toc29512"/>
    <w:p w14:paraId="2EA9EB96"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_Toc2849 </w:instrText>
      </w:r>
      <w:r>
        <w:rPr>
          <w:rFonts w:hint="eastAsia"/>
          <w:sz w:val="24"/>
        </w:rPr>
        <w:fldChar w:fldCharType="separate"/>
      </w:r>
      <w:r>
        <w:rPr>
          <w:rFonts w:hint="eastAsia"/>
          <w:sz w:val="24"/>
        </w:rPr>
        <w:t>表</w:t>
      </w:r>
      <w:r>
        <w:rPr>
          <w:rFonts w:hint="eastAsia"/>
          <w:sz w:val="24"/>
        </w:rPr>
        <w:t xml:space="preserve">5-1  </w:t>
      </w:r>
      <w:r>
        <w:rPr>
          <w:rFonts w:hint="eastAsia"/>
          <w:sz w:val="24"/>
        </w:rPr>
        <w:t>三维模型数据表</w:t>
      </w:r>
      <w:r>
        <w:rPr>
          <w:rFonts w:hint="eastAsia"/>
          <w:sz w:val="24"/>
        </w:rPr>
        <w:tab/>
      </w:r>
      <w:r>
        <w:rPr>
          <w:rFonts w:hint="eastAsia"/>
          <w:sz w:val="24"/>
        </w:rPr>
        <w:fldChar w:fldCharType="begin"/>
      </w:r>
      <w:r>
        <w:rPr>
          <w:rFonts w:hint="eastAsia"/>
          <w:sz w:val="24"/>
        </w:rPr>
        <w:instrText xml:space="preserve"> PAGEREF _Toc2849 </w:instrText>
      </w:r>
      <w:r>
        <w:rPr>
          <w:rFonts w:hint="eastAsia"/>
          <w:sz w:val="24"/>
        </w:rPr>
        <w:fldChar w:fldCharType="separate"/>
      </w:r>
      <w:r>
        <w:rPr>
          <w:rFonts w:hint="eastAsia"/>
          <w:sz w:val="24"/>
        </w:rPr>
        <w:t>51</w:t>
      </w:r>
      <w:r>
        <w:rPr>
          <w:rFonts w:hint="eastAsia"/>
          <w:sz w:val="24"/>
        </w:rPr>
        <w:fldChar w:fldCharType="end"/>
      </w:r>
      <w:r>
        <w:rPr>
          <w:rFonts w:hint="eastAsia"/>
          <w:sz w:val="24"/>
        </w:rPr>
        <w:fldChar w:fldCharType="end"/>
      </w:r>
      <w:bookmarkEnd w:id="31"/>
      <w:bookmarkEnd w:id="32"/>
      <w:bookmarkEnd w:id="33"/>
    </w:p>
    <w:bookmarkStart w:id="34" w:name="_Toc18591"/>
    <w:bookmarkStart w:id="35" w:name="_Toc11654"/>
    <w:bookmarkStart w:id="36" w:name="_Toc6859"/>
    <w:p w14:paraId="47BF9E93"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_Toc22752 </w:instrText>
      </w:r>
      <w:r>
        <w:rPr>
          <w:rFonts w:hint="eastAsia"/>
          <w:sz w:val="24"/>
        </w:rPr>
        <w:fldChar w:fldCharType="separate"/>
      </w:r>
      <w:r>
        <w:rPr>
          <w:rFonts w:hint="eastAsia"/>
          <w:sz w:val="24"/>
        </w:rPr>
        <w:t>表</w:t>
      </w:r>
      <w:r>
        <w:rPr>
          <w:rFonts w:hint="eastAsia"/>
          <w:sz w:val="24"/>
        </w:rPr>
        <w:t xml:space="preserve">5-2  </w:t>
      </w:r>
      <w:r>
        <w:rPr>
          <w:sz w:val="24"/>
        </w:rPr>
        <w:t>tileset.json</w:t>
      </w:r>
      <w:r>
        <w:rPr>
          <w:rFonts w:hint="eastAsia"/>
          <w:sz w:val="24"/>
        </w:rPr>
        <w:t>文件对象属性说明</w:t>
      </w:r>
      <w:r>
        <w:rPr>
          <w:rFonts w:hint="eastAsia"/>
          <w:sz w:val="24"/>
        </w:rPr>
        <w:tab/>
      </w:r>
      <w:r>
        <w:rPr>
          <w:rFonts w:hint="eastAsia"/>
          <w:sz w:val="24"/>
        </w:rPr>
        <w:fldChar w:fldCharType="begin"/>
      </w:r>
      <w:r>
        <w:rPr>
          <w:rFonts w:hint="eastAsia"/>
          <w:sz w:val="24"/>
        </w:rPr>
        <w:instrText xml:space="preserve"> PAGEREF _Toc22752 </w:instrText>
      </w:r>
      <w:r>
        <w:rPr>
          <w:rFonts w:hint="eastAsia"/>
          <w:sz w:val="24"/>
        </w:rPr>
        <w:fldChar w:fldCharType="separate"/>
      </w:r>
      <w:r>
        <w:rPr>
          <w:rFonts w:hint="eastAsia"/>
          <w:sz w:val="24"/>
        </w:rPr>
        <w:t>55</w:t>
      </w:r>
      <w:r>
        <w:rPr>
          <w:rFonts w:hint="eastAsia"/>
          <w:sz w:val="24"/>
        </w:rPr>
        <w:fldChar w:fldCharType="end"/>
      </w:r>
      <w:r>
        <w:rPr>
          <w:rFonts w:hint="eastAsia"/>
          <w:sz w:val="24"/>
        </w:rPr>
        <w:fldChar w:fldCharType="end"/>
      </w:r>
      <w:bookmarkEnd w:id="34"/>
      <w:bookmarkEnd w:id="35"/>
      <w:bookmarkEnd w:id="36"/>
    </w:p>
    <w:bookmarkStart w:id="37" w:name="_Toc15873"/>
    <w:bookmarkStart w:id="38" w:name="_Toc14653"/>
    <w:bookmarkStart w:id="39" w:name="_Toc31145"/>
    <w:p w14:paraId="1D335960"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begin"/>
      </w:r>
      <w:r>
        <w:rPr>
          <w:rFonts w:hint="eastAsia"/>
          <w:sz w:val="24"/>
        </w:rPr>
        <w:instrText xml:space="preserve"> HYPERLINK \l _Toc14969 </w:instrText>
      </w:r>
      <w:r>
        <w:rPr>
          <w:rFonts w:hint="eastAsia"/>
          <w:sz w:val="24"/>
        </w:rPr>
        <w:fldChar w:fldCharType="separate"/>
      </w:r>
      <w:r>
        <w:rPr>
          <w:rFonts w:hint="eastAsia"/>
          <w:sz w:val="24"/>
        </w:rPr>
        <w:t>表</w:t>
      </w:r>
      <w:r>
        <w:rPr>
          <w:rFonts w:hint="eastAsia"/>
          <w:sz w:val="24"/>
        </w:rPr>
        <w:t xml:space="preserve">5-3  </w:t>
      </w:r>
      <w:r>
        <w:rPr>
          <w:rFonts w:hint="eastAsia"/>
          <w:sz w:val="24"/>
        </w:rPr>
        <w:t>图块元数据属性说明</w:t>
      </w:r>
      <w:r>
        <w:rPr>
          <w:rFonts w:hint="eastAsia"/>
          <w:sz w:val="24"/>
        </w:rPr>
        <w:tab/>
      </w:r>
      <w:r>
        <w:rPr>
          <w:rFonts w:hint="eastAsia"/>
          <w:sz w:val="24"/>
        </w:rPr>
        <w:fldChar w:fldCharType="begin"/>
      </w:r>
      <w:r>
        <w:rPr>
          <w:rFonts w:hint="eastAsia"/>
          <w:sz w:val="24"/>
        </w:rPr>
        <w:instrText xml:space="preserve"> PAGEREF _Toc14969 </w:instrText>
      </w:r>
      <w:r>
        <w:rPr>
          <w:rFonts w:hint="eastAsia"/>
          <w:sz w:val="24"/>
        </w:rPr>
        <w:fldChar w:fldCharType="separate"/>
      </w:r>
      <w:r>
        <w:rPr>
          <w:rFonts w:hint="eastAsia"/>
          <w:sz w:val="24"/>
        </w:rPr>
        <w:t>55</w:t>
      </w:r>
      <w:r>
        <w:rPr>
          <w:rFonts w:hint="eastAsia"/>
          <w:sz w:val="24"/>
        </w:rPr>
        <w:fldChar w:fldCharType="end"/>
      </w:r>
      <w:r>
        <w:rPr>
          <w:rFonts w:hint="eastAsia"/>
          <w:sz w:val="24"/>
        </w:rPr>
        <w:fldChar w:fldCharType="end"/>
      </w:r>
      <w:bookmarkEnd w:id="37"/>
      <w:bookmarkEnd w:id="38"/>
      <w:bookmarkEnd w:id="39"/>
    </w:p>
    <w:p w14:paraId="55F887E6" w14:textId="77777777" w:rsidR="00067B30" w:rsidRDefault="0031372E">
      <w:pPr>
        <w:pStyle w:val="aa"/>
        <w:tabs>
          <w:tab w:val="right" w:leader="dot" w:pos="8306"/>
        </w:tabs>
        <w:spacing w:line="500" w:lineRule="exact"/>
        <w:ind w:left="900" w:hanging="480"/>
        <w:jc w:val="center"/>
        <w:rPr>
          <w:sz w:val="24"/>
        </w:rPr>
      </w:pPr>
      <w:r>
        <w:rPr>
          <w:rFonts w:hint="eastAsia"/>
          <w:sz w:val="24"/>
        </w:rPr>
        <w:fldChar w:fldCharType="end"/>
      </w:r>
    </w:p>
    <w:p w14:paraId="3A825C18" w14:textId="77777777" w:rsidR="00067B30" w:rsidRDefault="00067B30">
      <w:pPr>
        <w:spacing w:line="500" w:lineRule="exact"/>
        <w:rPr>
          <w:sz w:val="24"/>
        </w:rPr>
      </w:pPr>
    </w:p>
    <w:p w14:paraId="3613E0E2" w14:textId="77777777" w:rsidR="00067B30" w:rsidRDefault="00067B30">
      <w:pPr>
        <w:rPr>
          <w:szCs w:val="28"/>
        </w:rPr>
      </w:pPr>
    </w:p>
    <w:p w14:paraId="33A7019D" w14:textId="77777777" w:rsidR="00067B30" w:rsidRDefault="00067B30">
      <w:pPr>
        <w:rPr>
          <w:szCs w:val="28"/>
        </w:rPr>
      </w:pPr>
    </w:p>
    <w:p w14:paraId="28F5B0C3" w14:textId="77777777" w:rsidR="00067B30" w:rsidRDefault="00067B30">
      <w:pPr>
        <w:rPr>
          <w:szCs w:val="28"/>
        </w:rPr>
      </w:pPr>
    </w:p>
    <w:p w14:paraId="748B02AD" w14:textId="77777777" w:rsidR="00067B30" w:rsidRDefault="00067B30">
      <w:pPr>
        <w:sectPr w:rsidR="00067B30">
          <w:headerReference w:type="default" r:id="rId16"/>
          <w:pgSz w:w="11906" w:h="16838"/>
          <w:pgMar w:top="1440" w:right="1800" w:bottom="1440" w:left="1800" w:header="851" w:footer="992" w:gutter="0"/>
          <w:pgNumType w:fmt="upperRoman"/>
          <w:cols w:space="720"/>
          <w:docGrid w:type="lines" w:linePitch="312"/>
        </w:sectPr>
      </w:pPr>
    </w:p>
    <w:p w14:paraId="13F29EE3" w14:textId="77777777" w:rsidR="00067B30" w:rsidRDefault="0031372E">
      <w:pPr>
        <w:pStyle w:val="1"/>
      </w:pPr>
      <w:bookmarkStart w:id="40" w:name="_Toc27458"/>
      <w:bookmarkStart w:id="41" w:name="OLE_LINK37"/>
      <w:r>
        <w:rPr>
          <w:rFonts w:hint="eastAsia"/>
        </w:rPr>
        <w:lastRenderedPageBreak/>
        <w:t>绪论</w:t>
      </w:r>
      <w:bookmarkEnd w:id="40"/>
    </w:p>
    <w:p w14:paraId="5DC61DA4" w14:textId="77777777" w:rsidR="00067B30" w:rsidRDefault="0031372E">
      <w:pPr>
        <w:pStyle w:val="2"/>
        <w:spacing w:before="312" w:after="156"/>
      </w:pPr>
      <w:r>
        <w:rPr>
          <w:rFonts w:hint="eastAsia"/>
        </w:rPr>
        <w:t xml:space="preserve"> </w:t>
      </w:r>
      <w:bookmarkStart w:id="42" w:name="_Toc9193"/>
      <w:r>
        <w:rPr>
          <w:rFonts w:hint="eastAsia"/>
        </w:rPr>
        <w:t>研究背景</w:t>
      </w:r>
      <w:bookmarkEnd w:id="42"/>
    </w:p>
    <w:p w14:paraId="146BF8BE" w14:textId="77777777" w:rsidR="00067B30" w:rsidRDefault="0031372E">
      <w:pPr>
        <w:spacing w:line="500" w:lineRule="exact"/>
        <w:ind w:firstLineChars="200" w:firstLine="480"/>
        <w:rPr>
          <w:sz w:val="24"/>
        </w:rPr>
      </w:pPr>
      <w:r>
        <w:rPr>
          <w:rFonts w:cs="宋体" w:hint="eastAsia"/>
          <w:sz w:val="24"/>
          <w:lang w:bidi="ar"/>
        </w:rPr>
        <w:t>随着互联网技术的深入应用与普及，</w:t>
      </w:r>
      <w:r>
        <w:rPr>
          <w:sz w:val="24"/>
          <w:lang w:bidi="ar"/>
        </w:rPr>
        <w:t>GIS</w:t>
      </w:r>
      <w:r>
        <w:rPr>
          <w:rFonts w:cs="宋体" w:hint="eastAsia"/>
          <w:sz w:val="24"/>
          <w:lang w:bidi="ar"/>
        </w:rPr>
        <w:t>技术和应用也得飞速发展，地理信息应用已逐渐融入人们的生活与工作</w:t>
      </w:r>
      <w:bookmarkStart w:id="43" w:name="OLE_LINK2"/>
      <w:r>
        <w:rPr>
          <w:rFonts w:cs="宋体" w:hint="eastAsia"/>
          <w:sz w:val="24"/>
          <w:lang w:bidi="ar"/>
        </w:rPr>
        <w:t>的不同领域</w:t>
      </w:r>
      <w:bookmarkEnd w:id="43"/>
      <w:r>
        <w:rPr>
          <w:rFonts w:cs="宋体" w:hint="eastAsia"/>
          <w:sz w:val="24"/>
          <w:lang w:bidi="ar"/>
        </w:rPr>
        <w:t>，在现代社会经济建设、城乡规划与管理、环保监测及资源管理等各个方面发挥着重要的作用。</w:t>
      </w:r>
    </w:p>
    <w:p w14:paraId="0D32548A" w14:textId="77777777" w:rsidR="00067B30" w:rsidRDefault="0031372E">
      <w:pPr>
        <w:spacing w:line="500" w:lineRule="exact"/>
        <w:ind w:firstLineChars="200" w:firstLine="480"/>
        <w:rPr>
          <w:sz w:val="24"/>
        </w:rPr>
      </w:pPr>
      <w:r>
        <w:rPr>
          <w:rFonts w:cs="宋体" w:hint="eastAsia"/>
          <w:sz w:val="24"/>
          <w:lang w:bidi="ar"/>
        </w:rPr>
        <w:t>基于</w:t>
      </w:r>
      <w:r>
        <w:rPr>
          <w:sz w:val="24"/>
          <w:lang w:bidi="ar"/>
        </w:rPr>
        <w:t>HTTP</w:t>
      </w:r>
      <w:r>
        <w:rPr>
          <w:rFonts w:cs="宋体" w:hint="eastAsia"/>
          <w:sz w:val="24"/>
          <w:lang w:bidi="ar"/>
        </w:rPr>
        <w:t>协议的</w:t>
      </w:r>
      <w:r>
        <w:rPr>
          <w:sz w:val="24"/>
          <w:lang w:bidi="ar"/>
        </w:rPr>
        <w:t>WebGIS</w:t>
      </w:r>
      <w:r>
        <w:rPr>
          <w:rFonts w:cs="宋体" w:hint="eastAsia"/>
          <w:sz w:val="24"/>
          <w:lang w:bidi="ar"/>
        </w:rPr>
        <w:t>是互联网</w:t>
      </w:r>
      <w:r>
        <w:rPr>
          <w:sz w:val="24"/>
          <w:lang w:bidi="ar"/>
        </w:rPr>
        <w:t>GIS</w:t>
      </w:r>
      <w:r>
        <w:rPr>
          <w:rFonts w:cs="宋体" w:hint="eastAsia"/>
          <w:sz w:val="24"/>
          <w:lang w:bidi="ar"/>
        </w:rPr>
        <w:t>技术应用的主要形式。目前，</w:t>
      </w:r>
      <w:bookmarkStart w:id="44" w:name="OLE_LINK3"/>
      <w:r>
        <w:rPr>
          <w:sz w:val="24"/>
          <w:lang w:bidi="ar"/>
        </w:rPr>
        <w:t>WebGIS</w:t>
      </w:r>
      <w:bookmarkEnd w:id="44"/>
      <w:r>
        <w:rPr>
          <w:rFonts w:cs="宋体" w:hint="eastAsia"/>
          <w:sz w:val="24"/>
          <w:lang w:bidi="ar"/>
        </w:rPr>
        <w:t>在二维空间上的的应用已经相对成熟，包括地图浏览、导航、专题分析和空间数据的集成与共享等方面，都有相对成熟框架。二维</w:t>
      </w:r>
      <w:r>
        <w:rPr>
          <w:sz w:val="24"/>
          <w:lang w:bidi="ar"/>
        </w:rPr>
        <w:t>WebGIS</w:t>
      </w:r>
      <w:r>
        <w:rPr>
          <w:rFonts w:cs="宋体" w:hint="eastAsia"/>
          <w:sz w:val="24"/>
          <w:lang w:bidi="ar"/>
        </w:rPr>
        <w:t>在地理信息可视化以及时空数据分析方面仍然存在着一定的局限性。</w:t>
      </w:r>
    </w:p>
    <w:p w14:paraId="5EE1D87F" w14:textId="77777777" w:rsidR="00067B30" w:rsidRDefault="0031372E">
      <w:pPr>
        <w:spacing w:line="500" w:lineRule="exact"/>
        <w:ind w:firstLineChars="200" w:firstLine="480"/>
        <w:rPr>
          <w:rFonts w:cs="宋体"/>
          <w:sz w:val="24"/>
          <w:lang w:bidi="ar"/>
        </w:rPr>
      </w:pPr>
      <w:r>
        <w:rPr>
          <w:rFonts w:cs="宋体" w:hint="eastAsia"/>
          <w:sz w:val="24"/>
          <w:lang w:bidi="ar"/>
        </w:rPr>
        <w:t>三维</w:t>
      </w:r>
      <w:r>
        <w:rPr>
          <w:sz w:val="24"/>
          <w:lang w:bidi="ar"/>
        </w:rPr>
        <w:t>WebGIS</w:t>
      </w:r>
      <w:r>
        <w:rPr>
          <w:rFonts w:cs="宋体" w:hint="eastAsia"/>
          <w:sz w:val="24"/>
          <w:lang w:bidi="ar"/>
        </w:rPr>
        <w:t>是空间实体对象的三维可视化和真三维空间分析</w:t>
      </w:r>
      <w:r>
        <w:rPr>
          <w:sz w:val="24"/>
          <w:vertAlign w:val="superscript"/>
          <w:lang w:bidi="ar"/>
        </w:rPr>
        <w:fldChar w:fldCharType="begin"/>
      </w:r>
      <w:r>
        <w:rPr>
          <w:sz w:val="24"/>
          <w:vertAlign w:val="superscript"/>
          <w:lang w:bidi="ar"/>
        </w:rPr>
        <w:instrText xml:space="preserve"> REF _Ref3364 \r \h </w:instrText>
      </w:r>
      <w:r>
        <w:rPr>
          <w:sz w:val="24"/>
          <w:vertAlign w:val="superscript"/>
          <w:lang w:bidi="ar"/>
        </w:rPr>
      </w:r>
      <w:r>
        <w:rPr>
          <w:sz w:val="24"/>
          <w:vertAlign w:val="superscript"/>
          <w:lang w:bidi="ar"/>
        </w:rPr>
        <w:fldChar w:fldCharType="separate"/>
      </w:r>
      <w:r>
        <w:rPr>
          <w:sz w:val="24"/>
          <w:vertAlign w:val="superscript"/>
          <w:lang w:bidi="ar"/>
        </w:rPr>
        <w:t>[</w:t>
      </w:r>
      <w:r>
        <w:rPr>
          <w:rFonts w:hint="eastAsia"/>
          <w:sz w:val="24"/>
          <w:vertAlign w:val="superscript"/>
          <w:lang w:bidi="ar"/>
        </w:rPr>
        <w:t>1-2</w:t>
      </w:r>
      <w:r>
        <w:rPr>
          <w:sz w:val="24"/>
          <w:vertAlign w:val="superscript"/>
          <w:lang w:bidi="ar"/>
        </w:rPr>
        <w:t>]</w:t>
      </w:r>
      <w:r>
        <w:rPr>
          <w:sz w:val="24"/>
          <w:vertAlign w:val="superscript"/>
          <w:lang w:bidi="ar"/>
        </w:rPr>
        <w:fldChar w:fldCharType="end"/>
      </w:r>
      <w:r>
        <w:rPr>
          <w:rFonts w:cs="宋体" w:hint="eastAsia"/>
          <w:sz w:val="24"/>
          <w:lang w:bidi="ar"/>
        </w:rPr>
        <w:t>，是在目前已存在的二维</w:t>
      </w:r>
      <w:r>
        <w:rPr>
          <w:sz w:val="24"/>
          <w:lang w:bidi="ar"/>
        </w:rPr>
        <w:t>WebGIS</w:t>
      </w:r>
      <w:r>
        <w:rPr>
          <w:rFonts w:cs="宋体" w:hint="eastAsia"/>
          <w:sz w:val="24"/>
          <w:lang w:bidi="ar"/>
        </w:rPr>
        <w:t>空间要素的基础上实现的基于</w:t>
      </w:r>
      <w:r>
        <w:rPr>
          <w:sz w:val="24"/>
          <w:lang w:bidi="ar"/>
        </w:rPr>
        <w:t>Web3D</w:t>
      </w:r>
      <w:r>
        <w:rPr>
          <w:rFonts w:cs="宋体" w:hint="eastAsia"/>
          <w:sz w:val="24"/>
          <w:lang w:bidi="ar"/>
        </w:rPr>
        <w:t>技术的</w:t>
      </w:r>
      <w:r>
        <w:rPr>
          <w:sz w:val="24"/>
          <w:lang w:bidi="ar"/>
        </w:rPr>
        <w:t>WebGIS</w:t>
      </w:r>
      <w:r>
        <w:rPr>
          <w:rFonts w:cs="宋体" w:hint="eastAsia"/>
          <w:sz w:val="24"/>
          <w:lang w:bidi="ar"/>
        </w:rPr>
        <w:t>应用扩展。三维</w:t>
      </w:r>
      <w:r>
        <w:rPr>
          <w:sz w:val="24"/>
          <w:lang w:bidi="ar"/>
        </w:rPr>
        <w:t>WebGIS</w:t>
      </w:r>
      <w:r>
        <w:rPr>
          <w:rFonts w:cs="宋体" w:hint="eastAsia"/>
          <w:sz w:val="24"/>
          <w:lang w:bidi="ar"/>
        </w:rPr>
        <w:t>是建立在三维数据模型上实现数据存储管理、拓扑关系组织、三维空间的查询与分析以及建模分析等功能的</w:t>
      </w:r>
      <w:r>
        <w:rPr>
          <w:sz w:val="24"/>
          <w:lang w:bidi="ar"/>
        </w:rPr>
        <w:t>GIS</w:t>
      </w:r>
      <w:r>
        <w:rPr>
          <w:rFonts w:cs="宋体" w:hint="eastAsia"/>
          <w:sz w:val="24"/>
          <w:lang w:bidi="ar"/>
        </w:rPr>
        <w:t>技术。三维</w:t>
      </w:r>
      <w:r>
        <w:rPr>
          <w:sz w:val="24"/>
          <w:lang w:bidi="ar"/>
        </w:rPr>
        <w:t>WebGIS</w:t>
      </w:r>
      <w:r>
        <w:rPr>
          <w:rFonts w:cs="宋体" w:hint="eastAsia"/>
          <w:sz w:val="24"/>
          <w:lang w:bidi="ar"/>
        </w:rPr>
        <w:t>是互联网三维</w:t>
      </w:r>
      <w:r>
        <w:rPr>
          <w:sz w:val="24"/>
          <w:lang w:bidi="ar"/>
        </w:rPr>
        <w:t>GIS</w:t>
      </w:r>
      <w:r>
        <w:rPr>
          <w:rFonts w:cs="宋体" w:hint="eastAsia"/>
          <w:sz w:val="24"/>
          <w:lang w:bidi="ar"/>
        </w:rPr>
        <w:t>技术实现与应用的主流形式。</w:t>
      </w:r>
    </w:p>
    <w:p w14:paraId="193B59FA" w14:textId="77777777" w:rsidR="00067B30" w:rsidRDefault="0031372E">
      <w:pPr>
        <w:spacing w:line="500" w:lineRule="exact"/>
        <w:ind w:firstLineChars="200" w:firstLine="480"/>
        <w:rPr>
          <w:sz w:val="24"/>
        </w:rPr>
      </w:pPr>
      <w:r>
        <w:rPr>
          <w:sz w:val="24"/>
          <w:lang w:bidi="ar"/>
        </w:rPr>
        <w:t>WebGL</w:t>
      </w:r>
      <w:r>
        <w:rPr>
          <w:rFonts w:cs="宋体" w:hint="eastAsia"/>
          <w:sz w:val="24"/>
          <w:lang w:bidi="ar"/>
        </w:rPr>
        <w:t>技术是一项用来在网页上绘制和渲染复杂</w:t>
      </w:r>
      <w:r>
        <w:rPr>
          <w:sz w:val="24"/>
          <w:lang w:bidi="ar"/>
        </w:rPr>
        <w:t>3D</w:t>
      </w:r>
      <w:r>
        <w:rPr>
          <w:rFonts w:cs="宋体" w:hint="eastAsia"/>
          <w:sz w:val="24"/>
          <w:lang w:bidi="ar"/>
        </w:rPr>
        <w:t>图形，允许用户与之进行交互的技术，是一种</w:t>
      </w:r>
      <w:r>
        <w:rPr>
          <w:sz w:val="24"/>
          <w:lang w:bidi="ar"/>
        </w:rPr>
        <w:t>3D</w:t>
      </w:r>
      <w:r>
        <w:rPr>
          <w:rFonts w:cs="宋体" w:hint="eastAsia"/>
          <w:sz w:val="24"/>
          <w:lang w:bidi="ar"/>
        </w:rPr>
        <w:t>绘图标准</w:t>
      </w:r>
      <w:r>
        <w:rPr>
          <w:sz w:val="24"/>
          <w:vertAlign w:val="superscript"/>
          <w:lang w:bidi="ar"/>
        </w:rPr>
        <w:fldChar w:fldCharType="begin"/>
      </w:r>
      <w:r>
        <w:rPr>
          <w:sz w:val="24"/>
          <w:vertAlign w:val="superscript"/>
          <w:lang w:bidi="ar"/>
        </w:rPr>
        <w:instrText xml:space="preserve"> REF _Ref8204 \r \h </w:instrText>
      </w:r>
      <w:r>
        <w:rPr>
          <w:sz w:val="24"/>
          <w:vertAlign w:val="superscript"/>
          <w:lang w:bidi="ar"/>
        </w:rPr>
      </w:r>
      <w:r>
        <w:rPr>
          <w:sz w:val="24"/>
          <w:vertAlign w:val="superscript"/>
          <w:lang w:bidi="ar"/>
        </w:rPr>
        <w:fldChar w:fldCharType="separate"/>
      </w:r>
      <w:r>
        <w:rPr>
          <w:sz w:val="24"/>
          <w:vertAlign w:val="superscript"/>
          <w:lang w:bidi="ar"/>
        </w:rPr>
        <w:t>[3</w:t>
      </w:r>
      <w:r>
        <w:rPr>
          <w:rFonts w:hint="eastAsia"/>
          <w:sz w:val="24"/>
          <w:vertAlign w:val="superscript"/>
          <w:lang w:bidi="ar"/>
        </w:rPr>
        <w:t>-</w:t>
      </w:r>
      <w:r>
        <w:rPr>
          <w:vanish/>
          <w:sz w:val="24"/>
          <w:vertAlign w:val="superscript"/>
          <w:lang w:bidi="ar"/>
        </w:rPr>
        <w:fldChar w:fldCharType="end"/>
      </w:r>
      <w:r>
        <w:rPr>
          <w:vanish/>
          <w:sz w:val="24"/>
          <w:vertAlign w:val="superscript"/>
          <w:lang w:bidi="ar"/>
        </w:rPr>
        <w:fldChar w:fldCharType="begin"/>
      </w:r>
      <w:r>
        <w:rPr>
          <w:vanish/>
          <w:sz w:val="24"/>
          <w:vertAlign w:val="superscript"/>
          <w:lang w:bidi="ar"/>
        </w:rPr>
        <w:instrText xml:space="preserve"> REF _Ref8210 \r \h </w:instrText>
      </w:r>
      <w:r>
        <w:rPr>
          <w:vanish/>
          <w:sz w:val="24"/>
          <w:vertAlign w:val="superscript"/>
          <w:lang w:bidi="ar"/>
        </w:rPr>
      </w:r>
      <w:r>
        <w:rPr>
          <w:vanish/>
          <w:sz w:val="24"/>
          <w:vertAlign w:val="superscript"/>
          <w:lang w:bidi="ar"/>
        </w:rPr>
        <w:fldChar w:fldCharType="separate"/>
      </w:r>
      <w:r>
        <w:rPr>
          <w:vanish/>
          <w:sz w:val="24"/>
          <w:vertAlign w:val="superscript"/>
          <w:lang w:bidi="ar"/>
        </w:rPr>
        <w:t>[5]</w:t>
      </w:r>
      <w:r>
        <w:rPr>
          <w:vanish/>
          <w:sz w:val="24"/>
          <w:vertAlign w:val="superscript"/>
          <w:lang w:bidi="ar"/>
        </w:rPr>
        <w:fldChar w:fldCharType="end"/>
      </w:r>
      <w:r>
        <w:rPr>
          <w:sz w:val="24"/>
          <w:vertAlign w:val="superscript"/>
          <w:lang w:bidi="ar"/>
        </w:rPr>
        <w:fldChar w:fldCharType="begin"/>
      </w:r>
      <w:r>
        <w:rPr>
          <w:sz w:val="24"/>
          <w:vertAlign w:val="superscript"/>
          <w:lang w:bidi="ar"/>
        </w:rPr>
        <w:instrText xml:space="preserve"> REF _Ref8213 \r \h </w:instrText>
      </w:r>
      <w:r>
        <w:rPr>
          <w:sz w:val="24"/>
          <w:vertAlign w:val="superscript"/>
          <w:lang w:bidi="ar"/>
        </w:rPr>
      </w:r>
      <w:r>
        <w:rPr>
          <w:sz w:val="24"/>
          <w:vertAlign w:val="superscript"/>
          <w:lang w:bidi="ar"/>
        </w:rPr>
        <w:fldChar w:fldCharType="separate"/>
      </w:r>
      <w:r>
        <w:rPr>
          <w:sz w:val="24"/>
          <w:vertAlign w:val="superscript"/>
          <w:lang w:bidi="ar"/>
        </w:rPr>
        <w:t>5]</w:t>
      </w:r>
      <w:r>
        <w:rPr>
          <w:sz w:val="24"/>
          <w:vertAlign w:val="superscript"/>
          <w:lang w:bidi="ar"/>
        </w:rPr>
        <w:fldChar w:fldCharType="end"/>
      </w:r>
      <w:r>
        <w:rPr>
          <w:rFonts w:cs="宋体" w:hint="eastAsia"/>
          <w:sz w:val="24"/>
          <w:lang w:bidi="ar"/>
        </w:rPr>
        <w:t>。</w:t>
      </w:r>
      <w:r>
        <w:rPr>
          <w:sz w:val="24"/>
          <w:lang w:bidi="ar"/>
        </w:rPr>
        <w:t>WebGL</w:t>
      </w:r>
      <w:r>
        <w:rPr>
          <w:rFonts w:cs="宋体" w:hint="eastAsia"/>
          <w:sz w:val="24"/>
          <w:lang w:bidi="ar"/>
        </w:rPr>
        <w:t>技术能够使得三维</w:t>
      </w:r>
      <w:r>
        <w:rPr>
          <w:sz w:val="24"/>
          <w:lang w:bidi="ar"/>
        </w:rPr>
        <w:t>WebGIS</w:t>
      </w:r>
      <w:r>
        <w:rPr>
          <w:rFonts w:cs="宋体" w:hint="eastAsia"/>
          <w:sz w:val="24"/>
          <w:lang w:bidi="ar"/>
        </w:rPr>
        <w:t>系统的开发流程简化，并能够十分流畅地展示三维场景和</w:t>
      </w:r>
      <w:r>
        <w:rPr>
          <w:sz w:val="24"/>
          <w:lang w:bidi="ar"/>
        </w:rPr>
        <w:t>3D</w:t>
      </w:r>
      <w:r>
        <w:rPr>
          <w:rFonts w:cs="宋体" w:hint="eastAsia"/>
          <w:sz w:val="24"/>
          <w:lang w:bidi="ar"/>
        </w:rPr>
        <w:t>模型，实现高效率的图形渲染，进行三维</w:t>
      </w:r>
      <w:r>
        <w:rPr>
          <w:sz w:val="24"/>
          <w:lang w:bidi="ar"/>
        </w:rPr>
        <w:t>Web</w:t>
      </w:r>
      <w:r>
        <w:rPr>
          <w:rFonts w:cs="宋体" w:hint="eastAsia"/>
          <w:sz w:val="24"/>
          <w:lang w:bidi="ar"/>
        </w:rPr>
        <w:t>交互。</w:t>
      </w:r>
      <w:r>
        <w:rPr>
          <w:sz w:val="24"/>
          <w:lang w:bidi="ar"/>
        </w:rPr>
        <w:t>WebGL</w:t>
      </w:r>
      <w:r>
        <w:rPr>
          <w:rFonts w:cs="宋体" w:hint="eastAsia"/>
          <w:sz w:val="24"/>
          <w:lang w:bidi="ar"/>
        </w:rPr>
        <w:t>通过</w:t>
      </w:r>
      <w:hyperlink r:id="rId17" w:tgtFrame="http://baike.baidu.com/_blank" w:history="1">
        <w:r>
          <w:rPr>
            <w:rStyle w:val="ae"/>
            <w:color w:val="auto"/>
            <w:sz w:val="24"/>
            <w:u w:val="none"/>
          </w:rPr>
          <w:t>HTML</w:t>
        </w:r>
        <w:r>
          <w:rPr>
            <w:rStyle w:val="ae"/>
            <w:rFonts w:cs="宋体" w:hint="eastAsia"/>
            <w:color w:val="auto"/>
            <w:sz w:val="24"/>
            <w:u w:val="none"/>
          </w:rPr>
          <w:t>脚本</w:t>
        </w:r>
      </w:hyperlink>
      <w:r>
        <w:rPr>
          <w:rFonts w:cs="宋体" w:hint="eastAsia"/>
          <w:sz w:val="24"/>
          <w:lang w:bidi="ar"/>
        </w:rPr>
        <w:t>实现，无需加载浏览器插件，就能够实现</w:t>
      </w:r>
      <w:r>
        <w:rPr>
          <w:sz w:val="24"/>
          <w:lang w:bidi="ar"/>
        </w:rPr>
        <w:t>3D</w:t>
      </w:r>
      <w:r>
        <w:rPr>
          <w:rFonts w:cs="宋体" w:hint="eastAsia"/>
          <w:sz w:val="24"/>
          <w:lang w:bidi="ar"/>
        </w:rPr>
        <w:t>图像展示及三维交互等功能，目前已得到了大部分主流浏览器的支持。</w:t>
      </w:r>
    </w:p>
    <w:p w14:paraId="14F79D7F" w14:textId="77777777" w:rsidR="00067B30" w:rsidRDefault="0031372E">
      <w:pPr>
        <w:spacing w:line="500" w:lineRule="exact"/>
        <w:ind w:firstLineChars="200" w:firstLine="480"/>
        <w:rPr>
          <w:rFonts w:cs="宋体"/>
          <w:sz w:val="24"/>
          <w:lang w:bidi="ar"/>
        </w:rPr>
      </w:pPr>
      <w:r>
        <w:rPr>
          <w:rFonts w:cs="宋体" w:hint="eastAsia"/>
          <w:sz w:val="24"/>
          <w:lang w:bidi="ar"/>
        </w:rPr>
        <w:t>近年来，随着</w:t>
      </w:r>
      <w:r>
        <w:rPr>
          <w:sz w:val="24"/>
          <w:lang w:bidi="ar"/>
        </w:rPr>
        <w:t>WebGL</w:t>
      </w:r>
      <w:r>
        <w:rPr>
          <w:rFonts w:cs="宋体" w:hint="eastAsia"/>
          <w:sz w:val="24"/>
          <w:lang w:bidi="ar"/>
        </w:rPr>
        <w:t>技术与</w:t>
      </w:r>
      <w:r>
        <w:rPr>
          <w:sz w:val="24"/>
          <w:lang w:bidi="ar"/>
        </w:rPr>
        <w:t>HTML5</w:t>
      </w:r>
      <w:r>
        <w:rPr>
          <w:rFonts w:cs="宋体" w:hint="eastAsia"/>
          <w:sz w:val="24"/>
          <w:lang w:bidi="ar"/>
        </w:rPr>
        <w:t>的快速发展，</w:t>
      </w:r>
      <w:r>
        <w:rPr>
          <w:sz w:val="24"/>
          <w:lang w:bidi="ar"/>
        </w:rPr>
        <w:t>WebVR</w:t>
      </w:r>
      <w:r>
        <w:rPr>
          <w:rFonts w:cs="宋体" w:hint="eastAsia"/>
          <w:sz w:val="24"/>
          <w:lang w:bidi="ar"/>
        </w:rPr>
        <w:t>技术应运而生，改变了传统</w:t>
      </w:r>
      <w:r>
        <w:rPr>
          <w:sz w:val="24"/>
          <w:lang w:bidi="ar"/>
        </w:rPr>
        <w:t>VR</w:t>
      </w:r>
      <w:r>
        <w:rPr>
          <w:rFonts w:cs="宋体" w:hint="eastAsia"/>
          <w:sz w:val="24"/>
          <w:lang w:bidi="ar"/>
        </w:rPr>
        <w:t>的体验形式。</w:t>
      </w:r>
      <w:r>
        <w:rPr>
          <w:sz w:val="24"/>
          <w:lang w:bidi="ar"/>
        </w:rPr>
        <w:t>2016</w:t>
      </w:r>
      <w:r>
        <w:rPr>
          <w:rFonts w:cs="宋体" w:hint="eastAsia"/>
          <w:sz w:val="24"/>
          <w:lang w:bidi="ar"/>
        </w:rPr>
        <w:t>年，</w:t>
      </w:r>
      <w:r>
        <w:rPr>
          <w:sz w:val="24"/>
          <w:lang w:bidi="ar"/>
        </w:rPr>
        <w:t>Google Chrome</w:t>
      </w:r>
      <w:r>
        <w:rPr>
          <w:rFonts w:cs="宋体" w:hint="eastAsia"/>
          <w:sz w:val="24"/>
          <w:lang w:bidi="ar"/>
        </w:rPr>
        <w:t>旗下</w:t>
      </w:r>
      <w:r>
        <w:rPr>
          <w:sz w:val="24"/>
          <w:lang w:bidi="ar"/>
        </w:rPr>
        <w:t>VR</w:t>
      </w:r>
      <w:r>
        <w:rPr>
          <w:rFonts w:cs="宋体" w:hint="eastAsia"/>
          <w:sz w:val="24"/>
          <w:lang w:bidi="ar"/>
        </w:rPr>
        <w:t>团队与</w:t>
      </w:r>
      <w:r>
        <w:rPr>
          <w:sz w:val="24"/>
          <w:lang w:bidi="ar"/>
        </w:rPr>
        <w:t>Mozilla</w:t>
      </w:r>
      <w:r>
        <w:rPr>
          <w:rFonts w:cs="宋体" w:hint="eastAsia"/>
          <w:sz w:val="24"/>
          <w:lang w:bidi="ar"/>
        </w:rPr>
        <w:t>团队共同宣布</w:t>
      </w:r>
      <w:r>
        <w:rPr>
          <w:sz w:val="24"/>
          <w:lang w:bidi="ar"/>
        </w:rPr>
        <w:t>WebVR API 1.0</w:t>
      </w:r>
      <w:r>
        <w:rPr>
          <w:rFonts w:cs="宋体" w:hint="eastAsia"/>
          <w:sz w:val="24"/>
          <w:lang w:bidi="ar"/>
        </w:rPr>
        <w:t>版规范</w:t>
      </w:r>
      <w:r>
        <w:rPr>
          <w:sz w:val="24"/>
          <w:vertAlign w:val="superscript"/>
          <w:lang w:bidi="ar"/>
        </w:rPr>
        <w:fldChar w:fldCharType="begin"/>
      </w:r>
      <w:r>
        <w:rPr>
          <w:sz w:val="24"/>
          <w:vertAlign w:val="superscript"/>
          <w:lang w:bidi="ar"/>
        </w:rPr>
        <w:instrText xml:space="preserve"> REF _Ref14277 \r \h </w:instrText>
      </w:r>
      <w:r>
        <w:rPr>
          <w:sz w:val="24"/>
          <w:vertAlign w:val="superscript"/>
          <w:lang w:bidi="ar"/>
        </w:rPr>
      </w:r>
      <w:r>
        <w:rPr>
          <w:sz w:val="24"/>
          <w:vertAlign w:val="superscript"/>
          <w:lang w:bidi="ar"/>
        </w:rPr>
        <w:fldChar w:fldCharType="separate"/>
      </w:r>
      <w:r>
        <w:rPr>
          <w:sz w:val="24"/>
          <w:vertAlign w:val="superscript"/>
          <w:lang w:bidi="ar"/>
        </w:rPr>
        <w:t>[7</w:t>
      </w:r>
      <w:r>
        <w:rPr>
          <w:sz w:val="24"/>
          <w:vertAlign w:val="superscript"/>
          <w:lang w:bidi="ar"/>
        </w:rPr>
        <w:fldChar w:fldCharType="end"/>
      </w:r>
      <w:r>
        <w:rPr>
          <w:sz w:val="24"/>
          <w:vertAlign w:val="superscript"/>
          <w:lang w:bidi="ar"/>
        </w:rPr>
        <w:t>-</w:t>
      </w:r>
      <w:r>
        <w:rPr>
          <w:sz w:val="24"/>
          <w:vertAlign w:val="superscript"/>
          <w:lang w:bidi="ar"/>
        </w:rPr>
        <w:fldChar w:fldCharType="begin"/>
      </w:r>
      <w:r>
        <w:rPr>
          <w:sz w:val="24"/>
          <w:vertAlign w:val="superscript"/>
          <w:lang w:bidi="ar"/>
        </w:rPr>
        <w:instrText xml:space="preserve"> REF _Ref14901 \r \h </w:instrText>
      </w:r>
      <w:r>
        <w:rPr>
          <w:sz w:val="24"/>
          <w:vertAlign w:val="superscript"/>
          <w:lang w:bidi="ar"/>
        </w:rPr>
      </w:r>
      <w:r>
        <w:rPr>
          <w:sz w:val="24"/>
          <w:vertAlign w:val="superscript"/>
          <w:lang w:bidi="ar"/>
        </w:rPr>
        <w:fldChar w:fldCharType="separate"/>
      </w:r>
      <w:r>
        <w:rPr>
          <w:sz w:val="24"/>
          <w:vertAlign w:val="superscript"/>
          <w:lang w:bidi="ar"/>
        </w:rPr>
        <w:t>8]</w:t>
      </w:r>
      <w:r>
        <w:rPr>
          <w:sz w:val="24"/>
          <w:vertAlign w:val="superscript"/>
          <w:lang w:bidi="ar"/>
        </w:rPr>
        <w:fldChar w:fldCharType="end"/>
      </w:r>
      <w:r>
        <w:rPr>
          <w:rFonts w:cs="宋体" w:hint="eastAsia"/>
          <w:sz w:val="24"/>
          <w:lang w:bidi="ar"/>
        </w:rPr>
        <w:t>，许多浏览器厂商也都陆续发布了支持</w:t>
      </w:r>
      <w:r>
        <w:rPr>
          <w:sz w:val="24"/>
          <w:lang w:bidi="ar"/>
        </w:rPr>
        <w:t>WebVR</w:t>
      </w:r>
      <w:r>
        <w:rPr>
          <w:rFonts w:cs="宋体" w:hint="eastAsia"/>
          <w:sz w:val="24"/>
          <w:lang w:bidi="ar"/>
        </w:rPr>
        <w:t>功能的浏览器客户端，出现了</w:t>
      </w:r>
      <w:r>
        <w:rPr>
          <w:sz w:val="24"/>
          <w:lang w:bidi="ar"/>
        </w:rPr>
        <w:t>Oculus Rift</w:t>
      </w:r>
      <w:r>
        <w:rPr>
          <w:rFonts w:cs="宋体" w:hint="eastAsia"/>
          <w:sz w:val="24"/>
          <w:lang w:bidi="ar"/>
        </w:rPr>
        <w:t>、</w:t>
      </w:r>
      <w:r>
        <w:rPr>
          <w:sz w:val="24"/>
          <w:lang w:bidi="ar"/>
        </w:rPr>
        <w:t>HTC Vive</w:t>
      </w:r>
      <w:r>
        <w:rPr>
          <w:rFonts w:cs="宋体" w:hint="eastAsia"/>
          <w:sz w:val="24"/>
          <w:lang w:bidi="ar"/>
        </w:rPr>
        <w:t>和索尼</w:t>
      </w:r>
      <w:r>
        <w:rPr>
          <w:sz w:val="24"/>
          <w:lang w:bidi="ar"/>
        </w:rPr>
        <w:t>PlayStation VR</w:t>
      </w:r>
      <w:r>
        <w:rPr>
          <w:rFonts w:cs="宋体" w:hint="eastAsia"/>
          <w:sz w:val="24"/>
          <w:lang w:bidi="ar"/>
        </w:rPr>
        <w:t>三大虚拟现实产品。将</w:t>
      </w:r>
      <w:r>
        <w:rPr>
          <w:sz w:val="24"/>
          <w:lang w:bidi="ar"/>
        </w:rPr>
        <w:t>WebGL</w:t>
      </w:r>
      <w:r>
        <w:rPr>
          <w:rFonts w:cs="宋体" w:hint="eastAsia"/>
          <w:sz w:val="24"/>
          <w:lang w:bidi="ar"/>
        </w:rPr>
        <w:t>技术、</w:t>
      </w:r>
      <w:r>
        <w:rPr>
          <w:sz w:val="24"/>
          <w:lang w:bidi="ar"/>
        </w:rPr>
        <w:t>WebVR</w:t>
      </w:r>
      <w:r>
        <w:rPr>
          <w:rFonts w:cs="宋体" w:hint="eastAsia"/>
          <w:sz w:val="24"/>
          <w:lang w:bidi="ar"/>
        </w:rPr>
        <w:t>技术与</w:t>
      </w:r>
      <w:r>
        <w:rPr>
          <w:sz w:val="24"/>
          <w:lang w:bidi="ar"/>
        </w:rPr>
        <w:t>GIS</w:t>
      </w:r>
      <w:r>
        <w:rPr>
          <w:rFonts w:cs="宋体" w:hint="eastAsia"/>
          <w:sz w:val="24"/>
          <w:lang w:bidi="ar"/>
        </w:rPr>
        <w:t>结合构建空间表达能力强、跨平台、免插件、兼容性好的互联网三维</w:t>
      </w:r>
      <w:r>
        <w:rPr>
          <w:sz w:val="24"/>
          <w:lang w:bidi="ar"/>
        </w:rPr>
        <w:t>GIS</w:t>
      </w:r>
      <w:r>
        <w:rPr>
          <w:rFonts w:cs="宋体" w:hint="eastAsia"/>
          <w:sz w:val="24"/>
          <w:lang w:bidi="ar"/>
        </w:rPr>
        <w:t>系统已成为</w:t>
      </w:r>
      <w:r>
        <w:rPr>
          <w:sz w:val="24"/>
          <w:lang w:bidi="ar"/>
        </w:rPr>
        <w:t>GIS</w:t>
      </w:r>
      <w:r>
        <w:rPr>
          <w:rFonts w:cs="宋体" w:hint="eastAsia"/>
          <w:sz w:val="24"/>
          <w:lang w:bidi="ar"/>
        </w:rPr>
        <w:t>的发展</w:t>
      </w:r>
      <w:r>
        <w:rPr>
          <w:rFonts w:cs="宋体" w:hint="eastAsia"/>
          <w:sz w:val="24"/>
          <w:lang w:bidi="ar"/>
        </w:rPr>
        <w:lastRenderedPageBreak/>
        <w:t>趋势，同样具有重要的现实意义。</w:t>
      </w:r>
    </w:p>
    <w:p w14:paraId="7A61C429" w14:textId="77777777" w:rsidR="00067B30" w:rsidRDefault="0031372E">
      <w:pPr>
        <w:pStyle w:val="2"/>
        <w:spacing w:before="312" w:after="156"/>
      </w:pPr>
      <w:r>
        <w:rPr>
          <w:rFonts w:hint="eastAsia"/>
        </w:rPr>
        <w:t xml:space="preserve"> </w:t>
      </w:r>
      <w:bookmarkStart w:id="45" w:name="_Toc9500"/>
      <w:r>
        <w:rPr>
          <w:rFonts w:hint="eastAsia"/>
        </w:rPr>
        <w:t>国内外研究现状</w:t>
      </w:r>
      <w:bookmarkEnd w:id="45"/>
    </w:p>
    <w:p w14:paraId="13AF4D7C" w14:textId="77777777" w:rsidR="00067B30" w:rsidRDefault="0031372E">
      <w:pPr>
        <w:spacing w:line="500" w:lineRule="exact"/>
        <w:ind w:firstLineChars="200" w:firstLine="480"/>
        <w:rPr>
          <w:sz w:val="24"/>
        </w:rPr>
      </w:pPr>
      <w:r>
        <w:rPr>
          <w:sz w:val="24"/>
          <w:lang w:bidi="ar"/>
        </w:rPr>
        <w:t>Web3D</w:t>
      </w:r>
      <w:r>
        <w:rPr>
          <w:rFonts w:cs="宋体" w:hint="eastAsia"/>
          <w:sz w:val="24"/>
          <w:lang w:bidi="ar"/>
        </w:rPr>
        <w:t>技术发展标准经历了一个漫长发展过程。</w:t>
      </w:r>
      <w:r>
        <w:rPr>
          <w:sz w:val="24"/>
          <w:lang w:bidi="ar"/>
        </w:rPr>
        <w:t>1997</w:t>
      </w:r>
      <w:r>
        <w:rPr>
          <w:rFonts w:cs="宋体" w:hint="eastAsia"/>
          <w:sz w:val="24"/>
          <w:lang w:bidi="ar"/>
        </w:rPr>
        <w:t>年</w:t>
      </w:r>
      <w:r>
        <w:rPr>
          <w:sz w:val="24"/>
          <w:lang w:bidi="ar"/>
        </w:rPr>
        <w:t>12</w:t>
      </w:r>
      <w:r>
        <w:rPr>
          <w:rFonts w:cs="宋体" w:hint="eastAsia"/>
          <w:sz w:val="24"/>
          <w:lang w:bidi="ar"/>
        </w:rPr>
        <w:t>月</w:t>
      </w:r>
      <w:hyperlink r:id="rId18" w:tgtFrame="http://baike.baidu.com/_blank" w:history="1">
        <w:r>
          <w:rPr>
            <w:rStyle w:val="ae"/>
            <w:rFonts w:cs="宋体" w:hint="eastAsia"/>
            <w:color w:val="auto"/>
            <w:sz w:val="24"/>
            <w:u w:val="none"/>
          </w:rPr>
          <w:t>虚拟现实</w:t>
        </w:r>
      </w:hyperlink>
      <w:hyperlink r:id="rId19" w:tgtFrame="http://baike.baidu.com/_blank" w:history="1">
        <w:r>
          <w:rPr>
            <w:rStyle w:val="ae"/>
            <w:rFonts w:cs="宋体" w:hint="eastAsia"/>
            <w:color w:val="auto"/>
            <w:sz w:val="24"/>
            <w:u w:val="none"/>
          </w:rPr>
          <w:t>建模语言</w:t>
        </w:r>
      </w:hyperlink>
      <w:r>
        <w:rPr>
          <w:rFonts w:cs="宋体" w:hint="eastAsia"/>
          <w:sz w:val="24"/>
          <w:lang w:bidi="ar"/>
        </w:rPr>
        <w:t>（</w:t>
      </w:r>
      <w:r>
        <w:rPr>
          <w:sz w:val="24"/>
          <w:lang w:bidi="ar"/>
        </w:rPr>
        <w:t>VRML</w:t>
      </w:r>
      <w:r>
        <w:rPr>
          <w:rFonts w:cs="宋体" w:hint="eastAsia"/>
          <w:sz w:val="24"/>
          <w:lang w:bidi="ar"/>
        </w:rPr>
        <w:t>）正式发布，它是早期</w:t>
      </w:r>
      <w:r>
        <w:rPr>
          <w:sz w:val="24"/>
          <w:lang w:bidi="ar"/>
        </w:rPr>
        <w:t>Web3D</w:t>
      </w:r>
      <w:r>
        <w:rPr>
          <w:rFonts w:cs="宋体" w:hint="eastAsia"/>
          <w:sz w:val="24"/>
          <w:lang w:bidi="ar"/>
        </w:rPr>
        <w:t>技术的解决方案</w:t>
      </w:r>
      <w:r>
        <w:rPr>
          <w:sz w:val="24"/>
          <w:vertAlign w:val="superscript"/>
          <w:lang w:bidi="ar"/>
        </w:rPr>
        <w:fldChar w:fldCharType="begin"/>
      </w:r>
      <w:r>
        <w:rPr>
          <w:sz w:val="24"/>
          <w:vertAlign w:val="superscript"/>
          <w:lang w:bidi="ar"/>
        </w:rPr>
        <w:instrText xml:space="preserve"> REF _Ref1430 \r \h </w:instrText>
      </w:r>
      <w:r>
        <w:rPr>
          <w:sz w:val="24"/>
          <w:vertAlign w:val="superscript"/>
          <w:lang w:bidi="ar"/>
        </w:rPr>
      </w:r>
      <w:r>
        <w:rPr>
          <w:sz w:val="24"/>
          <w:vertAlign w:val="superscript"/>
          <w:lang w:bidi="ar"/>
        </w:rPr>
        <w:fldChar w:fldCharType="separate"/>
      </w:r>
      <w:r>
        <w:rPr>
          <w:sz w:val="24"/>
          <w:vertAlign w:val="superscript"/>
          <w:lang w:bidi="ar"/>
        </w:rPr>
        <w:t>[9]</w:t>
      </w:r>
      <w:r>
        <w:rPr>
          <w:sz w:val="24"/>
          <w:vertAlign w:val="superscript"/>
          <w:lang w:bidi="ar"/>
        </w:rPr>
        <w:fldChar w:fldCharType="end"/>
      </w:r>
      <w:r>
        <w:rPr>
          <w:rFonts w:cs="宋体" w:hint="eastAsia"/>
          <w:sz w:val="24"/>
          <w:lang w:bidi="ar"/>
        </w:rPr>
        <w:t>，</w:t>
      </w:r>
      <w:r>
        <w:rPr>
          <w:sz w:val="24"/>
          <w:lang w:bidi="ar"/>
        </w:rPr>
        <w:t>VRML</w:t>
      </w:r>
      <w:r>
        <w:rPr>
          <w:rFonts w:cs="宋体" w:hint="eastAsia"/>
          <w:sz w:val="24"/>
          <w:lang w:bidi="ar"/>
        </w:rPr>
        <w:t>引擎能够通过互联网实现三维场景的实时渲染，但是使用</w:t>
      </w:r>
      <w:r>
        <w:rPr>
          <w:sz w:val="24"/>
          <w:lang w:bidi="ar"/>
        </w:rPr>
        <w:t>VRML</w:t>
      </w:r>
      <w:r>
        <w:rPr>
          <w:rFonts w:cs="宋体" w:hint="eastAsia"/>
          <w:sz w:val="24"/>
          <w:lang w:bidi="ar"/>
        </w:rPr>
        <w:t>进行三维场景渲染时必须在浏览器中安装</w:t>
      </w:r>
      <w:r>
        <w:rPr>
          <w:sz w:val="24"/>
          <w:lang w:bidi="ar"/>
        </w:rPr>
        <w:t>VRML Viewer</w:t>
      </w:r>
      <w:r>
        <w:rPr>
          <w:rFonts w:cs="宋体" w:hint="eastAsia"/>
          <w:sz w:val="24"/>
          <w:lang w:bidi="ar"/>
        </w:rPr>
        <w:t>插件，而且只能实现较简单的交互操作，用户体验不够友好。</w:t>
      </w:r>
      <w:r>
        <w:rPr>
          <w:sz w:val="24"/>
          <w:lang w:bidi="ar"/>
        </w:rPr>
        <w:t>2001</w:t>
      </w:r>
      <w:r>
        <w:rPr>
          <w:rFonts w:cs="宋体" w:hint="eastAsia"/>
          <w:sz w:val="24"/>
          <w:lang w:bidi="ar"/>
        </w:rPr>
        <w:t>年</w:t>
      </w:r>
      <w:r>
        <w:rPr>
          <w:sz w:val="24"/>
          <w:lang w:bidi="ar"/>
        </w:rPr>
        <w:t>8</w:t>
      </w:r>
      <w:r>
        <w:rPr>
          <w:rFonts w:cs="宋体" w:hint="eastAsia"/>
          <w:sz w:val="24"/>
          <w:lang w:bidi="ar"/>
        </w:rPr>
        <w:t>月</w:t>
      </w:r>
      <w:r>
        <w:rPr>
          <w:sz w:val="24"/>
          <w:lang w:bidi="ar"/>
        </w:rPr>
        <w:t>Web3D</w:t>
      </w:r>
      <w:r>
        <w:rPr>
          <w:rFonts w:cs="宋体" w:hint="eastAsia"/>
          <w:sz w:val="24"/>
          <w:lang w:bidi="ar"/>
        </w:rPr>
        <w:t>联盟发布了新一代三维图像标记语言</w:t>
      </w:r>
      <w:r>
        <w:rPr>
          <w:sz w:val="24"/>
          <w:lang w:bidi="ar"/>
        </w:rPr>
        <w:t>——X3D</w:t>
      </w:r>
      <w:r>
        <w:rPr>
          <w:rFonts w:cs="宋体" w:hint="eastAsia"/>
          <w:sz w:val="24"/>
          <w:lang w:bidi="ar"/>
        </w:rPr>
        <w:t>，</w:t>
      </w:r>
      <w:r>
        <w:rPr>
          <w:sz w:val="24"/>
          <w:lang w:bidi="ar"/>
        </w:rPr>
        <w:t>X3D</w:t>
      </w:r>
      <w:r>
        <w:rPr>
          <w:rFonts w:cs="宋体" w:hint="eastAsia"/>
          <w:sz w:val="24"/>
          <w:lang w:bidi="ar"/>
        </w:rPr>
        <w:t>基于</w:t>
      </w:r>
      <w:r>
        <w:rPr>
          <w:sz w:val="24"/>
          <w:lang w:bidi="ar"/>
        </w:rPr>
        <w:t>XML</w:t>
      </w:r>
      <w:r>
        <w:rPr>
          <w:rFonts w:cs="宋体" w:hint="eastAsia"/>
          <w:sz w:val="24"/>
          <w:lang w:bidi="ar"/>
        </w:rPr>
        <w:t>格式开发，是</w:t>
      </w:r>
      <w:r>
        <w:rPr>
          <w:sz w:val="24"/>
          <w:lang w:bidi="ar"/>
        </w:rPr>
        <w:t>VRML</w:t>
      </w:r>
      <w:r>
        <w:rPr>
          <w:rFonts w:cs="宋体" w:hint="eastAsia"/>
          <w:sz w:val="24"/>
          <w:lang w:bidi="ar"/>
        </w:rPr>
        <w:t>的升级版本，但是由于开发环境和制作工具相对比较落后且没有提供给开发者完善的功能包，且三维场景的渲染性能较差。目前其在市场占有率不高。</w:t>
      </w:r>
      <w:r>
        <w:rPr>
          <w:sz w:val="24"/>
          <w:lang w:bidi="ar"/>
        </w:rPr>
        <w:t>Flash 3D</w:t>
      </w:r>
      <w:r>
        <w:rPr>
          <w:rFonts w:cs="宋体" w:hint="eastAsia"/>
          <w:sz w:val="24"/>
          <w:lang w:bidi="ar"/>
        </w:rPr>
        <w:t>一种</w:t>
      </w:r>
      <w:r>
        <w:rPr>
          <w:sz w:val="24"/>
          <w:lang w:bidi="ar"/>
        </w:rPr>
        <w:t>Adobe</w:t>
      </w:r>
      <w:r>
        <w:rPr>
          <w:rFonts w:cs="宋体" w:hint="eastAsia"/>
          <w:sz w:val="24"/>
          <w:lang w:bidi="ar"/>
        </w:rPr>
        <w:t>公司开发的</w:t>
      </w:r>
      <w:r>
        <w:rPr>
          <w:sz w:val="24"/>
          <w:lang w:bidi="ar"/>
        </w:rPr>
        <w:t>Flash Player</w:t>
      </w:r>
      <w:r>
        <w:rPr>
          <w:rFonts w:cs="宋体" w:hint="eastAsia"/>
          <w:sz w:val="24"/>
          <w:lang w:bidi="ar"/>
        </w:rPr>
        <w:t>浏览器插件技术，能够很好地利用硬件加速，但其实现形式是通过浏览器插件的方式，针对不同平台、不同版本浏览器都需安装不同版本的插件，使用不方便</w:t>
      </w:r>
      <w:r>
        <w:rPr>
          <w:rFonts w:cs="宋体" w:hint="eastAsia"/>
          <w:sz w:val="24"/>
          <w:vertAlign w:val="superscript"/>
          <w:lang w:bidi="ar"/>
        </w:rPr>
        <w:fldChar w:fldCharType="begin"/>
      </w:r>
      <w:r>
        <w:rPr>
          <w:rFonts w:cs="宋体" w:hint="eastAsia"/>
          <w:sz w:val="24"/>
          <w:vertAlign w:val="superscript"/>
          <w:lang w:bidi="ar"/>
        </w:rPr>
        <w:instrText xml:space="preserve"> REF _Ref3595 \r \h </w:instrText>
      </w:r>
      <w:r>
        <w:rPr>
          <w:rFonts w:cs="宋体" w:hint="eastAsia"/>
          <w:sz w:val="24"/>
          <w:vertAlign w:val="superscript"/>
          <w:lang w:bidi="ar"/>
        </w:rPr>
      </w:r>
      <w:r>
        <w:rPr>
          <w:rFonts w:cs="宋体" w:hint="eastAsia"/>
          <w:sz w:val="24"/>
          <w:vertAlign w:val="superscript"/>
          <w:lang w:bidi="ar"/>
        </w:rPr>
        <w:fldChar w:fldCharType="separate"/>
      </w:r>
      <w:r>
        <w:rPr>
          <w:rFonts w:cs="宋体" w:hint="eastAsia"/>
          <w:sz w:val="24"/>
          <w:vertAlign w:val="superscript"/>
          <w:lang w:bidi="ar"/>
        </w:rPr>
        <w:t>[10</w:t>
      </w:r>
      <w:r>
        <w:rPr>
          <w:rFonts w:cs="宋体" w:hint="eastAsia"/>
          <w:sz w:val="24"/>
          <w:vertAlign w:val="superscript"/>
          <w:lang w:bidi="ar"/>
        </w:rPr>
        <w:fldChar w:fldCharType="end"/>
      </w:r>
      <w:r>
        <w:rPr>
          <w:rFonts w:cs="宋体" w:hint="eastAsia"/>
          <w:sz w:val="24"/>
          <w:vertAlign w:val="superscript"/>
          <w:lang w:bidi="ar"/>
        </w:rPr>
        <w:t>-</w:t>
      </w:r>
      <w:r>
        <w:rPr>
          <w:rFonts w:cs="宋体" w:hint="eastAsia"/>
          <w:sz w:val="24"/>
          <w:vertAlign w:val="superscript"/>
          <w:lang w:bidi="ar"/>
        </w:rPr>
        <w:fldChar w:fldCharType="begin"/>
      </w:r>
      <w:r>
        <w:rPr>
          <w:rFonts w:cs="宋体" w:hint="eastAsia"/>
          <w:sz w:val="24"/>
          <w:vertAlign w:val="superscript"/>
          <w:lang w:bidi="ar"/>
        </w:rPr>
        <w:instrText xml:space="preserve"> REF _Ref3601 \r \h </w:instrText>
      </w:r>
      <w:r>
        <w:rPr>
          <w:rFonts w:cs="宋体" w:hint="eastAsia"/>
          <w:sz w:val="24"/>
          <w:vertAlign w:val="superscript"/>
          <w:lang w:bidi="ar"/>
        </w:rPr>
      </w:r>
      <w:r>
        <w:rPr>
          <w:rFonts w:cs="宋体" w:hint="eastAsia"/>
          <w:sz w:val="24"/>
          <w:vertAlign w:val="superscript"/>
          <w:lang w:bidi="ar"/>
        </w:rPr>
        <w:fldChar w:fldCharType="separate"/>
      </w:r>
      <w:r>
        <w:rPr>
          <w:rFonts w:cs="宋体" w:hint="eastAsia"/>
          <w:sz w:val="24"/>
          <w:vertAlign w:val="superscript"/>
          <w:lang w:bidi="ar"/>
        </w:rPr>
        <w:t>11]</w:t>
      </w:r>
      <w:r>
        <w:rPr>
          <w:rFonts w:cs="宋体" w:hint="eastAsia"/>
          <w:sz w:val="24"/>
          <w:vertAlign w:val="superscript"/>
          <w:lang w:bidi="ar"/>
        </w:rPr>
        <w:fldChar w:fldCharType="end"/>
      </w:r>
      <w:r>
        <w:rPr>
          <w:rFonts w:cs="宋体" w:hint="eastAsia"/>
          <w:sz w:val="24"/>
          <w:lang w:bidi="ar"/>
        </w:rPr>
        <w:t>。</w:t>
      </w:r>
      <w:r>
        <w:rPr>
          <w:sz w:val="24"/>
          <w:lang w:bidi="ar"/>
        </w:rPr>
        <w:t>WebGL</w:t>
      </w:r>
      <w:r>
        <w:rPr>
          <w:rFonts w:cs="宋体" w:hint="eastAsia"/>
          <w:sz w:val="24"/>
          <w:lang w:bidi="ar"/>
        </w:rPr>
        <w:t>基于</w:t>
      </w:r>
      <w:r>
        <w:rPr>
          <w:sz w:val="24"/>
          <w:lang w:bidi="ar"/>
        </w:rPr>
        <w:t xml:space="preserve"> OpenGL ES 2.0 </w:t>
      </w:r>
      <w:r>
        <w:rPr>
          <w:rFonts w:cs="宋体" w:hint="eastAsia"/>
          <w:sz w:val="24"/>
          <w:lang w:bidi="ar"/>
        </w:rPr>
        <w:t>标准</w:t>
      </w:r>
      <w:r>
        <w:rPr>
          <w:sz w:val="24"/>
          <w:vertAlign w:val="superscript"/>
          <w:lang w:bidi="ar"/>
        </w:rPr>
        <w:fldChar w:fldCharType="begin"/>
      </w:r>
      <w:r>
        <w:rPr>
          <w:sz w:val="24"/>
          <w:vertAlign w:val="superscript"/>
          <w:lang w:bidi="ar"/>
        </w:rPr>
        <w:instrText xml:space="preserve"> REF _Ref5854 \r \h </w:instrText>
      </w:r>
      <w:r>
        <w:rPr>
          <w:sz w:val="24"/>
          <w:vertAlign w:val="superscript"/>
          <w:lang w:bidi="ar"/>
        </w:rPr>
      </w:r>
      <w:r>
        <w:rPr>
          <w:sz w:val="24"/>
          <w:vertAlign w:val="superscript"/>
          <w:lang w:bidi="ar"/>
        </w:rPr>
        <w:fldChar w:fldCharType="separate"/>
      </w:r>
      <w:r>
        <w:rPr>
          <w:sz w:val="24"/>
          <w:vertAlign w:val="superscript"/>
          <w:lang w:bidi="ar"/>
        </w:rPr>
        <w:t>[12</w:t>
      </w:r>
      <w:r>
        <w:rPr>
          <w:sz w:val="24"/>
          <w:vertAlign w:val="superscript"/>
          <w:lang w:bidi="ar"/>
        </w:rPr>
        <w:fldChar w:fldCharType="end"/>
      </w:r>
      <w:r>
        <w:rPr>
          <w:sz w:val="24"/>
          <w:vertAlign w:val="superscript"/>
          <w:lang w:bidi="ar"/>
        </w:rPr>
        <w:t>-</w:t>
      </w:r>
      <w:r>
        <w:rPr>
          <w:sz w:val="24"/>
          <w:vertAlign w:val="superscript"/>
          <w:lang w:bidi="ar"/>
        </w:rPr>
        <w:fldChar w:fldCharType="begin"/>
      </w:r>
      <w:r>
        <w:rPr>
          <w:sz w:val="24"/>
          <w:vertAlign w:val="superscript"/>
          <w:lang w:bidi="ar"/>
        </w:rPr>
        <w:instrText xml:space="preserve"> REF _Ref21673 \r \h </w:instrText>
      </w:r>
      <w:r>
        <w:rPr>
          <w:sz w:val="24"/>
          <w:vertAlign w:val="superscript"/>
          <w:lang w:bidi="ar"/>
        </w:rPr>
      </w:r>
      <w:r>
        <w:rPr>
          <w:sz w:val="24"/>
          <w:vertAlign w:val="superscript"/>
          <w:lang w:bidi="ar"/>
        </w:rPr>
        <w:fldChar w:fldCharType="separate"/>
      </w:r>
      <w:r>
        <w:rPr>
          <w:sz w:val="24"/>
          <w:vertAlign w:val="superscript"/>
          <w:lang w:bidi="ar"/>
        </w:rPr>
        <w:t>13]</w:t>
      </w:r>
      <w:r>
        <w:rPr>
          <w:sz w:val="24"/>
          <w:vertAlign w:val="superscript"/>
          <w:lang w:bidi="ar"/>
        </w:rPr>
        <w:fldChar w:fldCharType="end"/>
      </w:r>
      <w:r>
        <w:rPr>
          <w:rFonts w:cs="宋体" w:hint="eastAsia"/>
          <w:sz w:val="24"/>
          <w:lang w:bidi="ar"/>
        </w:rPr>
        <w:t>，支持</w:t>
      </w:r>
      <w:r>
        <w:rPr>
          <w:sz w:val="24"/>
          <w:lang w:bidi="ar"/>
        </w:rPr>
        <w:t>CPU</w:t>
      </w:r>
      <w:r>
        <w:rPr>
          <w:rFonts w:cs="宋体" w:hint="eastAsia"/>
          <w:sz w:val="24"/>
          <w:lang w:bidi="ar"/>
        </w:rPr>
        <w:t>硬件加速，不需要安装额外的浏览器插件，只需使用</w:t>
      </w:r>
      <w:r>
        <w:rPr>
          <w:sz w:val="24"/>
          <w:lang w:bidi="ar"/>
        </w:rPr>
        <w:t>JavaScript</w:t>
      </w:r>
      <w:r>
        <w:rPr>
          <w:rFonts w:cs="宋体" w:hint="eastAsia"/>
          <w:sz w:val="24"/>
          <w:lang w:bidi="ar"/>
        </w:rPr>
        <w:t>语言调用绘制三维图形接口即可，它使得构建跨平台、开放的、渲染效果好、兼容性好、免插件的三维</w:t>
      </w:r>
      <w:r>
        <w:rPr>
          <w:sz w:val="24"/>
          <w:lang w:bidi="ar"/>
        </w:rPr>
        <w:t>WebGIS</w:t>
      </w:r>
      <w:r>
        <w:rPr>
          <w:rFonts w:cs="宋体" w:hint="eastAsia"/>
          <w:sz w:val="24"/>
          <w:lang w:bidi="ar"/>
        </w:rPr>
        <w:t>系统成为可能，具有以往</w:t>
      </w:r>
      <w:r>
        <w:rPr>
          <w:sz w:val="24"/>
          <w:lang w:bidi="ar"/>
        </w:rPr>
        <w:t>Web3D</w:t>
      </w:r>
      <w:r>
        <w:rPr>
          <w:rFonts w:cs="宋体" w:hint="eastAsia"/>
          <w:sz w:val="24"/>
          <w:lang w:bidi="ar"/>
        </w:rPr>
        <w:t>技术无法比拟的优势。</w:t>
      </w:r>
    </w:p>
    <w:p w14:paraId="473C59CD" w14:textId="77777777" w:rsidR="00067B30" w:rsidRDefault="0031372E">
      <w:pPr>
        <w:spacing w:line="500" w:lineRule="exact"/>
        <w:ind w:firstLineChars="200" w:firstLine="480"/>
        <w:rPr>
          <w:sz w:val="24"/>
        </w:rPr>
      </w:pPr>
      <w:r>
        <w:rPr>
          <w:rFonts w:cs="宋体" w:hint="eastAsia"/>
          <w:sz w:val="24"/>
          <w:lang w:bidi="ar"/>
        </w:rPr>
        <w:t>目前，关于</w:t>
      </w:r>
      <w:r>
        <w:rPr>
          <w:sz w:val="24"/>
          <w:lang w:bidi="ar"/>
        </w:rPr>
        <w:t>Web3D</w:t>
      </w:r>
      <w:r>
        <w:rPr>
          <w:rFonts w:cs="宋体" w:hint="eastAsia"/>
          <w:sz w:val="24"/>
          <w:lang w:bidi="ar"/>
        </w:rPr>
        <w:t>技术研究和实践进一步深入。在国外，</w:t>
      </w:r>
      <w:hyperlink r:id="rId20" w:tooltip="查找此作者的更多记录" w:history="1">
        <w:r>
          <w:rPr>
            <w:rStyle w:val="ae"/>
            <w:color w:val="auto"/>
            <w:sz w:val="24"/>
            <w:u w:val="none"/>
          </w:rPr>
          <w:t>Mobeen</w:t>
        </w:r>
      </w:hyperlink>
      <w:r>
        <w:rPr>
          <w:rFonts w:cs="宋体" w:hint="eastAsia"/>
          <w:sz w:val="24"/>
          <w:lang w:bidi="ar"/>
        </w:rPr>
        <w:t>等人通过部署新型的单通道渲染管道，发明了基于</w:t>
      </w:r>
      <w:r>
        <w:rPr>
          <w:sz w:val="24"/>
          <w:lang w:bidi="ar"/>
        </w:rPr>
        <w:t>WebGL</w:t>
      </w:r>
      <w:r>
        <w:rPr>
          <w:rFonts w:cs="宋体" w:hint="eastAsia"/>
          <w:sz w:val="24"/>
          <w:lang w:bidi="ar"/>
        </w:rPr>
        <w:t>渲染算法的高性能</w:t>
      </w:r>
      <w:r>
        <w:rPr>
          <w:sz w:val="24"/>
          <w:lang w:bidi="ar"/>
        </w:rPr>
        <w:t>GPU</w:t>
      </w:r>
      <w:r>
        <w:rPr>
          <w:rFonts w:cs="宋体" w:hint="eastAsia"/>
          <w:sz w:val="24"/>
          <w:lang w:bidi="ar"/>
        </w:rPr>
        <w:t>，并在</w:t>
      </w:r>
      <w:r>
        <w:rPr>
          <w:sz w:val="24"/>
          <w:lang w:bidi="ar"/>
        </w:rPr>
        <w:t>Web</w:t>
      </w:r>
      <w:r>
        <w:rPr>
          <w:rFonts w:cs="宋体" w:hint="eastAsia"/>
          <w:sz w:val="24"/>
          <w:lang w:bidi="ar"/>
        </w:rPr>
        <w:t>浏览器中通过使用自定义函数部件扩展了伪彩色阴影和射线函数，使渲染时的特征增强</w:t>
      </w:r>
      <w:r>
        <w:rPr>
          <w:sz w:val="24"/>
          <w:vertAlign w:val="superscript"/>
          <w:lang w:bidi="ar"/>
        </w:rPr>
        <w:fldChar w:fldCharType="begin"/>
      </w:r>
      <w:r>
        <w:rPr>
          <w:sz w:val="24"/>
          <w:vertAlign w:val="superscript"/>
          <w:lang w:bidi="ar"/>
        </w:rPr>
        <w:instrText xml:space="preserve"> REF _Ref18085 \r \h </w:instrText>
      </w:r>
      <w:r>
        <w:rPr>
          <w:sz w:val="24"/>
          <w:vertAlign w:val="superscript"/>
          <w:lang w:bidi="ar"/>
        </w:rPr>
      </w:r>
      <w:r>
        <w:rPr>
          <w:sz w:val="24"/>
          <w:vertAlign w:val="superscript"/>
          <w:lang w:bidi="ar"/>
        </w:rPr>
        <w:fldChar w:fldCharType="separate"/>
      </w:r>
      <w:r>
        <w:rPr>
          <w:sz w:val="24"/>
          <w:vertAlign w:val="superscript"/>
          <w:lang w:bidi="ar"/>
        </w:rPr>
        <w:t>[14]</w:t>
      </w:r>
      <w:r>
        <w:rPr>
          <w:sz w:val="24"/>
          <w:vertAlign w:val="superscript"/>
          <w:lang w:bidi="ar"/>
        </w:rPr>
        <w:fldChar w:fldCharType="end"/>
      </w:r>
      <w:r>
        <w:rPr>
          <w:rFonts w:cs="宋体" w:hint="eastAsia"/>
          <w:sz w:val="24"/>
          <w:lang w:bidi="ar"/>
        </w:rPr>
        <w:t>。</w:t>
      </w:r>
      <w:hyperlink r:id="rId21" w:tooltip="查找此作者的更多记录" w:history="1">
        <w:r>
          <w:rPr>
            <w:rStyle w:val="ae"/>
            <w:color w:val="auto"/>
            <w:sz w:val="24"/>
            <w:u w:val="none"/>
          </w:rPr>
          <w:t>Pettit</w:t>
        </w:r>
      </w:hyperlink>
      <w:r>
        <w:rPr>
          <w:rFonts w:cs="宋体" w:hint="eastAsia"/>
          <w:sz w:val="24"/>
          <w:lang w:bidi="ar"/>
        </w:rPr>
        <w:t>等人开发了基于</w:t>
      </w:r>
      <w:r>
        <w:rPr>
          <w:sz w:val="24"/>
          <w:lang w:bidi="ar"/>
        </w:rPr>
        <w:t>HTML5</w:t>
      </w:r>
      <w:r>
        <w:rPr>
          <w:rFonts w:cs="宋体" w:hint="eastAsia"/>
          <w:sz w:val="24"/>
          <w:lang w:bidi="ar"/>
        </w:rPr>
        <w:t>及</w:t>
      </w:r>
      <w:r>
        <w:rPr>
          <w:sz w:val="24"/>
          <w:lang w:bidi="ar"/>
        </w:rPr>
        <w:t>WebGL</w:t>
      </w:r>
      <w:r>
        <w:rPr>
          <w:rFonts w:cs="宋体" w:hint="eastAsia"/>
          <w:sz w:val="24"/>
          <w:lang w:bidi="ar"/>
        </w:rPr>
        <w:t>的生物数据</w:t>
      </w:r>
      <w:r>
        <w:rPr>
          <w:sz w:val="24"/>
          <w:lang w:bidi="ar"/>
        </w:rPr>
        <w:t>3D</w:t>
      </w:r>
      <w:r>
        <w:rPr>
          <w:rFonts w:cs="宋体" w:hint="eastAsia"/>
          <w:sz w:val="24"/>
          <w:lang w:bidi="ar"/>
        </w:rPr>
        <w:t>可视化工具</w:t>
      </w:r>
      <w:r>
        <w:rPr>
          <w:sz w:val="24"/>
          <w:lang w:bidi="ar"/>
        </w:rPr>
        <w:t>bioWeb3D</w:t>
      </w:r>
      <w:r>
        <w:rPr>
          <w:rFonts w:cs="宋体" w:hint="eastAsia"/>
          <w:sz w:val="24"/>
          <w:lang w:bidi="ar"/>
        </w:rPr>
        <w:t>，它允许通过输入简单的</w:t>
      </w:r>
      <w:r>
        <w:rPr>
          <w:sz w:val="24"/>
          <w:lang w:bidi="ar"/>
        </w:rPr>
        <w:t>JSON</w:t>
      </w:r>
      <w:r>
        <w:rPr>
          <w:rFonts w:cs="宋体" w:hint="eastAsia"/>
          <w:sz w:val="24"/>
          <w:lang w:bidi="ar"/>
        </w:rPr>
        <w:t>，</w:t>
      </w:r>
      <w:r>
        <w:rPr>
          <w:sz w:val="24"/>
          <w:lang w:bidi="ar"/>
        </w:rPr>
        <w:t>XML</w:t>
      </w:r>
      <w:r>
        <w:rPr>
          <w:rFonts w:cs="宋体" w:hint="eastAsia"/>
          <w:sz w:val="24"/>
          <w:lang w:bidi="ar"/>
        </w:rPr>
        <w:t>或</w:t>
      </w:r>
      <w:r>
        <w:rPr>
          <w:sz w:val="24"/>
          <w:lang w:bidi="ar"/>
        </w:rPr>
        <w:t>CSV</w:t>
      </w:r>
      <w:r>
        <w:rPr>
          <w:rFonts w:cs="宋体" w:hint="eastAsia"/>
          <w:sz w:val="24"/>
          <w:lang w:bidi="ar"/>
        </w:rPr>
        <w:t>文件实现多个大数据集同时可视化</w:t>
      </w:r>
      <w:r>
        <w:rPr>
          <w:sz w:val="24"/>
          <w:vertAlign w:val="superscript"/>
          <w:lang w:bidi="ar"/>
        </w:rPr>
        <w:fldChar w:fldCharType="begin"/>
      </w:r>
      <w:r>
        <w:rPr>
          <w:sz w:val="24"/>
          <w:vertAlign w:val="superscript"/>
          <w:lang w:bidi="ar"/>
        </w:rPr>
        <w:instrText xml:space="preserve"> REF _Ref19179 \r \h </w:instrText>
      </w:r>
      <w:r>
        <w:rPr>
          <w:sz w:val="24"/>
          <w:vertAlign w:val="superscript"/>
          <w:lang w:bidi="ar"/>
        </w:rPr>
      </w:r>
      <w:r>
        <w:rPr>
          <w:sz w:val="24"/>
          <w:vertAlign w:val="superscript"/>
          <w:lang w:bidi="ar"/>
        </w:rPr>
        <w:fldChar w:fldCharType="separate"/>
      </w:r>
      <w:r>
        <w:rPr>
          <w:sz w:val="24"/>
          <w:vertAlign w:val="superscript"/>
          <w:lang w:bidi="ar"/>
        </w:rPr>
        <w:t>[15]</w:t>
      </w:r>
      <w:r>
        <w:rPr>
          <w:sz w:val="24"/>
          <w:vertAlign w:val="superscript"/>
          <w:lang w:bidi="ar"/>
        </w:rPr>
        <w:fldChar w:fldCharType="end"/>
      </w:r>
      <w:r>
        <w:rPr>
          <w:rFonts w:cs="宋体" w:hint="eastAsia"/>
          <w:sz w:val="24"/>
          <w:lang w:bidi="ar"/>
        </w:rPr>
        <w:t>。</w:t>
      </w:r>
      <w:hyperlink r:id="rId22" w:tooltip="查找此作者的更多记录" w:history="1">
        <w:r>
          <w:rPr>
            <w:rStyle w:val="ae"/>
            <w:color w:val="auto"/>
            <w:sz w:val="24"/>
            <w:u w:val="none"/>
          </w:rPr>
          <w:t>Jaballah</w:t>
        </w:r>
      </w:hyperlink>
      <w:r>
        <w:rPr>
          <w:rFonts w:cs="宋体" w:hint="eastAsia"/>
          <w:sz w:val="24"/>
          <w:lang w:bidi="ar"/>
        </w:rPr>
        <w:t>等人开发了一款基于</w:t>
      </w:r>
      <w:r>
        <w:rPr>
          <w:sz w:val="24"/>
          <w:lang w:bidi="ar"/>
        </w:rPr>
        <w:t>Web3D</w:t>
      </w:r>
      <w:r>
        <w:rPr>
          <w:rFonts w:cs="宋体" w:hint="eastAsia"/>
          <w:sz w:val="24"/>
          <w:lang w:bidi="ar"/>
        </w:rPr>
        <w:t>场景的自动手语识别系统，根据马尔科夫模型，通过处理基于</w:t>
      </w:r>
      <w:r>
        <w:rPr>
          <w:sz w:val="24"/>
          <w:lang w:bidi="ar"/>
        </w:rPr>
        <w:t>H-anim</w:t>
      </w:r>
      <w:r>
        <w:rPr>
          <w:rFonts w:cs="宋体" w:hint="eastAsia"/>
          <w:sz w:val="24"/>
          <w:lang w:bidi="ar"/>
        </w:rPr>
        <w:t>和</w:t>
      </w:r>
      <w:r>
        <w:rPr>
          <w:sz w:val="24"/>
          <w:lang w:bidi="ar"/>
        </w:rPr>
        <w:t>X3D</w:t>
      </w:r>
      <w:r>
        <w:rPr>
          <w:rFonts w:cs="宋体" w:hint="eastAsia"/>
          <w:sz w:val="24"/>
          <w:lang w:bidi="ar"/>
        </w:rPr>
        <w:t>标准的格式良好的</w:t>
      </w:r>
      <w:r>
        <w:rPr>
          <w:sz w:val="24"/>
          <w:lang w:bidi="ar"/>
        </w:rPr>
        <w:t>3D</w:t>
      </w:r>
      <w:r>
        <w:rPr>
          <w:rFonts w:cs="宋体" w:hint="eastAsia"/>
          <w:sz w:val="24"/>
          <w:lang w:bidi="ar"/>
        </w:rPr>
        <w:t>场景自动识别手语</w:t>
      </w:r>
      <w:r>
        <w:rPr>
          <w:sz w:val="24"/>
          <w:vertAlign w:val="superscript"/>
          <w:lang w:bidi="ar"/>
        </w:rPr>
        <w:fldChar w:fldCharType="begin"/>
      </w:r>
      <w:r>
        <w:rPr>
          <w:sz w:val="24"/>
          <w:vertAlign w:val="superscript"/>
          <w:lang w:bidi="ar"/>
        </w:rPr>
        <w:instrText xml:space="preserve"> REF _Ref19607 \r \h </w:instrText>
      </w:r>
      <w:r>
        <w:rPr>
          <w:sz w:val="24"/>
          <w:vertAlign w:val="superscript"/>
          <w:lang w:bidi="ar"/>
        </w:rPr>
      </w:r>
      <w:r>
        <w:rPr>
          <w:sz w:val="24"/>
          <w:vertAlign w:val="superscript"/>
          <w:lang w:bidi="ar"/>
        </w:rPr>
        <w:fldChar w:fldCharType="separate"/>
      </w:r>
      <w:r>
        <w:rPr>
          <w:sz w:val="24"/>
          <w:vertAlign w:val="superscript"/>
          <w:lang w:bidi="ar"/>
        </w:rPr>
        <w:t>[16]</w:t>
      </w:r>
      <w:r>
        <w:rPr>
          <w:sz w:val="24"/>
          <w:vertAlign w:val="superscript"/>
          <w:lang w:bidi="ar"/>
        </w:rPr>
        <w:fldChar w:fldCharType="end"/>
      </w:r>
      <w:r>
        <w:rPr>
          <w:rFonts w:cs="宋体" w:hint="eastAsia"/>
          <w:sz w:val="24"/>
          <w:lang w:bidi="ar"/>
        </w:rPr>
        <w:t>。</w:t>
      </w:r>
      <w:r>
        <w:rPr>
          <w:sz w:val="24"/>
          <w:lang w:bidi="ar"/>
        </w:rPr>
        <w:t>Web3D</w:t>
      </w:r>
      <w:r>
        <w:rPr>
          <w:rFonts w:cs="宋体" w:hint="eastAsia"/>
          <w:sz w:val="24"/>
          <w:lang w:bidi="ar"/>
        </w:rPr>
        <w:t>技术发展为三维</w:t>
      </w:r>
      <w:r>
        <w:rPr>
          <w:sz w:val="24"/>
          <w:lang w:bidi="ar"/>
        </w:rPr>
        <w:t>WebGIS</w:t>
      </w:r>
      <w:r>
        <w:rPr>
          <w:rFonts w:cs="宋体" w:hint="eastAsia"/>
          <w:sz w:val="24"/>
          <w:lang w:bidi="ar"/>
        </w:rPr>
        <w:t>技术和研究和应用提供了条件和基础。</w:t>
      </w:r>
      <w:r>
        <w:rPr>
          <w:sz w:val="24"/>
          <w:lang w:bidi="ar"/>
        </w:rPr>
        <w:t>2005</w:t>
      </w:r>
      <w:r>
        <w:rPr>
          <w:rFonts w:cs="宋体" w:hint="eastAsia"/>
          <w:sz w:val="24"/>
          <w:lang w:bidi="ar"/>
        </w:rPr>
        <w:t>年</w:t>
      </w:r>
      <w:r>
        <w:rPr>
          <w:sz w:val="24"/>
          <w:lang w:bidi="ar"/>
        </w:rPr>
        <w:t>6</w:t>
      </w:r>
      <w:r>
        <w:rPr>
          <w:rFonts w:cs="宋体" w:hint="eastAsia"/>
          <w:sz w:val="24"/>
          <w:lang w:bidi="ar"/>
        </w:rPr>
        <w:t>月谷歌公司向全球推出了</w:t>
      </w:r>
      <w:r>
        <w:rPr>
          <w:sz w:val="24"/>
          <w:lang w:bidi="ar"/>
        </w:rPr>
        <w:t>Google Earth</w:t>
      </w:r>
      <w:r>
        <w:rPr>
          <w:rFonts w:cs="宋体" w:hint="eastAsia"/>
          <w:sz w:val="24"/>
          <w:lang w:bidi="ar"/>
        </w:rPr>
        <w:t>，震撼了全世界，引起了公众强烈的反响。它能将大量的卫星影像、航拍影像、地形数据以及</w:t>
      </w:r>
      <w:r>
        <w:rPr>
          <w:sz w:val="24"/>
          <w:lang w:bidi="ar"/>
        </w:rPr>
        <w:lastRenderedPageBreak/>
        <w:t>3D</w:t>
      </w:r>
      <w:r>
        <w:rPr>
          <w:rFonts w:cs="宋体" w:hint="eastAsia"/>
          <w:sz w:val="24"/>
          <w:lang w:bidi="ar"/>
        </w:rPr>
        <w:t>建筑物等数据组织在三维地球模型上，供用户多角度漫游查看</w:t>
      </w:r>
      <w:r>
        <w:rPr>
          <w:sz w:val="24"/>
          <w:vertAlign w:val="superscript"/>
          <w:lang w:bidi="ar"/>
        </w:rPr>
        <w:fldChar w:fldCharType="begin"/>
      </w:r>
      <w:r>
        <w:rPr>
          <w:sz w:val="24"/>
          <w:vertAlign w:val="superscript"/>
          <w:lang w:bidi="ar"/>
        </w:rPr>
        <w:instrText xml:space="preserve"> REF _Ref7128 \r \h </w:instrText>
      </w:r>
      <w:r>
        <w:rPr>
          <w:sz w:val="24"/>
          <w:vertAlign w:val="superscript"/>
          <w:lang w:bidi="ar"/>
        </w:rPr>
      </w:r>
      <w:r>
        <w:rPr>
          <w:sz w:val="24"/>
          <w:vertAlign w:val="superscript"/>
          <w:lang w:bidi="ar"/>
        </w:rPr>
        <w:fldChar w:fldCharType="separate"/>
      </w:r>
      <w:r>
        <w:rPr>
          <w:sz w:val="24"/>
          <w:vertAlign w:val="superscript"/>
          <w:lang w:bidi="ar"/>
        </w:rPr>
        <w:t>[17]</w:t>
      </w:r>
      <w:r>
        <w:rPr>
          <w:sz w:val="24"/>
          <w:vertAlign w:val="superscript"/>
          <w:lang w:bidi="ar"/>
        </w:rPr>
        <w:fldChar w:fldCharType="end"/>
      </w:r>
      <w:r>
        <w:rPr>
          <w:rFonts w:cs="宋体" w:hint="eastAsia"/>
          <w:sz w:val="24"/>
          <w:lang w:bidi="ar"/>
        </w:rPr>
        <w:t>；同时还提供了实用的距离量算功能；并提供导入用户本地数据的功能，包括</w:t>
      </w:r>
      <w:r>
        <w:rPr>
          <w:sz w:val="24"/>
          <w:lang w:bidi="ar"/>
        </w:rPr>
        <w:t>KML</w:t>
      </w:r>
      <w:r>
        <w:rPr>
          <w:rFonts w:cs="宋体" w:hint="eastAsia"/>
          <w:sz w:val="24"/>
          <w:lang w:bidi="ar"/>
        </w:rPr>
        <w:t>格式数据以及</w:t>
      </w:r>
      <w:r>
        <w:rPr>
          <w:sz w:val="24"/>
          <w:lang w:bidi="ar"/>
        </w:rPr>
        <w:t>3D</w:t>
      </w:r>
      <w:r>
        <w:rPr>
          <w:rFonts w:cs="宋体" w:hint="eastAsia"/>
          <w:sz w:val="24"/>
          <w:lang w:bidi="ar"/>
        </w:rPr>
        <w:t>建筑等。</w:t>
      </w:r>
      <w:r>
        <w:rPr>
          <w:rFonts w:hint="eastAsia"/>
          <w:sz w:val="24"/>
        </w:rPr>
        <w:t>但是</w:t>
      </w:r>
      <w:r>
        <w:rPr>
          <w:rFonts w:hint="eastAsia"/>
          <w:sz w:val="24"/>
        </w:rPr>
        <w:t>Google Earth</w:t>
      </w:r>
      <w:r>
        <w:rPr>
          <w:rFonts w:hint="eastAsia"/>
          <w:sz w:val="24"/>
        </w:rPr>
        <w:t>存在着对硬件和网络要求高、不支持复杂图形绘制、不支持多源影像集成管理、不支持动态可视化等诸多不足。</w:t>
      </w:r>
    </w:p>
    <w:p w14:paraId="714DD972" w14:textId="77777777" w:rsidR="00067B30" w:rsidRDefault="0031372E">
      <w:pPr>
        <w:spacing w:line="500" w:lineRule="exact"/>
        <w:ind w:firstLineChars="200" w:firstLine="480"/>
        <w:rPr>
          <w:sz w:val="24"/>
          <w:lang w:bidi="ar"/>
        </w:rPr>
      </w:pPr>
      <w:r>
        <w:rPr>
          <w:sz w:val="24"/>
          <w:lang w:bidi="ar"/>
        </w:rPr>
        <w:t>World Wind</w:t>
      </w:r>
      <w:r>
        <w:rPr>
          <w:sz w:val="24"/>
          <w:vertAlign w:val="superscript"/>
          <w:lang w:bidi="ar"/>
        </w:rPr>
        <w:fldChar w:fldCharType="begin"/>
      </w:r>
      <w:r>
        <w:rPr>
          <w:sz w:val="24"/>
          <w:vertAlign w:val="superscript"/>
          <w:lang w:bidi="ar"/>
        </w:rPr>
        <w:instrText xml:space="preserve"> REF _Ref7938 \r \h </w:instrText>
      </w:r>
      <w:r>
        <w:rPr>
          <w:sz w:val="24"/>
          <w:vertAlign w:val="superscript"/>
          <w:lang w:bidi="ar"/>
        </w:rPr>
      </w:r>
      <w:r>
        <w:rPr>
          <w:sz w:val="24"/>
          <w:vertAlign w:val="superscript"/>
          <w:lang w:bidi="ar"/>
        </w:rPr>
        <w:fldChar w:fldCharType="separate"/>
      </w:r>
      <w:r>
        <w:rPr>
          <w:sz w:val="24"/>
          <w:vertAlign w:val="superscript"/>
          <w:lang w:bidi="ar"/>
        </w:rPr>
        <w:t>[18</w:t>
      </w:r>
      <w:r>
        <w:rPr>
          <w:sz w:val="24"/>
          <w:vertAlign w:val="superscript"/>
          <w:lang w:bidi="ar"/>
        </w:rPr>
        <w:fldChar w:fldCharType="end"/>
      </w:r>
      <w:r>
        <w:rPr>
          <w:sz w:val="24"/>
          <w:vertAlign w:val="superscript"/>
          <w:lang w:bidi="ar"/>
        </w:rPr>
        <w:t>-</w:t>
      </w:r>
      <w:r>
        <w:rPr>
          <w:sz w:val="24"/>
          <w:vertAlign w:val="superscript"/>
          <w:lang w:bidi="ar"/>
        </w:rPr>
        <w:fldChar w:fldCharType="begin"/>
      </w:r>
      <w:r>
        <w:rPr>
          <w:sz w:val="24"/>
          <w:vertAlign w:val="superscript"/>
          <w:lang w:bidi="ar"/>
        </w:rPr>
        <w:instrText xml:space="preserve"> REF _Ref7944 \r \h </w:instrText>
      </w:r>
      <w:r>
        <w:rPr>
          <w:sz w:val="24"/>
          <w:vertAlign w:val="superscript"/>
          <w:lang w:bidi="ar"/>
        </w:rPr>
      </w:r>
      <w:r>
        <w:rPr>
          <w:sz w:val="24"/>
          <w:vertAlign w:val="superscript"/>
          <w:lang w:bidi="ar"/>
        </w:rPr>
        <w:fldChar w:fldCharType="separate"/>
      </w:r>
      <w:r>
        <w:rPr>
          <w:sz w:val="24"/>
          <w:vertAlign w:val="superscript"/>
          <w:lang w:bidi="ar"/>
        </w:rPr>
        <w:t>19]</w:t>
      </w:r>
      <w:r>
        <w:rPr>
          <w:sz w:val="24"/>
          <w:vertAlign w:val="superscript"/>
          <w:lang w:bidi="ar"/>
        </w:rPr>
        <w:fldChar w:fldCharType="end"/>
      </w:r>
      <w:r>
        <w:rPr>
          <w:rFonts w:hint="eastAsia"/>
          <w:sz w:val="24"/>
          <w:lang w:bidi="ar"/>
        </w:rPr>
        <w:t>是由</w:t>
      </w:r>
      <w:r>
        <w:rPr>
          <w:sz w:val="24"/>
          <w:lang w:bidi="ar"/>
        </w:rPr>
        <w:t>NASA</w:t>
      </w:r>
      <w:r>
        <w:rPr>
          <w:rFonts w:hint="eastAsia"/>
          <w:sz w:val="24"/>
          <w:lang w:bidi="ar"/>
        </w:rPr>
        <w:t>开发的一个开源项目，它包含了大量的卫星数据，包括</w:t>
      </w:r>
      <w:r>
        <w:rPr>
          <w:sz w:val="24"/>
          <w:lang w:bidi="ar"/>
        </w:rPr>
        <w:t>SRTM</w:t>
      </w:r>
      <w:r>
        <w:rPr>
          <w:rFonts w:hint="eastAsia"/>
          <w:sz w:val="24"/>
          <w:lang w:bidi="ar"/>
        </w:rPr>
        <w:t>、</w:t>
      </w:r>
      <w:r>
        <w:rPr>
          <w:sz w:val="24"/>
          <w:lang w:bidi="ar"/>
        </w:rPr>
        <w:t>Landsat</w:t>
      </w:r>
      <w:r>
        <w:rPr>
          <w:rFonts w:hint="eastAsia"/>
          <w:sz w:val="24"/>
          <w:lang w:bidi="ar"/>
        </w:rPr>
        <w:t>、</w:t>
      </w:r>
      <w:r>
        <w:rPr>
          <w:sz w:val="24"/>
          <w:lang w:bidi="ar"/>
        </w:rPr>
        <w:t>MODIS</w:t>
      </w:r>
      <w:r>
        <w:rPr>
          <w:rFonts w:hint="eastAsia"/>
          <w:sz w:val="24"/>
          <w:lang w:bidi="ar"/>
        </w:rPr>
        <w:t>等，能够将互联网上的</w:t>
      </w:r>
      <w:r>
        <w:rPr>
          <w:sz w:val="24"/>
          <w:lang w:bidi="ar"/>
        </w:rPr>
        <w:t>WMS (Web Mapping Service)</w:t>
      </w:r>
      <w:r>
        <w:rPr>
          <w:rFonts w:hint="eastAsia"/>
          <w:sz w:val="24"/>
          <w:lang w:bidi="ar"/>
        </w:rPr>
        <w:t>服务商提供的图像和</w:t>
      </w:r>
      <w:r>
        <w:rPr>
          <w:sz w:val="24"/>
          <w:lang w:bidi="ar"/>
        </w:rPr>
        <w:t>NASA</w:t>
      </w:r>
      <w:r>
        <w:rPr>
          <w:rFonts w:hint="eastAsia"/>
          <w:sz w:val="24"/>
          <w:lang w:bidi="ar"/>
        </w:rPr>
        <w:t>提供的卫星影像整合在三维地球上；</w:t>
      </w:r>
      <w:r>
        <w:rPr>
          <w:sz w:val="24"/>
          <w:lang w:bidi="ar"/>
        </w:rPr>
        <w:t>World Wind</w:t>
      </w:r>
      <w:r>
        <w:rPr>
          <w:rFonts w:hint="eastAsia"/>
          <w:sz w:val="24"/>
          <w:lang w:bidi="ar"/>
        </w:rPr>
        <w:t>还提供了火星和月球的数据，供用户从多角度浏览观察行星；同时还提供了动态要素标注等</w:t>
      </w:r>
      <w:r>
        <w:rPr>
          <w:sz w:val="24"/>
          <w:lang w:bidi="ar"/>
        </w:rPr>
        <w:t>GIS</w:t>
      </w:r>
      <w:r>
        <w:rPr>
          <w:rFonts w:hint="eastAsia"/>
          <w:sz w:val="24"/>
          <w:lang w:bidi="ar"/>
        </w:rPr>
        <w:t>功能。</w:t>
      </w:r>
      <w:r>
        <w:rPr>
          <w:sz w:val="24"/>
          <w:lang w:bidi="ar"/>
        </w:rPr>
        <w:t>World Wind</w:t>
      </w:r>
      <w:r>
        <w:rPr>
          <w:rFonts w:hint="eastAsia"/>
          <w:sz w:val="24"/>
          <w:lang w:bidi="ar"/>
        </w:rPr>
        <w:t>也具有很强的三维展示能力，并且是对外开放完全免费的。</w:t>
      </w:r>
      <w:r>
        <w:rPr>
          <w:rFonts w:hint="eastAsia"/>
          <w:sz w:val="24"/>
        </w:rPr>
        <w:t>不过</w:t>
      </w:r>
      <w:r>
        <w:rPr>
          <w:rFonts w:hint="eastAsia"/>
          <w:sz w:val="24"/>
        </w:rPr>
        <w:t>World Wind</w:t>
      </w:r>
      <w:r>
        <w:rPr>
          <w:rFonts w:hint="eastAsia"/>
          <w:sz w:val="24"/>
        </w:rPr>
        <w:t>存在内存泄漏的问题，导致资源</w:t>
      </w:r>
      <w:r>
        <w:rPr>
          <w:sz w:val="24"/>
        </w:rPr>
        <w:t>占用越来越大，速度越来越慢</w:t>
      </w:r>
      <w:r>
        <w:rPr>
          <w:rFonts w:hint="eastAsia"/>
          <w:sz w:val="24"/>
        </w:rPr>
        <w:t>。</w:t>
      </w:r>
      <w:r>
        <w:rPr>
          <w:sz w:val="24"/>
        </w:rPr>
        <w:t>World Wind</w:t>
      </w:r>
      <w:r>
        <w:rPr>
          <w:rFonts w:hint="eastAsia"/>
          <w:sz w:val="24"/>
        </w:rPr>
        <w:t>的影像数据显示效果差，会出现影像黑边、锯齿。</w:t>
      </w:r>
    </w:p>
    <w:p w14:paraId="529BF1A9" w14:textId="77777777" w:rsidR="00067B30" w:rsidRDefault="0031372E">
      <w:pPr>
        <w:spacing w:line="500" w:lineRule="exact"/>
        <w:ind w:firstLineChars="200" w:firstLine="480"/>
        <w:rPr>
          <w:sz w:val="24"/>
        </w:rPr>
      </w:pPr>
      <w:r>
        <w:rPr>
          <w:sz w:val="24"/>
          <w:lang w:bidi="ar"/>
        </w:rPr>
        <w:t>Virtual Earth 3D</w:t>
      </w:r>
      <w:r>
        <w:rPr>
          <w:rFonts w:hint="eastAsia"/>
          <w:sz w:val="24"/>
          <w:lang w:bidi="ar"/>
        </w:rPr>
        <w:t>是微软公司开发的虚拟三维地球平台，它不但能够使用户方便地浏览到不同地区的卫星影像和航空照片，还提供了逼真的三维建筑模型还原真实的三维现实世界，同时也提供了交通状况查询、驾驶服务等功能；但是</w:t>
      </w:r>
      <w:r>
        <w:rPr>
          <w:sz w:val="24"/>
          <w:lang w:bidi="ar"/>
        </w:rPr>
        <w:t>Virtual Earth 3D</w:t>
      </w:r>
      <w:r>
        <w:rPr>
          <w:rFonts w:hint="eastAsia"/>
          <w:sz w:val="24"/>
          <w:lang w:bidi="ar"/>
        </w:rPr>
        <w:t>在地形数据上失真较为严重，且目前只覆盖了美国</w:t>
      </w:r>
      <w:r>
        <w:rPr>
          <w:sz w:val="24"/>
          <w:lang w:bidi="ar"/>
        </w:rPr>
        <w:t>15</w:t>
      </w:r>
      <w:r>
        <w:rPr>
          <w:rFonts w:hint="eastAsia"/>
          <w:sz w:val="24"/>
          <w:lang w:bidi="ar"/>
        </w:rPr>
        <w:t>个主要城市及欧洲局部地区。国内也出现了相当不错的三维</w:t>
      </w:r>
      <w:r>
        <w:rPr>
          <w:sz w:val="24"/>
          <w:lang w:bidi="ar"/>
        </w:rPr>
        <w:t>GIS</w:t>
      </w:r>
      <w:r>
        <w:rPr>
          <w:rFonts w:hint="eastAsia"/>
          <w:sz w:val="24"/>
          <w:lang w:bidi="ar"/>
        </w:rPr>
        <w:t>平台，</w:t>
      </w:r>
      <w:r>
        <w:rPr>
          <w:sz w:val="24"/>
          <w:lang w:bidi="ar"/>
        </w:rPr>
        <w:t>EV-Globe</w:t>
      </w:r>
      <w:r>
        <w:rPr>
          <w:rFonts w:hint="eastAsia"/>
          <w:sz w:val="24"/>
          <w:lang w:bidi="ar"/>
        </w:rPr>
        <w:t>平台</w:t>
      </w:r>
      <w:r>
        <w:rPr>
          <w:sz w:val="24"/>
          <w:vertAlign w:val="superscript"/>
          <w:lang w:bidi="ar"/>
        </w:rPr>
        <w:fldChar w:fldCharType="begin"/>
      </w:r>
      <w:r>
        <w:rPr>
          <w:sz w:val="24"/>
          <w:vertAlign w:val="superscript"/>
          <w:lang w:bidi="ar"/>
        </w:rPr>
        <w:instrText xml:space="preserve"> REF _Ref8846 \r \h </w:instrText>
      </w:r>
      <w:r>
        <w:rPr>
          <w:sz w:val="24"/>
          <w:vertAlign w:val="superscript"/>
          <w:lang w:bidi="ar"/>
        </w:rPr>
      </w:r>
      <w:r>
        <w:rPr>
          <w:sz w:val="24"/>
          <w:vertAlign w:val="superscript"/>
          <w:lang w:bidi="ar"/>
        </w:rPr>
        <w:fldChar w:fldCharType="separate"/>
      </w:r>
      <w:r>
        <w:rPr>
          <w:sz w:val="24"/>
          <w:vertAlign w:val="superscript"/>
          <w:lang w:bidi="ar"/>
        </w:rPr>
        <w:t>[20]</w:t>
      </w:r>
      <w:r>
        <w:rPr>
          <w:sz w:val="24"/>
          <w:vertAlign w:val="superscript"/>
          <w:lang w:bidi="ar"/>
        </w:rPr>
        <w:fldChar w:fldCharType="end"/>
      </w:r>
      <w:r>
        <w:rPr>
          <w:rFonts w:hint="eastAsia"/>
          <w:sz w:val="24"/>
          <w:lang w:bidi="ar"/>
        </w:rPr>
        <w:t>可以实现海量数据的快速浏览与管理，还具备三维地形的空间分析功能，能够与当前主流的</w:t>
      </w:r>
      <w:r>
        <w:rPr>
          <w:sz w:val="24"/>
          <w:lang w:bidi="ar"/>
        </w:rPr>
        <w:t>GIS</w:t>
      </w:r>
      <w:r>
        <w:rPr>
          <w:rFonts w:hint="eastAsia"/>
          <w:sz w:val="24"/>
          <w:lang w:bidi="ar"/>
        </w:rPr>
        <w:t>软件无缝集成。另一个国内比较优秀的平台是由武汉武大吉奥公司开发的</w:t>
      </w:r>
      <w:r>
        <w:rPr>
          <w:sz w:val="24"/>
          <w:lang w:bidi="ar"/>
        </w:rPr>
        <w:t>GeoGlobe</w:t>
      </w:r>
      <w:r>
        <w:rPr>
          <w:rFonts w:hint="eastAsia"/>
          <w:sz w:val="24"/>
          <w:lang w:bidi="ar"/>
        </w:rPr>
        <w:t>，支持全球、区域、城市、建筑内部多种尺度的三维模型构建，并能够实现查询、浏览、分析、地理量算、二三维一体化等多种</w:t>
      </w:r>
      <w:r>
        <w:rPr>
          <w:sz w:val="24"/>
          <w:lang w:bidi="ar"/>
        </w:rPr>
        <w:t>GIS</w:t>
      </w:r>
      <w:r>
        <w:rPr>
          <w:rFonts w:hint="eastAsia"/>
          <w:sz w:val="24"/>
          <w:lang w:bidi="ar"/>
        </w:rPr>
        <w:t>功能</w:t>
      </w:r>
      <w:r>
        <w:rPr>
          <w:sz w:val="24"/>
          <w:vertAlign w:val="superscript"/>
          <w:lang w:bidi="ar"/>
        </w:rPr>
        <w:fldChar w:fldCharType="begin"/>
      </w:r>
      <w:r>
        <w:rPr>
          <w:sz w:val="24"/>
          <w:vertAlign w:val="superscript"/>
          <w:lang w:bidi="ar"/>
        </w:rPr>
        <w:instrText xml:space="preserve"> REF _Ref9375 \r \h </w:instrText>
      </w:r>
      <w:r>
        <w:rPr>
          <w:sz w:val="24"/>
          <w:vertAlign w:val="superscript"/>
          <w:lang w:bidi="ar"/>
        </w:rPr>
      </w:r>
      <w:r>
        <w:rPr>
          <w:sz w:val="24"/>
          <w:vertAlign w:val="superscript"/>
          <w:lang w:bidi="ar"/>
        </w:rPr>
        <w:fldChar w:fldCharType="separate"/>
      </w:r>
      <w:r>
        <w:rPr>
          <w:sz w:val="24"/>
          <w:vertAlign w:val="superscript"/>
          <w:lang w:bidi="ar"/>
        </w:rPr>
        <w:t>[21]</w:t>
      </w:r>
      <w:r>
        <w:rPr>
          <w:sz w:val="24"/>
          <w:vertAlign w:val="superscript"/>
          <w:lang w:bidi="ar"/>
        </w:rPr>
        <w:fldChar w:fldCharType="end"/>
      </w:r>
      <w:r>
        <w:rPr>
          <w:rFonts w:hint="eastAsia"/>
          <w:sz w:val="24"/>
          <w:lang w:bidi="ar"/>
        </w:rPr>
        <w:t>。</w:t>
      </w:r>
      <w:r>
        <w:rPr>
          <w:rFonts w:hint="eastAsia"/>
          <w:sz w:val="24"/>
        </w:rPr>
        <w:t>但是</w:t>
      </w:r>
      <w:r>
        <w:rPr>
          <w:rFonts w:hint="eastAsia"/>
          <w:sz w:val="24"/>
        </w:rPr>
        <w:t>EV-Globe</w:t>
      </w:r>
      <w:r>
        <w:rPr>
          <w:rFonts w:hint="eastAsia"/>
          <w:sz w:val="24"/>
        </w:rPr>
        <w:t>和</w:t>
      </w:r>
      <w:r>
        <w:rPr>
          <w:rFonts w:hint="eastAsia"/>
          <w:sz w:val="24"/>
        </w:rPr>
        <w:t>GeoGlobe</w:t>
      </w:r>
      <w:r>
        <w:rPr>
          <w:rFonts w:hint="eastAsia"/>
          <w:sz w:val="24"/>
        </w:rPr>
        <w:t>都需要安装插件。</w:t>
      </w:r>
    </w:p>
    <w:p w14:paraId="4392B4FD" w14:textId="77777777" w:rsidR="00067B30" w:rsidRDefault="0031372E">
      <w:pPr>
        <w:spacing w:line="500" w:lineRule="exact"/>
        <w:ind w:firstLineChars="200" w:firstLine="480"/>
        <w:rPr>
          <w:sz w:val="24"/>
        </w:rPr>
      </w:pPr>
      <w:r>
        <w:rPr>
          <w:rFonts w:cs="宋体" w:hint="eastAsia"/>
          <w:sz w:val="24"/>
          <w:lang w:bidi="ar"/>
        </w:rPr>
        <w:t>丘威等对</w:t>
      </w:r>
      <w:r>
        <w:rPr>
          <w:sz w:val="24"/>
          <w:lang w:bidi="ar"/>
        </w:rPr>
        <w:t>X3D</w:t>
      </w:r>
      <w:r>
        <w:rPr>
          <w:rFonts w:cs="宋体" w:hint="eastAsia"/>
          <w:sz w:val="24"/>
          <w:lang w:bidi="ar"/>
        </w:rPr>
        <w:t>技术进行了研究，实现了基于</w:t>
      </w:r>
      <w:r>
        <w:rPr>
          <w:sz w:val="24"/>
          <w:lang w:bidi="ar"/>
        </w:rPr>
        <w:t>X3D</w:t>
      </w:r>
      <w:r>
        <w:rPr>
          <w:rFonts w:cs="宋体" w:hint="eastAsia"/>
          <w:sz w:val="24"/>
          <w:lang w:bidi="ar"/>
        </w:rPr>
        <w:t>的富客户端</w:t>
      </w:r>
      <w:r>
        <w:rPr>
          <w:sz w:val="24"/>
          <w:lang w:bidi="ar"/>
        </w:rPr>
        <w:t>WebGIS</w:t>
      </w:r>
      <w:r>
        <w:rPr>
          <w:rFonts w:cs="宋体" w:hint="eastAsia"/>
          <w:sz w:val="24"/>
          <w:lang w:bidi="ar"/>
        </w:rPr>
        <w:t>系统</w:t>
      </w:r>
      <w:r>
        <w:rPr>
          <w:sz w:val="24"/>
          <w:vertAlign w:val="superscript"/>
          <w:lang w:bidi="ar"/>
        </w:rPr>
        <w:fldChar w:fldCharType="begin"/>
      </w:r>
      <w:r>
        <w:rPr>
          <w:sz w:val="24"/>
          <w:vertAlign w:val="superscript"/>
          <w:lang w:bidi="ar"/>
        </w:rPr>
        <w:instrText xml:space="preserve"> REF _Ref26177 \r \h </w:instrText>
      </w:r>
      <w:r>
        <w:rPr>
          <w:sz w:val="24"/>
          <w:vertAlign w:val="superscript"/>
          <w:lang w:bidi="ar"/>
        </w:rPr>
      </w:r>
      <w:r>
        <w:rPr>
          <w:sz w:val="24"/>
          <w:vertAlign w:val="superscript"/>
          <w:lang w:bidi="ar"/>
        </w:rPr>
        <w:fldChar w:fldCharType="separate"/>
      </w:r>
      <w:r>
        <w:rPr>
          <w:sz w:val="24"/>
          <w:vertAlign w:val="superscript"/>
          <w:lang w:bidi="ar"/>
        </w:rPr>
        <w:t>[22]</w:t>
      </w:r>
      <w:r>
        <w:rPr>
          <w:sz w:val="24"/>
          <w:vertAlign w:val="superscript"/>
          <w:lang w:bidi="ar"/>
        </w:rPr>
        <w:fldChar w:fldCharType="end"/>
      </w:r>
      <w:r>
        <w:rPr>
          <w:rFonts w:cs="宋体" w:hint="eastAsia"/>
          <w:sz w:val="24"/>
          <w:lang w:bidi="ar"/>
        </w:rPr>
        <w:t>。范冲，严林等在美国宇航局（</w:t>
      </w:r>
      <w:r>
        <w:rPr>
          <w:sz w:val="24"/>
          <w:lang w:bidi="ar"/>
        </w:rPr>
        <w:t>NASA</w:t>
      </w:r>
      <w:r>
        <w:rPr>
          <w:rFonts w:cs="宋体" w:hint="eastAsia"/>
          <w:sz w:val="24"/>
          <w:lang w:bidi="ar"/>
        </w:rPr>
        <w:t>）开发的</w:t>
      </w:r>
      <w:r>
        <w:rPr>
          <w:sz w:val="24"/>
          <w:lang w:bidi="ar"/>
        </w:rPr>
        <w:t>World Wind</w:t>
      </w:r>
      <w:r>
        <w:rPr>
          <w:rFonts w:cs="宋体" w:hint="eastAsia"/>
          <w:sz w:val="24"/>
          <w:lang w:bidi="ar"/>
        </w:rPr>
        <w:t>平台的基础上，开发了一套具备模拟飞行等功能的</w:t>
      </w:r>
      <w:r>
        <w:rPr>
          <w:sz w:val="24"/>
          <w:lang w:bidi="ar"/>
        </w:rPr>
        <w:t>WebGIS</w:t>
      </w:r>
      <w:r>
        <w:rPr>
          <w:rFonts w:cs="宋体" w:hint="eastAsia"/>
          <w:sz w:val="24"/>
          <w:lang w:bidi="ar"/>
        </w:rPr>
        <w:t>系统，并对其基于四叉树的</w:t>
      </w:r>
      <w:r>
        <w:rPr>
          <w:sz w:val="24"/>
          <w:lang w:bidi="ar"/>
        </w:rPr>
        <w:t>LOD</w:t>
      </w:r>
      <w:r>
        <w:rPr>
          <w:rFonts w:cs="宋体" w:hint="eastAsia"/>
          <w:sz w:val="24"/>
          <w:lang w:bidi="ar"/>
        </w:rPr>
        <w:t>算法以及高程数据三维可视化机制进行了深入剖析</w:t>
      </w:r>
      <w:r>
        <w:rPr>
          <w:sz w:val="24"/>
          <w:vertAlign w:val="superscript"/>
          <w:lang w:bidi="ar"/>
        </w:rPr>
        <w:fldChar w:fldCharType="begin"/>
      </w:r>
      <w:r>
        <w:rPr>
          <w:sz w:val="24"/>
          <w:vertAlign w:val="superscript"/>
          <w:lang w:bidi="ar"/>
        </w:rPr>
        <w:instrText xml:space="preserve"> REF _Ref26230 \r \h </w:instrText>
      </w:r>
      <w:r>
        <w:rPr>
          <w:sz w:val="24"/>
          <w:vertAlign w:val="superscript"/>
          <w:lang w:bidi="ar"/>
        </w:rPr>
      </w:r>
      <w:r>
        <w:rPr>
          <w:sz w:val="24"/>
          <w:vertAlign w:val="superscript"/>
          <w:lang w:bidi="ar"/>
        </w:rPr>
        <w:fldChar w:fldCharType="separate"/>
      </w:r>
      <w:r>
        <w:rPr>
          <w:sz w:val="24"/>
          <w:vertAlign w:val="superscript"/>
          <w:lang w:bidi="ar"/>
        </w:rPr>
        <w:t>[23]</w:t>
      </w:r>
      <w:r>
        <w:rPr>
          <w:sz w:val="24"/>
          <w:vertAlign w:val="superscript"/>
          <w:lang w:bidi="ar"/>
        </w:rPr>
        <w:fldChar w:fldCharType="end"/>
      </w:r>
      <w:r>
        <w:rPr>
          <w:rFonts w:cs="宋体" w:hint="eastAsia"/>
          <w:sz w:val="24"/>
          <w:lang w:bidi="ar"/>
        </w:rPr>
        <w:t>。</w:t>
      </w:r>
    </w:p>
    <w:p w14:paraId="6E362A85" w14:textId="77777777" w:rsidR="00067B30" w:rsidRDefault="0031372E">
      <w:pPr>
        <w:spacing w:line="500" w:lineRule="exact"/>
        <w:ind w:firstLineChars="200" w:firstLine="480"/>
        <w:rPr>
          <w:sz w:val="24"/>
        </w:rPr>
      </w:pPr>
      <w:r>
        <w:rPr>
          <w:rFonts w:cs="宋体" w:hint="eastAsia"/>
          <w:sz w:val="24"/>
          <w:lang w:bidi="ar"/>
        </w:rPr>
        <w:t>国内对于互联网三维</w:t>
      </w:r>
      <w:r>
        <w:rPr>
          <w:sz w:val="24"/>
          <w:lang w:bidi="ar"/>
        </w:rPr>
        <w:t>GIS</w:t>
      </w:r>
      <w:r>
        <w:rPr>
          <w:rFonts w:cs="宋体" w:hint="eastAsia"/>
          <w:sz w:val="24"/>
          <w:lang w:bidi="ar"/>
        </w:rPr>
        <w:t>的研究也有很多，张兵强等针对海量地形数据可</w:t>
      </w:r>
      <w:r>
        <w:rPr>
          <w:rFonts w:cs="宋体" w:hint="eastAsia"/>
          <w:sz w:val="24"/>
          <w:lang w:bidi="ar"/>
        </w:rPr>
        <w:lastRenderedPageBreak/>
        <w:t>视化的算法渲染，综合考虑了</w:t>
      </w:r>
      <w:r>
        <w:rPr>
          <w:sz w:val="24"/>
          <w:lang w:bidi="ar"/>
        </w:rPr>
        <w:t>LOD</w:t>
      </w:r>
      <w:r>
        <w:rPr>
          <w:rFonts w:cs="宋体" w:hint="eastAsia"/>
          <w:sz w:val="24"/>
          <w:lang w:bidi="ar"/>
        </w:rPr>
        <w:t>因子，使地形渲染更加流畅，提升了用户体验</w:t>
      </w:r>
      <w:r>
        <w:rPr>
          <w:sz w:val="24"/>
          <w:vertAlign w:val="superscript"/>
          <w:lang w:bidi="ar"/>
        </w:rPr>
        <w:fldChar w:fldCharType="begin"/>
      </w:r>
      <w:r>
        <w:rPr>
          <w:sz w:val="24"/>
          <w:vertAlign w:val="superscript"/>
          <w:lang w:bidi="ar"/>
        </w:rPr>
        <w:instrText xml:space="preserve"> REF _Ref26083 \r \h </w:instrText>
      </w:r>
      <w:r>
        <w:rPr>
          <w:sz w:val="24"/>
          <w:vertAlign w:val="superscript"/>
          <w:lang w:bidi="ar"/>
        </w:rPr>
      </w:r>
      <w:r>
        <w:rPr>
          <w:sz w:val="24"/>
          <w:vertAlign w:val="superscript"/>
          <w:lang w:bidi="ar"/>
        </w:rPr>
        <w:fldChar w:fldCharType="separate"/>
      </w:r>
      <w:r>
        <w:rPr>
          <w:sz w:val="24"/>
          <w:vertAlign w:val="superscript"/>
          <w:lang w:bidi="ar"/>
        </w:rPr>
        <w:t>[24]</w:t>
      </w:r>
      <w:r>
        <w:rPr>
          <w:sz w:val="24"/>
          <w:vertAlign w:val="superscript"/>
          <w:lang w:bidi="ar"/>
        </w:rPr>
        <w:fldChar w:fldCharType="end"/>
      </w:r>
      <w:r>
        <w:rPr>
          <w:rFonts w:cs="宋体" w:hint="eastAsia"/>
          <w:sz w:val="24"/>
          <w:lang w:bidi="ar"/>
        </w:rPr>
        <w:t>。杨小冬等研究了基于</w:t>
      </w:r>
      <w:r>
        <w:rPr>
          <w:sz w:val="24"/>
          <w:lang w:bidi="ar"/>
        </w:rPr>
        <w:t>Java 3D</w:t>
      </w:r>
      <w:r>
        <w:rPr>
          <w:rFonts w:cs="宋体" w:hint="eastAsia"/>
          <w:sz w:val="24"/>
          <w:lang w:bidi="ar"/>
        </w:rPr>
        <w:t>技术的地下水系统三维模型可视化、动态交互、剖切，但缺乏精准的属性信息查询功能</w:t>
      </w:r>
      <w:r>
        <w:rPr>
          <w:sz w:val="24"/>
          <w:vertAlign w:val="superscript"/>
          <w:lang w:bidi="ar"/>
        </w:rPr>
        <w:fldChar w:fldCharType="begin"/>
      </w:r>
      <w:r>
        <w:rPr>
          <w:sz w:val="24"/>
          <w:vertAlign w:val="superscript"/>
          <w:lang w:bidi="ar"/>
        </w:rPr>
        <w:instrText xml:space="preserve"> REF _Ref26141 \r \h </w:instrText>
      </w:r>
      <w:r>
        <w:rPr>
          <w:sz w:val="24"/>
          <w:vertAlign w:val="superscript"/>
          <w:lang w:bidi="ar"/>
        </w:rPr>
      </w:r>
      <w:r>
        <w:rPr>
          <w:sz w:val="24"/>
          <w:vertAlign w:val="superscript"/>
          <w:lang w:bidi="ar"/>
        </w:rPr>
        <w:fldChar w:fldCharType="separate"/>
      </w:r>
      <w:r>
        <w:rPr>
          <w:sz w:val="24"/>
          <w:vertAlign w:val="superscript"/>
          <w:lang w:bidi="ar"/>
        </w:rPr>
        <w:t>[25]</w:t>
      </w:r>
      <w:r>
        <w:rPr>
          <w:sz w:val="24"/>
          <w:vertAlign w:val="superscript"/>
          <w:lang w:bidi="ar"/>
        </w:rPr>
        <w:fldChar w:fldCharType="end"/>
      </w:r>
      <w:r>
        <w:rPr>
          <w:rFonts w:cs="宋体" w:hint="eastAsia"/>
          <w:sz w:val="24"/>
          <w:lang w:bidi="ar"/>
        </w:rPr>
        <w:t>。</w:t>
      </w:r>
    </w:p>
    <w:p w14:paraId="2F0A1DA3" w14:textId="77777777" w:rsidR="00067B30" w:rsidRDefault="0031372E">
      <w:pPr>
        <w:spacing w:line="500" w:lineRule="exact"/>
        <w:ind w:firstLineChars="200" w:firstLine="480"/>
        <w:rPr>
          <w:sz w:val="24"/>
          <w:lang w:bidi="ar"/>
        </w:rPr>
      </w:pPr>
      <w:r>
        <w:rPr>
          <w:rFonts w:cs="宋体" w:hint="eastAsia"/>
          <w:sz w:val="24"/>
          <w:lang w:bidi="ar"/>
        </w:rPr>
        <w:t>综上所述，现有有三维虚拟地球平台多采用</w:t>
      </w:r>
      <w:r>
        <w:rPr>
          <w:sz w:val="24"/>
          <w:lang w:bidi="ar"/>
        </w:rPr>
        <w:t>C/S</w:t>
      </w:r>
      <w:r>
        <w:rPr>
          <w:rFonts w:cs="宋体" w:hint="eastAsia"/>
          <w:sz w:val="24"/>
          <w:lang w:bidi="ar"/>
        </w:rPr>
        <w:t>模式，而且主要侧重于三维模型的可视化表达，缺乏友好地交互性，特别是关于在线复杂的在线三维模型构建的流程化还未有系统研究。本文设计并实现了一套基于</w:t>
      </w:r>
      <w:r>
        <w:rPr>
          <w:sz w:val="24"/>
          <w:lang w:bidi="ar"/>
        </w:rPr>
        <w:t>WebGL</w:t>
      </w:r>
      <w:r>
        <w:rPr>
          <w:rFonts w:cs="宋体" w:hint="eastAsia"/>
          <w:sz w:val="24"/>
          <w:lang w:bidi="ar"/>
        </w:rPr>
        <w:t>的具备地图标注、交互式构建三维模型、加载网格图层、实现各种格式动态矢量要素数据的三维可视化、地形数据的可视化以及</w:t>
      </w:r>
      <w:r>
        <w:rPr>
          <w:sz w:val="24"/>
          <w:lang w:bidi="ar"/>
        </w:rPr>
        <w:t>3D</w:t>
      </w:r>
      <w:r>
        <w:rPr>
          <w:rFonts w:cs="宋体" w:hint="eastAsia"/>
          <w:sz w:val="24"/>
          <w:lang w:bidi="ar"/>
        </w:rPr>
        <w:t>模型交互等功能的三维</w:t>
      </w:r>
      <w:r>
        <w:rPr>
          <w:sz w:val="24"/>
          <w:lang w:bidi="ar"/>
        </w:rPr>
        <w:t>WebGIS</w:t>
      </w:r>
      <w:r>
        <w:rPr>
          <w:rFonts w:cs="宋体" w:hint="eastAsia"/>
          <w:sz w:val="24"/>
          <w:lang w:bidi="ar"/>
        </w:rPr>
        <w:t>。</w:t>
      </w:r>
    </w:p>
    <w:p w14:paraId="321FD0A8" w14:textId="77777777" w:rsidR="00067B30" w:rsidRDefault="0031372E">
      <w:pPr>
        <w:pStyle w:val="2"/>
        <w:spacing w:before="312" w:after="156"/>
      </w:pPr>
      <w:r>
        <w:rPr>
          <w:rFonts w:hint="eastAsia"/>
        </w:rPr>
        <w:t xml:space="preserve"> </w:t>
      </w:r>
      <w:bookmarkStart w:id="46" w:name="_Toc32443"/>
      <w:r>
        <w:rPr>
          <w:rFonts w:hint="eastAsia"/>
        </w:rPr>
        <w:t>研究意义</w:t>
      </w:r>
      <w:bookmarkEnd w:id="46"/>
    </w:p>
    <w:p w14:paraId="099479BA" w14:textId="77777777" w:rsidR="00067B30" w:rsidRDefault="0031372E">
      <w:pPr>
        <w:spacing w:line="500" w:lineRule="exact"/>
        <w:ind w:firstLineChars="200" w:firstLine="480"/>
        <w:rPr>
          <w:sz w:val="24"/>
        </w:rPr>
      </w:pPr>
      <w:bookmarkStart w:id="47" w:name="OLE_LINK44"/>
      <w:r>
        <w:rPr>
          <w:rFonts w:cs="宋体" w:hint="eastAsia"/>
          <w:sz w:val="24"/>
          <w:lang w:bidi="ar"/>
        </w:rPr>
        <w:t>目前，对于</w:t>
      </w:r>
      <w:r>
        <w:rPr>
          <w:sz w:val="24"/>
          <w:lang w:bidi="ar"/>
        </w:rPr>
        <w:t>WebGIS</w:t>
      </w:r>
      <w:r>
        <w:rPr>
          <w:rFonts w:cs="宋体" w:hint="eastAsia"/>
          <w:sz w:val="24"/>
          <w:lang w:bidi="ar"/>
        </w:rPr>
        <w:t>技术的理论研究与实际应用已日趋成熟</w:t>
      </w:r>
      <w:bookmarkEnd w:id="47"/>
      <w:r>
        <w:rPr>
          <w:rFonts w:cs="宋体" w:hint="eastAsia"/>
          <w:sz w:val="24"/>
          <w:lang w:bidi="ar"/>
        </w:rPr>
        <w:t>，同时也带来了显著的经济效益和社会价值。但是二维的</w:t>
      </w:r>
      <w:r>
        <w:rPr>
          <w:sz w:val="24"/>
          <w:lang w:bidi="ar"/>
        </w:rPr>
        <w:t>WebGIS</w:t>
      </w:r>
      <w:r>
        <w:rPr>
          <w:rFonts w:cs="宋体" w:hint="eastAsia"/>
          <w:sz w:val="24"/>
          <w:lang w:bidi="ar"/>
        </w:rPr>
        <w:t>对现实世界中的三维地形地物的可视化表达和三维空间的分析能力非常有限。</w:t>
      </w:r>
    </w:p>
    <w:p w14:paraId="200E8CFE" w14:textId="77777777" w:rsidR="00067B30" w:rsidRDefault="0031372E">
      <w:pPr>
        <w:spacing w:line="500" w:lineRule="exact"/>
        <w:ind w:firstLineChars="200" w:firstLine="480"/>
        <w:rPr>
          <w:sz w:val="24"/>
        </w:rPr>
      </w:pPr>
      <w:r>
        <w:rPr>
          <w:rFonts w:cs="宋体" w:hint="eastAsia"/>
          <w:sz w:val="24"/>
          <w:lang w:bidi="ar"/>
        </w:rPr>
        <w:t>本文在研究目前流行的三维可视化技术</w:t>
      </w:r>
      <w:r>
        <w:rPr>
          <w:sz w:val="24"/>
          <w:lang w:bidi="ar"/>
        </w:rPr>
        <w:t>WebGL</w:t>
      </w:r>
      <w:r>
        <w:rPr>
          <w:rFonts w:cs="宋体" w:hint="eastAsia"/>
          <w:sz w:val="24"/>
          <w:lang w:bidi="ar"/>
        </w:rPr>
        <w:t>基础上，结合</w:t>
      </w:r>
      <w:r>
        <w:rPr>
          <w:sz w:val="24"/>
          <w:lang w:bidi="ar"/>
        </w:rPr>
        <w:t>HTML5</w:t>
      </w:r>
      <w:r>
        <w:rPr>
          <w:rFonts w:cs="宋体" w:hint="eastAsia"/>
          <w:sz w:val="24"/>
          <w:lang w:bidi="ar"/>
        </w:rPr>
        <w:t>技术对三维</w:t>
      </w:r>
      <w:r>
        <w:rPr>
          <w:rFonts w:cs="宋体" w:hint="eastAsia"/>
          <w:sz w:val="24"/>
          <w:lang w:bidi="ar"/>
        </w:rPr>
        <w:t>Web</w:t>
      </w:r>
      <w:r>
        <w:rPr>
          <w:sz w:val="24"/>
          <w:lang w:bidi="ar"/>
        </w:rPr>
        <w:t>GIS</w:t>
      </w:r>
      <w:r>
        <w:rPr>
          <w:rFonts w:cs="宋体" w:hint="eastAsia"/>
          <w:sz w:val="24"/>
          <w:lang w:bidi="ar"/>
        </w:rPr>
        <w:t>中</w:t>
      </w:r>
      <w:r>
        <w:rPr>
          <w:sz w:val="24"/>
          <w:lang w:bidi="ar"/>
        </w:rPr>
        <w:t>3D</w:t>
      </w:r>
      <w:r>
        <w:rPr>
          <w:rFonts w:cs="宋体" w:hint="eastAsia"/>
          <w:sz w:val="24"/>
          <w:lang w:bidi="ar"/>
        </w:rPr>
        <w:t>模型、动态矢量要素以及地形等数据的构建与可视化表达展开研究与实践，并实现了基于</w:t>
      </w:r>
      <w:r>
        <w:rPr>
          <w:sz w:val="24"/>
          <w:lang w:bidi="ar"/>
        </w:rPr>
        <w:t>Cesium</w:t>
      </w:r>
      <w:r>
        <w:rPr>
          <w:rFonts w:cs="宋体" w:hint="eastAsia"/>
          <w:sz w:val="24"/>
          <w:lang w:bidi="ar"/>
        </w:rPr>
        <w:t>的通用的三维</w:t>
      </w:r>
      <w:r>
        <w:rPr>
          <w:sz w:val="24"/>
          <w:lang w:bidi="ar"/>
        </w:rPr>
        <w:t>WebGIS</w:t>
      </w:r>
      <w:r>
        <w:rPr>
          <w:rFonts w:cs="宋体" w:hint="eastAsia"/>
          <w:sz w:val="24"/>
          <w:lang w:bidi="ar"/>
        </w:rPr>
        <w:t>工具性平台系统。该系统是对</w:t>
      </w:r>
      <w:r>
        <w:rPr>
          <w:sz w:val="24"/>
          <w:lang w:bidi="ar"/>
        </w:rPr>
        <w:t>ECNUGIS</w:t>
      </w:r>
      <w:r>
        <w:rPr>
          <w:rFonts w:cs="宋体" w:hint="eastAsia"/>
          <w:sz w:val="24"/>
          <w:lang w:bidi="ar"/>
        </w:rPr>
        <w:t>开放平台扩展，具有面向三维地理空间数据的可视化、数据管理、交互式建模、三维空间专题分析等功能，具有跨平台、免插件、交互性好、运行效率高等众多优势。</w:t>
      </w:r>
    </w:p>
    <w:p w14:paraId="6943BD7E" w14:textId="77777777" w:rsidR="00067B30" w:rsidRDefault="0031372E">
      <w:pPr>
        <w:spacing w:line="500" w:lineRule="exact"/>
        <w:ind w:firstLineChars="200" w:firstLine="480"/>
        <w:rPr>
          <w:sz w:val="24"/>
          <w:lang w:bidi="ar"/>
        </w:rPr>
      </w:pPr>
      <w:r>
        <w:rPr>
          <w:sz w:val="24"/>
          <w:lang w:bidi="ar"/>
        </w:rPr>
        <w:t>ECNUGIS</w:t>
      </w:r>
      <w:r>
        <w:rPr>
          <w:rFonts w:hint="eastAsia"/>
          <w:sz w:val="24"/>
          <w:lang w:bidi="ar"/>
        </w:rPr>
        <w:t>（</w:t>
      </w:r>
      <w:r>
        <w:rPr>
          <w:sz w:val="24"/>
          <w:lang w:bidi="ar"/>
        </w:rPr>
        <w:t>https://ccgis.cn/mapb</w:t>
      </w:r>
      <w:r>
        <w:rPr>
          <w:rFonts w:hint="eastAsia"/>
          <w:sz w:val="24"/>
          <w:lang w:bidi="ar"/>
        </w:rPr>
        <w:t>）是由华东师范大学空间</w:t>
      </w:r>
      <w:r>
        <w:rPr>
          <w:sz w:val="24"/>
          <w:lang w:bidi="ar"/>
        </w:rPr>
        <w:t>Web</w:t>
      </w:r>
      <w:r>
        <w:rPr>
          <w:rFonts w:hint="eastAsia"/>
          <w:sz w:val="24"/>
          <w:lang w:bidi="ar"/>
        </w:rPr>
        <w:t>实验室开发的具有自主知识产权的地理大数据协同创新平台。它是一个在线</w:t>
      </w:r>
      <w:r>
        <w:rPr>
          <w:sz w:val="24"/>
          <w:lang w:bidi="ar"/>
        </w:rPr>
        <w:t>GIS</w:t>
      </w:r>
      <w:r>
        <w:rPr>
          <w:rFonts w:hint="eastAsia"/>
          <w:sz w:val="24"/>
          <w:lang w:bidi="ar"/>
        </w:rPr>
        <w:t>工具性平台，支持多终端、跨平台。</w:t>
      </w:r>
      <w:r>
        <w:rPr>
          <w:sz w:val="24"/>
          <w:lang w:bidi="ar"/>
        </w:rPr>
        <w:t>ECNUGIS</w:t>
      </w:r>
      <w:r>
        <w:rPr>
          <w:rFonts w:hint="eastAsia"/>
          <w:sz w:val="24"/>
          <w:lang w:bidi="ar"/>
        </w:rPr>
        <w:t>提供了在线创建编辑地图、在线空间分析、在线地理建模以及在线开发等功能，提供了</w:t>
      </w:r>
      <w:r>
        <w:rPr>
          <w:sz w:val="24"/>
          <w:lang w:bidi="ar"/>
        </w:rPr>
        <w:t>GIS</w:t>
      </w:r>
      <w:r>
        <w:rPr>
          <w:rFonts w:hint="eastAsia"/>
          <w:sz w:val="24"/>
          <w:lang w:bidi="ar"/>
        </w:rPr>
        <w:t>一站式服务。使用</w:t>
      </w:r>
      <w:r>
        <w:rPr>
          <w:sz w:val="24"/>
          <w:lang w:bidi="ar"/>
        </w:rPr>
        <w:t>ECNUGIS</w:t>
      </w:r>
      <w:r>
        <w:rPr>
          <w:rFonts w:hint="eastAsia"/>
          <w:sz w:val="24"/>
          <w:lang w:bidi="ar"/>
        </w:rPr>
        <w:t>可以实现用户之间资源共享，支持多人协同制图。</w:t>
      </w:r>
    </w:p>
    <w:p w14:paraId="66C98714" w14:textId="77777777" w:rsidR="00067B30" w:rsidRDefault="0031372E">
      <w:pPr>
        <w:spacing w:line="500" w:lineRule="exact"/>
        <w:ind w:firstLineChars="200" w:firstLine="480"/>
        <w:rPr>
          <w:sz w:val="24"/>
          <w:lang w:bidi="ar"/>
        </w:rPr>
      </w:pPr>
      <w:r>
        <w:rPr>
          <w:rFonts w:hint="eastAsia"/>
          <w:sz w:val="24"/>
          <w:lang w:bidi="ar"/>
        </w:rPr>
        <w:t>本文的研究工作为三维数据构建及可视化表达提供了一种高效可行的解决方案，解决了三维</w:t>
      </w:r>
      <w:r>
        <w:rPr>
          <w:sz w:val="24"/>
          <w:lang w:bidi="ar"/>
        </w:rPr>
        <w:t>GIS</w:t>
      </w:r>
      <w:r>
        <w:rPr>
          <w:rFonts w:hint="eastAsia"/>
          <w:sz w:val="24"/>
          <w:lang w:bidi="ar"/>
        </w:rPr>
        <w:t>领域的技术难题，对于今后其它基于网络的三维</w:t>
      </w:r>
      <w:r>
        <w:rPr>
          <w:sz w:val="24"/>
          <w:lang w:bidi="ar"/>
        </w:rPr>
        <w:t>GIS</w:t>
      </w:r>
      <w:r>
        <w:rPr>
          <w:rFonts w:hint="eastAsia"/>
          <w:sz w:val="24"/>
          <w:lang w:bidi="ar"/>
        </w:rPr>
        <w:t>系统开发具有重要的参考价值。将平台应用于各个领域，与具体的业务环节有效结</w:t>
      </w:r>
      <w:r>
        <w:rPr>
          <w:rFonts w:hint="eastAsia"/>
          <w:sz w:val="24"/>
          <w:lang w:bidi="ar"/>
        </w:rPr>
        <w:lastRenderedPageBreak/>
        <w:t>合，能够实现对三维空间事物的查询、分析及统计，直观深入地揭露地理空间中要素之间的内在联系和规律，为不同领域的辅助决策提供技术方法和科学依据。</w:t>
      </w:r>
    </w:p>
    <w:p w14:paraId="5C4FF137" w14:textId="77777777" w:rsidR="00067B30" w:rsidRDefault="0031372E">
      <w:pPr>
        <w:pStyle w:val="2"/>
        <w:spacing w:before="312" w:after="156"/>
      </w:pPr>
      <w:r>
        <w:rPr>
          <w:rFonts w:hint="eastAsia"/>
        </w:rPr>
        <w:t xml:space="preserve"> </w:t>
      </w:r>
      <w:bookmarkStart w:id="48" w:name="_Toc32294"/>
      <w:r>
        <w:rPr>
          <w:rFonts w:hint="eastAsia"/>
        </w:rPr>
        <w:t>论文内容及创新点</w:t>
      </w:r>
      <w:bookmarkEnd w:id="48"/>
    </w:p>
    <w:p w14:paraId="01E5BADA" w14:textId="77777777" w:rsidR="00067B30" w:rsidRDefault="0031372E">
      <w:pPr>
        <w:spacing w:line="500" w:lineRule="exact"/>
        <w:ind w:firstLine="420"/>
        <w:rPr>
          <w:sz w:val="24"/>
        </w:rPr>
      </w:pPr>
      <w:r>
        <w:rPr>
          <w:rFonts w:hint="eastAsia"/>
          <w:sz w:val="24"/>
        </w:rPr>
        <w:t>本论文从三维可视化技术对比、三维</w:t>
      </w:r>
      <w:r>
        <w:rPr>
          <w:rFonts w:hint="eastAsia"/>
          <w:sz w:val="24"/>
        </w:rPr>
        <w:t>js</w:t>
      </w:r>
      <w:r>
        <w:rPr>
          <w:rFonts w:hint="eastAsia"/>
          <w:sz w:val="24"/>
        </w:rPr>
        <w:t>引擎的比较、三维可视化底层实现技术以及平台实践等方面，对地理空间数据三维可视化进行研究。</w:t>
      </w:r>
      <w:bookmarkStart w:id="49" w:name="OLE_LINK23"/>
      <w:r>
        <w:rPr>
          <w:rFonts w:hint="eastAsia"/>
          <w:sz w:val="24"/>
        </w:rPr>
        <w:t>实现了具备地图标注、交互式构建三维模型、加载网格图层、各种格式动态矢量要素数据的三维可视化、地形数据的可视化以及</w:t>
      </w:r>
      <w:r>
        <w:rPr>
          <w:rFonts w:hint="eastAsia"/>
          <w:sz w:val="24"/>
        </w:rPr>
        <w:t>3D</w:t>
      </w:r>
      <w:r>
        <w:rPr>
          <w:rFonts w:hint="eastAsia"/>
          <w:sz w:val="24"/>
        </w:rPr>
        <w:t>模型交互等功能的三维</w:t>
      </w:r>
      <w:r>
        <w:rPr>
          <w:rFonts w:hint="eastAsia"/>
          <w:sz w:val="24"/>
        </w:rPr>
        <w:t>WebGIS</w:t>
      </w:r>
      <w:r>
        <w:rPr>
          <w:rFonts w:hint="eastAsia"/>
          <w:sz w:val="24"/>
        </w:rPr>
        <w:t>系统。</w:t>
      </w:r>
      <w:bookmarkEnd w:id="49"/>
      <w:r>
        <w:rPr>
          <w:rFonts w:hint="eastAsia"/>
          <w:sz w:val="24"/>
        </w:rPr>
        <w:t>本文由七个章节组成，具体内容如下：</w:t>
      </w:r>
    </w:p>
    <w:p w14:paraId="653DF7F0" w14:textId="77777777" w:rsidR="00067B30" w:rsidRDefault="0031372E">
      <w:pPr>
        <w:numPr>
          <w:ilvl w:val="0"/>
          <w:numId w:val="2"/>
        </w:numPr>
        <w:spacing w:line="500" w:lineRule="exact"/>
        <w:ind w:firstLineChars="200" w:firstLine="480"/>
        <w:rPr>
          <w:sz w:val="24"/>
        </w:rPr>
      </w:pPr>
      <w:r>
        <w:rPr>
          <w:rFonts w:hint="eastAsia"/>
          <w:sz w:val="24"/>
        </w:rPr>
        <w:t>：绪论。介绍了互联网三维</w:t>
      </w:r>
      <w:r>
        <w:rPr>
          <w:rFonts w:hint="eastAsia"/>
          <w:sz w:val="24"/>
        </w:rPr>
        <w:t>GIS</w:t>
      </w:r>
      <w:r>
        <w:rPr>
          <w:rFonts w:hint="eastAsia"/>
          <w:sz w:val="24"/>
        </w:rPr>
        <w:t>的研究背景，从理论研究、</w:t>
      </w:r>
      <w:r>
        <w:rPr>
          <w:rFonts w:hint="eastAsia"/>
          <w:sz w:val="24"/>
        </w:rPr>
        <w:t>Web3D</w:t>
      </w:r>
      <w:r>
        <w:rPr>
          <w:rFonts w:hint="eastAsia"/>
          <w:sz w:val="24"/>
        </w:rPr>
        <w:t>技术的发展、三维</w:t>
      </w:r>
      <w:r>
        <w:rPr>
          <w:rFonts w:hint="eastAsia"/>
          <w:sz w:val="24"/>
        </w:rPr>
        <w:t>GIS</w:t>
      </w:r>
      <w:r>
        <w:rPr>
          <w:rFonts w:hint="eastAsia"/>
          <w:sz w:val="24"/>
        </w:rPr>
        <w:t>平台几个方面说明了国内外研究现状，阐述了进行该研究的意义，最后是论文的主要内容与创新点。</w:t>
      </w:r>
    </w:p>
    <w:p w14:paraId="155D9B9E" w14:textId="77777777" w:rsidR="00067B30" w:rsidRDefault="0031372E">
      <w:pPr>
        <w:numPr>
          <w:ilvl w:val="0"/>
          <w:numId w:val="2"/>
        </w:numPr>
        <w:spacing w:line="500" w:lineRule="exact"/>
        <w:ind w:firstLineChars="200" w:firstLine="480"/>
        <w:rPr>
          <w:sz w:val="24"/>
        </w:rPr>
      </w:pPr>
      <w:r>
        <w:rPr>
          <w:rFonts w:hint="eastAsia"/>
          <w:sz w:val="24"/>
        </w:rPr>
        <w:t>：互联网三维可视化技术比较。主要介绍了浏览器客户端现有的</w:t>
      </w:r>
      <w:r>
        <w:rPr>
          <w:rFonts w:hint="eastAsia"/>
          <w:sz w:val="24"/>
        </w:rPr>
        <w:t>Web3D</w:t>
      </w:r>
      <w:r>
        <w:rPr>
          <w:rFonts w:hint="eastAsia"/>
          <w:sz w:val="24"/>
        </w:rPr>
        <w:t>技术、前端三维可视化框架，并从多个方面对框架进行比较，针对大场景的三维模型构建选择了基于</w:t>
      </w:r>
      <w:r>
        <w:rPr>
          <w:rFonts w:hint="eastAsia"/>
          <w:sz w:val="24"/>
        </w:rPr>
        <w:t>WebGL</w:t>
      </w:r>
      <w:r>
        <w:rPr>
          <w:rFonts w:hint="eastAsia"/>
          <w:sz w:val="24"/>
        </w:rPr>
        <w:t>技术的</w:t>
      </w:r>
      <w:r>
        <w:rPr>
          <w:rFonts w:hint="eastAsia"/>
          <w:sz w:val="24"/>
        </w:rPr>
        <w:t>Cesium</w:t>
      </w:r>
      <w:r>
        <w:rPr>
          <w:rFonts w:hint="eastAsia"/>
          <w:sz w:val="24"/>
        </w:rPr>
        <w:t>框架作为本平台开发的三维引擎，并对选择该框架的原因和优势加以阐述。</w:t>
      </w:r>
    </w:p>
    <w:p w14:paraId="4327B651" w14:textId="77777777" w:rsidR="00067B30" w:rsidRDefault="0031372E">
      <w:pPr>
        <w:numPr>
          <w:ilvl w:val="0"/>
          <w:numId w:val="2"/>
        </w:numPr>
        <w:spacing w:line="500" w:lineRule="exact"/>
        <w:ind w:firstLineChars="200" w:firstLine="480"/>
        <w:rPr>
          <w:sz w:val="24"/>
        </w:rPr>
      </w:pPr>
      <w:r>
        <w:rPr>
          <w:rFonts w:hint="eastAsia"/>
          <w:sz w:val="24"/>
        </w:rPr>
        <w:t>：基于</w:t>
      </w:r>
      <w:r>
        <w:rPr>
          <w:rFonts w:hint="eastAsia"/>
          <w:sz w:val="24"/>
        </w:rPr>
        <w:t>WebGL</w:t>
      </w:r>
      <w:r>
        <w:rPr>
          <w:rFonts w:hint="eastAsia"/>
          <w:sz w:val="24"/>
        </w:rPr>
        <w:t>的三维</w:t>
      </w:r>
      <w:r>
        <w:rPr>
          <w:rFonts w:hint="eastAsia"/>
          <w:sz w:val="24"/>
        </w:rPr>
        <w:t>WebGIS</w:t>
      </w:r>
      <w:r>
        <w:rPr>
          <w:rFonts w:hint="eastAsia"/>
          <w:sz w:val="24"/>
        </w:rPr>
        <w:t>原理剖析。本章节主要对基于</w:t>
      </w:r>
      <w:r>
        <w:rPr>
          <w:rFonts w:hint="eastAsia"/>
          <w:sz w:val="24"/>
        </w:rPr>
        <w:t>WebGL</w:t>
      </w:r>
      <w:r>
        <w:rPr>
          <w:rFonts w:hint="eastAsia"/>
          <w:sz w:val="24"/>
        </w:rPr>
        <w:t>技术的三维</w:t>
      </w:r>
      <w:r>
        <w:rPr>
          <w:rFonts w:hint="eastAsia"/>
          <w:sz w:val="24"/>
        </w:rPr>
        <w:t>WebGIS</w:t>
      </w:r>
      <w:r>
        <w:rPr>
          <w:rFonts w:hint="eastAsia"/>
          <w:sz w:val="24"/>
        </w:rPr>
        <w:t>原理进行了剖析，分别从基于</w:t>
      </w:r>
      <w:r>
        <w:rPr>
          <w:rFonts w:hint="eastAsia"/>
          <w:sz w:val="24"/>
        </w:rPr>
        <w:t>WebGL</w:t>
      </w:r>
      <w:r>
        <w:rPr>
          <w:rFonts w:hint="eastAsia"/>
          <w:sz w:val="24"/>
        </w:rPr>
        <w:t>技术构建三维虚拟地球、动态矢量要素渲染优化、切片可视化及管理、使用</w:t>
      </w:r>
      <w:r>
        <w:rPr>
          <w:rFonts w:hint="eastAsia"/>
          <w:sz w:val="24"/>
        </w:rPr>
        <w:t>3D</w:t>
      </w:r>
      <w:r>
        <w:rPr>
          <w:rFonts w:hint="eastAsia"/>
          <w:sz w:val="24"/>
        </w:rPr>
        <w:t>切片加载大规模三维模型以及结合虚拟现实几个方面进行论述，对于平台实践具有重要作用。</w:t>
      </w:r>
    </w:p>
    <w:p w14:paraId="658A2AEC" w14:textId="77777777" w:rsidR="00067B30" w:rsidRDefault="0031372E">
      <w:pPr>
        <w:numPr>
          <w:ilvl w:val="0"/>
          <w:numId w:val="2"/>
        </w:numPr>
        <w:spacing w:line="500" w:lineRule="exact"/>
        <w:ind w:firstLineChars="200" w:firstLine="480"/>
        <w:rPr>
          <w:sz w:val="24"/>
        </w:rPr>
      </w:pPr>
      <w:r>
        <w:rPr>
          <w:rFonts w:hint="eastAsia"/>
          <w:sz w:val="24"/>
        </w:rPr>
        <w:t>：三维</w:t>
      </w:r>
      <w:r>
        <w:rPr>
          <w:rFonts w:hint="eastAsia"/>
          <w:sz w:val="24"/>
        </w:rPr>
        <w:t>WebGIS</w:t>
      </w:r>
      <w:r>
        <w:rPr>
          <w:rFonts w:hint="eastAsia"/>
          <w:sz w:val="24"/>
        </w:rPr>
        <w:t>功能设计与系统架构。简要介绍</w:t>
      </w:r>
      <w:r>
        <w:rPr>
          <w:rFonts w:hint="eastAsia"/>
          <w:sz w:val="24"/>
        </w:rPr>
        <w:t>ECNUGIS</w:t>
      </w:r>
      <w:r>
        <w:rPr>
          <w:rFonts w:hint="eastAsia"/>
          <w:sz w:val="24"/>
        </w:rPr>
        <w:t>平台，并对研究的总体目标以及平台的功能设计加以说明，最后阐述了系统的总体技术架构。</w:t>
      </w:r>
    </w:p>
    <w:p w14:paraId="009D965A" w14:textId="77777777" w:rsidR="00067B30" w:rsidRDefault="0031372E">
      <w:pPr>
        <w:numPr>
          <w:ilvl w:val="0"/>
          <w:numId w:val="2"/>
        </w:numPr>
        <w:spacing w:line="500" w:lineRule="exact"/>
        <w:ind w:firstLineChars="200" w:firstLine="480"/>
        <w:rPr>
          <w:sz w:val="24"/>
        </w:rPr>
      </w:pPr>
      <w:r>
        <w:rPr>
          <w:rFonts w:hint="eastAsia"/>
          <w:sz w:val="24"/>
        </w:rPr>
        <w:t>：</w:t>
      </w:r>
      <w:bookmarkStart w:id="50" w:name="OLE_LINK93"/>
      <w:r>
        <w:rPr>
          <w:rFonts w:hint="eastAsia"/>
          <w:sz w:val="24"/>
        </w:rPr>
        <w:t>三维</w:t>
      </w:r>
      <w:r>
        <w:rPr>
          <w:rFonts w:hint="eastAsia"/>
          <w:sz w:val="24"/>
        </w:rPr>
        <w:t>WebGIS</w:t>
      </w:r>
      <w:r>
        <w:rPr>
          <w:rFonts w:hint="eastAsia"/>
          <w:sz w:val="24"/>
        </w:rPr>
        <w:t>平台</w:t>
      </w:r>
      <w:bookmarkEnd w:id="50"/>
      <w:r>
        <w:rPr>
          <w:rFonts w:hint="eastAsia"/>
          <w:sz w:val="24"/>
        </w:rPr>
        <w:t>的实现。主要介绍了将三维平台与已有的二维</w:t>
      </w:r>
      <w:r>
        <w:rPr>
          <w:rFonts w:hint="eastAsia"/>
          <w:sz w:val="24"/>
        </w:rPr>
        <w:t>ECNUGIS</w:t>
      </w:r>
      <w:r>
        <w:rPr>
          <w:rFonts w:hint="eastAsia"/>
          <w:sz w:val="24"/>
        </w:rPr>
        <w:t>平台进行整合以及三维</w:t>
      </w:r>
      <w:r>
        <w:rPr>
          <w:rFonts w:hint="eastAsia"/>
          <w:sz w:val="24"/>
        </w:rPr>
        <w:t>WebGIS</w:t>
      </w:r>
      <w:r>
        <w:rPr>
          <w:rFonts w:hint="eastAsia"/>
          <w:sz w:val="24"/>
        </w:rPr>
        <w:t>平台实现过程中的关键技术，包括从数据获取、处理、分组管理、图层管理等方面对动态矢量要素的三维可视化、地形可视化、地图标注、进行交互式建模时的数据存储与管理以及加载外部</w:t>
      </w:r>
      <w:r>
        <w:rPr>
          <w:rFonts w:hint="eastAsia"/>
          <w:sz w:val="24"/>
        </w:rPr>
        <w:t>3D</w:t>
      </w:r>
      <w:r>
        <w:rPr>
          <w:rFonts w:hint="eastAsia"/>
          <w:sz w:val="24"/>
        </w:rPr>
        <w:t>模</w:t>
      </w:r>
      <w:r>
        <w:rPr>
          <w:rFonts w:hint="eastAsia"/>
          <w:sz w:val="24"/>
        </w:rPr>
        <w:lastRenderedPageBreak/>
        <w:t>型等功能的具体实现。</w:t>
      </w:r>
    </w:p>
    <w:p w14:paraId="389D9C6A" w14:textId="77777777" w:rsidR="00067B30" w:rsidRDefault="0031372E">
      <w:pPr>
        <w:numPr>
          <w:ilvl w:val="0"/>
          <w:numId w:val="2"/>
        </w:numPr>
        <w:spacing w:line="500" w:lineRule="exact"/>
        <w:ind w:firstLineChars="200" w:firstLine="480"/>
        <w:rPr>
          <w:sz w:val="24"/>
        </w:rPr>
      </w:pPr>
      <w:r>
        <w:rPr>
          <w:rFonts w:hint="eastAsia"/>
          <w:sz w:val="24"/>
        </w:rPr>
        <w:t>：三维</w:t>
      </w:r>
      <w:r>
        <w:rPr>
          <w:rFonts w:hint="eastAsia"/>
          <w:sz w:val="24"/>
        </w:rPr>
        <w:t>WebGIS</w:t>
      </w:r>
      <w:r>
        <w:rPr>
          <w:rFonts w:hint="eastAsia"/>
          <w:sz w:val="24"/>
        </w:rPr>
        <w:t>平台功能展示及应用。本章主要对实现的三维</w:t>
      </w:r>
      <w:r>
        <w:rPr>
          <w:rFonts w:hint="eastAsia"/>
          <w:sz w:val="24"/>
        </w:rPr>
        <w:t>WebGIS</w:t>
      </w:r>
      <w:r>
        <w:rPr>
          <w:rFonts w:hint="eastAsia"/>
          <w:sz w:val="24"/>
        </w:rPr>
        <w:t>平台的功能进行展示，设计实现的模块包括动态矢量数据三维可视化、场景设置及球体运动、交互式要素标注、交互式构建三维模型、地形数据可视化以及加载三维模型，还可以使用</w:t>
      </w:r>
      <w:r>
        <w:rPr>
          <w:rFonts w:hint="eastAsia"/>
          <w:sz w:val="24"/>
        </w:rPr>
        <w:t>VR</w:t>
      </w:r>
      <w:r>
        <w:rPr>
          <w:rFonts w:hint="eastAsia"/>
          <w:sz w:val="24"/>
        </w:rPr>
        <w:t>设备查看移动端的</w:t>
      </w:r>
      <w:r>
        <w:rPr>
          <w:rFonts w:hint="eastAsia"/>
          <w:sz w:val="24"/>
        </w:rPr>
        <w:t>3D</w:t>
      </w:r>
      <w:r>
        <w:rPr>
          <w:rFonts w:hint="eastAsia"/>
          <w:sz w:val="24"/>
        </w:rPr>
        <w:t>场景，经测试均已达到预期效果。最后将平台的功能应用于上海市农业布局规划和地理辅助教学中。</w:t>
      </w:r>
    </w:p>
    <w:p w14:paraId="11865E50" w14:textId="77777777" w:rsidR="00067B30" w:rsidRDefault="0031372E">
      <w:pPr>
        <w:numPr>
          <w:ilvl w:val="0"/>
          <w:numId w:val="2"/>
        </w:numPr>
        <w:spacing w:line="500" w:lineRule="exact"/>
        <w:ind w:firstLineChars="200" w:firstLine="480"/>
        <w:rPr>
          <w:sz w:val="24"/>
        </w:rPr>
      </w:pPr>
      <w:r>
        <w:rPr>
          <w:rFonts w:hint="eastAsia"/>
          <w:sz w:val="24"/>
        </w:rPr>
        <w:t>：结论与展望。总结论文研究的主要工作与存在的不足，并对研究的未来发展方向进行展望。</w:t>
      </w:r>
    </w:p>
    <w:bookmarkEnd w:id="41"/>
    <w:p w14:paraId="6ADCCCCC" w14:textId="77777777" w:rsidR="00067B30" w:rsidRDefault="0031372E">
      <w:pPr>
        <w:spacing w:line="500" w:lineRule="exact"/>
        <w:ind w:firstLine="420"/>
        <w:rPr>
          <w:sz w:val="24"/>
        </w:rPr>
      </w:pPr>
      <w:r>
        <w:rPr>
          <w:rFonts w:cs="宋体" w:hint="eastAsia"/>
          <w:sz w:val="24"/>
          <w:lang w:bidi="ar"/>
        </w:rPr>
        <w:t>本论文的特色与创新之处：</w:t>
      </w:r>
    </w:p>
    <w:p w14:paraId="33A98E9E" w14:textId="77777777" w:rsidR="00067B30" w:rsidRDefault="0031372E">
      <w:pPr>
        <w:numPr>
          <w:ilvl w:val="0"/>
          <w:numId w:val="3"/>
        </w:numPr>
        <w:spacing w:line="500" w:lineRule="exact"/>
        <w:ind w:firstLine="420"/>
        <w:rPr>
          <w:sz w:val="24"/>
        </w:rPr>
      </w:pPr>
      <w:r>
        <w:rPr>
          <w:rFonts w:cs="宋体" w:hint="eastAsia"/>
          <w:sz w:val="24"/>
          <w:lang w:bidi="ar"/>
        </w:rPr>
        <w:t>将</w:t>
      </w:r>
      <w:r>
        <w:rPr>
          <w:sz w:val="24"/>
          <w:lang w:bidi="ar"/>
        </w:rPr>
        <w:t>Web3D</w:t>
      </w:r>
      <w:r>
        <w:rPr>
          <w:rFonts w:cs="宋体" w:hint="eastAsia"/>
          <w:sz w:val="24"/>
          <w:lang w:bidi="ar"/>
        </w:rPr>
        <w:t>技术应用于实验室自主研发的</w:t>
      </w:r>
      <w:r>
        <w:rPr>
          <w:sz w:val="24"/>
          <w:lang w:bidi="ar"/>
        </w:rPr>
        <w:t>ECNUGIS</w:t>
      </w:r>
      <w:r>
        <w:rPr>
          <w:rFonts w:cs="宋体" w:hint="eastAsia"/>
          <w:sz w:val="24"/>
          <w:lang w:bidi="ar"/>
        </w:rPr>
        <w:t>平台软件，基于</w:t>
      </w:r>
      <w:r>
        <w:rPr>
          <w:sz w:val="24"/>
          <w:lang w:bidi="ar"/>
        </w:rPr>
        <w:t>WebGL</w:t>
      </w:r>
      <w:r>
        <w:rPr>
          <w:rFonts w:cs="宋体" w:hint="eastAsia"/>
          <w:sz w:val="24"/>
          <w:lang w:bidi="ar"/>
        </w:rPr>
        <w:t>三维图形框架</w:t>
      </w:r>
      <w:r>
        <w:rPr>
          <w:sz w:val="24"/>
          <w:lang w:bidi="ar"/>
        </w:rPr>
        <w:t>Cesium</w:t>
      </w:r>
      <w:r>
        <w:rPr>
          <w:rFonts w:cs="宋体" w:hint="eastAsia"/>
          <w:sz w:val="24"/>
          <w:lang w:bidi="ar"/>
        </w:rPr>
        <w:t>，为三维数据构建及可视化表达提供了一种有效的解决方案，实现对地理空间信息包括动态矢量要素、地形等数据的构建与三维可视化表达以及三维模型的在线交互式构建。</w:t>
      </w:r>
    </w:p>
    <w:p w14:paraId="0AD11B71" w14:textId="77777777" w:rsidR="00067B30" w:rsidRDefault="0031372E">
      <w:pPr>
        <w:numPr>
          <w:ilvl w:val="0"/>
          <w:numId w:val="3"/>
        </w:numPr>
        <w:spacing w:line="500" w:lineRule="exact"/>
        <w:ind w:firstLine="420"/>
        <w:rPr>
          <w:sz w:val="24"/>
        </w:rPr>
      </w:pPr>
      <w:r>
        <w:rPr>
          <w:rFonts w:cs="宋体" w:hint="eastAsia"/>
          <w:sz w:val="24"/>
          <w:lang w:bidi="ar"/>
        </w:rPr>
        <w:t>研究和实践交互式</w:t>
      </w:r>
      <w:r>
        <w:rPr>
          <w:sz w:val="24"/>
          <w:lang w:bidi="ar"/>
        </w:rPr>
        <w:t>3DWebGIS</w:t>
      </w:r>
      <w:r>
        <w:rPr>
          <w:rFonts w:cs="宋体" w:hint="eastAsia"/>
          <w:sz w:val="24"/>
          <w:lang w:bidi="ar"/>
        </w:rPr>
        <w:t>建模技术。采用</w:t>
      </w:r>
      <w:r>
        <w:rPr>
          <w:sz w:val="24"/>
          <w:lang w:bidi="ar"/>
        </w:rPr>
        <w:t>3D</w:t>
      </w:r>
      <w:r>
        <w:rPr>
          <w:rFonts w:cs="宋体" w:hint="eastAsia"/>
          <w:sz w:val="24"/>
          <w:lang w:bidi="ar"/>
        </w:rPr>
        <w:t>切片数据规范加载海量三维模型数据、加载</w:t>
      </w:r>
      <w:r>
        <w:rPr>
          <w:sz w:val="24"/>
          <w:lang w:bidi="ar"/>
        </w:rPr>
        <w:t>3D</w:t>
      </w:r>
      <w:r>
        <w:rPr>
          <w:rFonts w:cs="宋体" w:hint="eastAsia"/>
          <w:sz w:val="24"/>
          <w:lang w:bidi="ar"/>
        </w:rPr>
        <w:t>模型，能够实现在网页上流畅地浏览</w:t>
      </w:r>
      <w:r>
        <w:rPr>
          <w:sz w:val="24"/>
          <w:lang w:bidi="ar"/>
        </w:rPr>
        <w:t>3D</w:t>
      </w:r>
      <w:r>
        <w:rPr>
          <w:rFonts w:cs="宋体" w:hint="eastAsia"/>
          <w:sz w:val="24"/>
          <w:lang w:bidi="ar"/>
        </w:rPr>
        <w:t>模型。使模型都包含位置信息，赋予了地理上的意义。该规范于</w:t>
      </w:r>
      <w:r>
        <w:rPr>
          <w:sz w:val="24"/>
          <w:lang w:bidi="ar"/>
        </w:rPr>
        <w:t>2016</w:t>
      </w:r>
      <w:r>
        <w:rPr>
          <w:rFonts w:cs="宋体" w:hint="eastAsia"/>
          <w:sz w:val="24"/>
          <w:lang w:bidi="ar"/>
        </w:rPr>
        <w:t>年</w:t>
      </w:r>
      <w:r>
        <w:rPr>
          <w:sz w:val="24"/>
          <w:lang w:bidi="ar"/>
        </w:rPr>
        <w:t>9</w:t>
      </w:r>
      <w:r>
        <w:rPr>
          <w:rFonts w:cs="宋体" w:hint="eastAsia"/>
          <w:sz w:val="24"/>
          <w:lang w:bidi="ar"/>
        </w:rPr>
        <w:t>月进入开放地理空间信息联盟（</w:t>
      </w:r>
      <w:bookmarkStart w:id="51" w:name="OLE_LINK92"/>
      <w:r>
        <w:rPr>
          <w:sz w:val="24"/>
          <w:lang w:bidi="ar"/>
        </w:rPr>
        <w:t>OGC</w:t>
      </w:r>
      <w:bookmarkEnd w:id="51"/>
      <w:r>
        <w:rPr>
          <w:rFonts w:cs="宋体" w:hint="eastAsia"/>
          <w:sz w:val="24"/>
          <w:lang w:bidi="ar"/>
        </w:rPr>
        <w:t>）</w:t>
      </w:r>
      <w:hyperlink r:id="rId23" w:history="1">
        <w:r>
          <w:rPr>
            <w:rStyle w:val="ae"/>
            <w:rFonts w:cs="宋体" w:hint="eastAsia"/>
            <w:color w:val="auto"/>
            <w:sz w:val="24"/>
            <w:u w:val="none"/>
          </w:rPr>
          <w:t>社区标准</w:t>
        </w:r>
      </w:hyperlink>
      <w:r>
        <w:rPr>
          <w:rFonts w:cs="宋体" w:hint="eastAsia"/>
          <w:sz w:val="24"/>
          <w:lang w:bidi="ar"/>
        </w:rPr>
        <w:t>化进程。</w:t>
      </w:r>
    </w:p>
    <w:p w14:paraId="131681F0" w14:textId="77777777" w:rsidR="00067B30" w:rsidRDefault="0031372E">
      <w:pPr>
        <w:numPr>
          <w:ilvl w:val="0"/>
          <w:numId w:val="3"/>
        </w:numPr>
        <w:spacing w:line="500" w:lineRule="exact"/>
        <w:ind w:firstLine="420"/>
        <w:rPr>
          <w:sz w:val="24"/>
        </w:rPr>
      </w:pPr>
      <w:r>
        <w:rPr>
          <w:rFonts w:cs="宋体" w:hint="eastAsia"/>
          <w:sz w:val="24"/>
          <w:lang w:bidi="ar"/>
        </w:rPr>
        <w:t>探索了基于互联网的虚拟现实技术，剖析立体视觉呈现原理。并与</w:t>
      </w:r>
      <w:r>
        <w:rPr>
          <w:sz w:val="24"/>
          <w:lang w:bidi="ar"/>
        </w:rPr>
        <w:t>VR</w:t>
      </w:r>
      <w:r>
        <w:rPr>
          <w:rFonts w:cs="宋体" w:hint="eastAsia"/>
          <w:sz w:val="24"/>
          <w:lang w:bidi="ar"/>
        </w:rPr>
        <w:t>设备进行连接，对</w:t>
      </w:r>
      <w:r>
        <w:rPr>
          <w:sz w:val="24"/>
          <w:lang w:bidi="ar"/>
        </w:rPr>
        <w:t>VR</w:t>
      </w:r>
      <w:r>
        <w:rPr>
          <w:rFonts w:cs="宋体" w:hint="eastAsia"/>
          <w:sz w:val="24"/>
          <w:lang w:bidi="ar"/>
        </w:rPr>
        <w:t>设备的状态做出实时响应，给用户带来极强的沉浸感。</w:t>
      </w:r>
    </w:p>
    <w:p w14:paraId="61839D64" w14:textId="77777777" w:rsidR="00067B30" w:rsidRDefault="00067B30">
      <w:pPr>
        <w:sectPr w:rsidR="00067B30">
          <w:headerReference w:type="default" r:id="rId24"/>
          <w:footerReference w:type="default" r:id="rId25"/>
          <w:pgSz w:w="11906" w:h="16838"/>
          <w:pgMar w:top="1440" w:right="1800" w:bottom="1440" w:left="1800" w:header="851" w:footer="992" w:gutter="0"/>
          <w:pgNumType w:start="1"/>
          <w:cols w:space="720"/>
          <w:docGrid w:type="lines" w:linePitch="312"/>
        </w:sectPr>
      </w:pPr>
    </w:p>
    <w:p w14:paraId="1139F0EE" w14:textId="77777777" w:rsidR="00067B30" w:rsidRDefault="0031372E">
      <w:pPr>
        <w:pStyle w:val="1"/>
      </w:pPr>
      <w:bookmarkStart w:id="52" w:name="_Toc20818"/>
      <w:r>
        <w:rPr>
          <w:rFonts w:hint="eastAsia"/>
        </w:rPr>
        <w:lastRenderedPageBreak/>
        <w:t>互联网三维可视化技术比较</w:t>
      </w:r>
      <w:bookmarkEnd w:id="52"/>
    </w:p>
    <w:p w14:paraId="76DC87A4" w14:textId="77777777" w:rsidR="00067B30" w:rsidRDefault="0031372E">
      <w:pPr>
        <w:spacing w:line="500" w:lineRule="exact"/>
        <w:ind w:firstLine="420"/>
        <w:rPr>
          <w:sz w:val="24"/>
        </w:rPr>
      </w:pPr>
      <w:r>
        <w:rPr>
          <w:rFonts w:hint="eastAsia"/>
          <w:sz w:val="24"/>
        </w:rPr>
        <w:t>目前在</w:t>
      </w:r>
      <w:r>
        <w:rPr>
          <w:rFonts w:hint="eastAsia"/>
          <w:sz w:val="24"/>
        </w:rPr>
        <w:t>Web</w:t>
      </w:r>
      <w:r>
        <w:rPr>
          <w:rFonts w:hint="eastAsia"/>
          <w:sz w:val="24"/>
        </w:rPr>
        <w:t>前端实现地理数据三维可视化的底层技术已有很多可供选择的解决方案，针对不同的三维可视化技术也存在众多的优秀框架。本章节通过对比前端三维可视化技术、前端三维框架引擎及各自的优缺点，综合考虑并选择了一种合适的三维</w:t>
      </w:r>
      <w:r>
        <w:rPr>
          <w:rFonts w:hint="eastAsia"/>
          <w:sz w:val="24"/>
        </w:rPr>
        <w:t>WebGIS</w:t>
      </w:r>
      <w:r>
        <w:rPr>
          <w:rFonts w:hint="eastAsia"/>
          <w:sz w:val="24"/>
        </w:rPr>
        <w:t>技术实现方案及技术框架。</w:t>
      </w:r>
    </w:p>
    <w:p w14:paraId="054C8CBA" w14:textId="77777777" w:rsidR="00067B30" w:rsidRDefault="0031372E">
      <w:pPr>
        <w:pStyle w:val="2"/>
        <w:spacing w:before="312" w:after="156"/>
      </w:pPr>
      <w:r>
        <w:rPr>
          <w:rFonts w:hint="eastAsia"/>
        </w:rPr>
        <w:t xml:space="preserve"> </w:t>
      </w:r>
      <w:bookmarkStart w:id="53" w:name="_Toc16552"/>
      <w:r>
        <w:rPr>
          <w:rFonts w:ascii="Times New Roman" w:hAnsi="Times New Roman"/>
        </w:rPr>
        <w:t>Web3D</w:t>
      </w:r>
      <w:r>
        <w:rPr>
          <w:rFonts w:hint="eastAsia"/>
        </w:rPr>
        <w:t>技术对比</w:t>
      </w:r>
      <w:bookmarkEnd w:id="53"/>
    </w:p>
    <w:p w14:paraId="64BF6FA5" w14:textId="77777777" w:rsidR="00067B30" w:rsidRDefault="0031372E">
      <w:pPr>
        <w:spacing w:line="500" w:lineRule="exact"/>
        <w:ind w:firstLine="420"/>
        <w:rPr>
          <w:sz w:val="24"/>
        </w:rPr>
      </w:pPr>
      <w:r>
        <w:rPr>
          <w:rFonts w:hint="eastAsia"/>
          <w:sz w:val="24"/>
        </w:rPr>
        <w:t>Web3D</w:t>
      </w:r>
      <w:r>
        <w:rPr>
          <w:rFonts w:hint="eastAsia"/>
          <w:sz w:val="24"/>
        </w:rPr>
        <w:t>技术突破了</w:t>
      </w:r>
      <w:bookmarkStart w:id="54" w:name="OLE_LINK19"/>
      <w:r>
        <w:rPr>
          <w:rFonts w:hint="eastAsia"/>
          <w:sz w:val="24"/>
        </w:rPr>
        <w:t>二维平面的限制</w:t>
      </w:r>
      <w:bookmarkEnd w:id="54"/>
      <w:r>
        <w:rPr>
          <w:rFonts w:hint="eastAsia"/>
          <w:sz w:val="24"/>
        </w:rPr>
        <w:t>，高度逼真地呈现了三维世界，已经广泛应用到了各个领域。目前，众多浏览器生产厂商都提出了</w:t>
      </w:r>
      <w:r>
        <w:rPr>
          <w:rFonts w:hint="eastAsia"/>
          <w:sz w:val="24"/>
        </w:rPr>
        <w:t xml:space="preserve">Web3D </w:t>
      </w:r>
      <w:r>
        <w:rPr>
          <w:rFonts w:hint="eastAsia"/>
          <w:sz w:val="24"/>
        </w:rPr>
        <w:t>技术的解决方案，使在客户端浏览器进行流畅的三维绘图渲染成为可能</w:t>
      </w:r>
      <w:r>
        <w:rPr>
          <w:rFonts w:hint="eastAsia"/>
          <w:sz w:val="24"/>
          <w:vertAlign w:val="superscript"/>
        </w:rPr>
        <w:fldChar w:fldCharType="begin"/>
      </w:r>
      <w:r>
        <w:rPr>
          <w:rFonts w:hint="eastAsia"/>
          <w:sz w:val="24"/>
          <w:vertAlign w:val="superscript"/>
        </w:rPr>
        <w:instrText xml:space="preserve"> REF _Ref25422 \r \h </w:instrText>
      </w:r>
      <w:r>
        <w:rPr>
          <w:rFonts w:hint="eastAsia"/>
          <w:sz w:val="24"/>
          <w:vertAlign w:val="superscript"/>
        </w:rPr>
      </w:r>
      <w:r>
        <w:rPr>
          <w:rFonts w:hint="eastAsia"/>
          <w:sz w:val="24"/>
          <w:vertAlign w:val="superscript"/>
        </w:rPr>
        <w:fldChar w:fldCharType="separate"/>
      </w:r>
      <w:r>
        <w:rPr>
          <w:rFonts w:hint="eastAsia"/>
          <w:sz w:val="24"/>
          <w:vertAlign w:val="superscript"/>
        </w:rPr>
        <w:t>[26]</w:t>
      </w:r>
      <w:r>
        <w:rPr>
          <w:rFonts w:hint="eastAsia"/>
          <w:sz w:val="24"/>
          <w:vertAlign w:val="superscript"/>
        </w:rPr>
        <w:fldChar w:fldCharType="end"/>
      </w:r>
      <w:r>
        <w:rPr>
          <w:rFonts w:hint="eastAsia"/>
          <w:sz w:val="24"/>
        </w:rPr>
        <w:t>。</w:t>
      </w:r>
    </w:p>
    <w:p w14:paraId="1F2AF000" w14:textId="77777777" w:rsidR="00067B30" w:rsidRDefault="0031372E">
      <w:pPr>
        <w:spacing w:line="500" w:lineRule="exact"/>
        <w:ind w:firstLine="420"/>
        <w:rPr>
          <w:sz w:val="24"/>
        </w:rPr>
      </w:pPr>
      <w:r>
        <w:rPr>
          <w:rFonts w:hint="eastAsia"/>
          <w:sz w:val="24"/>
        </w:rPr>
        <w:t>根据底层实现原理可以将</w:t>
      </w:r>
      <w:r>
        <w:rPr>
          <w:rFonts w:hint="eastAsia"/>
          <w:sz w:val="24"/>
        </w:rPr>
        <w:t xml:space="preserve">Web3D </w:t>
      </w:r>
      <w:r>
        <w:rPr>
          <w:rFonts w:hint="eastAsia"/>
          <w:sz w:val="24"/>
        </w:rPr>
        <w:t>的主流技术归为两类：一类需要安装特定的插件，包括</w:t>
      </w:r>
      <w:bookmarkStart w:id="55" w:name="OLE_LINK34"/>
      <w:r>
        <w:rPr>
          <w:rFonts w:hint="eastAsia"/>
          <w:sz w:val="24"/>
        </w:rPr>
        <w:t>VRML</w:t>
      </w:r>
      <w:r>
        <w:rPr>
          <w:rFonts w:hint="eastAsia"/>
          <w:sz w:val="24"/>
        </w:rPr>
        <w:t>、</w:t>
      </w:r>
      <w:r>
        <w:rPr>
          <w:rFonts w:hint="eastAsia"/>
          <w:sz w:val="24"/>
        </w:rPr>
        <w:t>X3D</w:t>
      </w:r>
      <w:r>
        <w:rPr>
          <w:rFonts w:hint="eastAsia"/>
          <w:sz w:val="24"/>
        </w:rPr>
        <w:t>、</w:t>
      </w:r>
      <w:r>
        <w:rPr>
          <w:rFonts w:hint="eastAsia"/>
          <w:sz w:val="24"/>
        </w:rPr>
        <w:t>Cult3D</w:t>
      </w:r>
      <w:r>
        <w:rPr>
          <w:rFonts w:hint="eastAsia"/>
          <w:sz w:val="24"/>
        </w:rPr>
        <w:t>、</w:t>
      </w:r>
      <w:r>
        <w:rPr>
          <w:rFonts w:hint="eastAsia"/>
          <w:sz w:val="24"/>
        </w:rPr>
        <w:t>Viewpoint</w:t>
      </w:r>
      <w:r>
        <w:rPr>
          <w:rFonts w:hint="eastAsia"/>
          <w:sz w:val="24"/>
        </w:rPr>
        <w:t>、</w:t>
      </w:r>
      <w:r>
        <w:rPr>
          <w:rFonts w:hint="eastAsia"/>
          <w:sz w:val="24"/>
        </w:rPr>
        <w:t>Atmosphere</w:t>
      </w:r>
      <w:r>
        <w:rPr>
          <w:rFonts w:hint="eastAsia"/>
          <w:sz w:val="24"/>
        </w:rPr>
        <w:t>等</w:t>
      </w:r>
      <w:bookmarkEnd w:id="55"/>
      <w:r>
        <w:rPr>
          <w:rFonts w:hint="eastAsia"/>
          <w:sz w:val="24"/>
        </w:rPr>
        <w:t>技术方案，这类技术的兼容性差，不易实现跨平台，限制了三维绘图技术在移动智能终端的应用。还有一类技术能够直接被浏览器端原生支持，包括</w:t>
      </w:r>
      <w:r>
        <w:rPr>
          <w:rFonts w:hint="eastAsia"/>
          <w:sz w:val="24"/>
        </w:rPr>
        <w:t>Java3D</w:t>
      </w:r>
      <w:r>
        <w:rPr>
          <w:rFonts w:hint="eastAsia"/>
          <w:sz w:val="24"/>
        </w:rPr>
        <w:t>、</w:t>
      </w:r>
      <w:r>
        <w:rPr>
          <w:rFonts w:hint="eastAsia"/>
          <w:sz w:val="24"/>
        </w:rPr>
        <w:t>WebGL</w:t>
      </w:r>
      <w:r>
        <w:rPr>
          <w:rFonts w:hint="eastAsia"/>
          <w:sz w:val="24"/>
        </w:rPr>
        <w:t>技术等解决方案，能够轻松实现跨平台，也具有很好的三维图形渲染效果</w:t>
      </w:r>
      <w:bookmarkStart w:id="56" w:name="OLE_LINK103"/>
      <w:r>
        <w:rPr>
          <w:rFonts w:hint="eastAsia"/>
          <w:sz w:val="24"/>
        </w:rPr>
        <w:t>。</w:t>
      </w:r>
      <w:bookmarkEnd w:id="56"/>
    </w:p>
    <w:p w14:paraId="4D45E86C" w14:textId="77777777" w:rsidR="00067B30" w:rsidRDefault="0031372E">
      <w:pPr>
        <w:spacing w:line="500" w:lineRule="exact"/>
        <w:ind w:firstLine="420"/>
        <w:rPr>
          <w:sz w:val="24"/>
        </w:rPr>
      </w:pPr>
      <w:r>
        <w:rPr>
          <w:rFonts w:hint="eastAsia"/>
          <w:sz w:val="24"/>
        </w:rPr>
        <w:t>每种技术方案都有各自的优缺点，在实现原理、技术特征上也不尽相同</w:t>
      </w:r>
      <w:r>
        <w:rPr>
          <w:rFonts w:hint="eastAsia"/>
          <w:sz w:val="24"/>
          <w:vertAlign w:val="superscript"/>
        </w:rPr>
        <w:t>[28-31]</w:t>
      </w:r>
      <w:r>
        <w:rPr>
          <w:rFonts w:hint="eastAsia"/>
          <w:sz w:val="24"/>
        </w:rPr>
        <w:t>，下表（见表</w:t>
      </w:r>
      <w:r>
        <w:rPr>
          <w:rFonts w:hint="eastAsia"/>
          <w:sz w:val="24"/>
        </w:rPr>
        <w:t>2-1</w:t>
      </w:r>
      <w:r>
        <w:rPr>
          <w:rFonts w:hint="eastAsia"/>
          <w:sz w:val="24"/>
        </w:rPr>
        <w:t>）就</w:t>
      </w:r>
      <w:r>
        <w:rPr>
          <w:rFonts w:hint="eastAsia"/>
          <w:sz w:val="24"/>
        </w:rPr>
        <w:t>VRML</w:t>
      </w:r>
      <w:r>
        <w:rPr>
          <w:rFonts w:hint="eastAsia"/>
          <w:sz w:val="24"/>
        </w:rPr>
        <w:t>、</w:t>
      </w:r>
      <w:r>
        <w:rPr>
          <w:rFonts w:hint="eastAsia"/>
          <w:sz w:val="24"/>
        </w:rPr>
        <w:t>Cult3D</w:t>
      </w:r>
      <w:r>
        <w:rPr>
          <w:rFonts w:hint="eastAsia"/>
          <w:sz w:val="24"/>
        </w:rPr>
        <w:t>、</w:t>
      </w:r>
      <w:r>
        <w:rPr>
          <w:rFonts w:hint="eastAsia"/>
          <w:sz w:val="24"/>
        </w:rPr>
        <w:t>Java3D</w:t>
      </w:r>
      <w:r>
        <w:rPr>
          <w:rFonts w:hint="eastAsia"/>
          <w:sz w:val="24"/>
        </w:rPr>
        <w:t>、</w:t>
      </w:r>
      <w:r>
        <w:rPr>
          <w:rFonts w:hint="eastAsia"/>
          <w:sz w:val="24"/>
        </w:rPr>
        <w:t>WebGL</w:t>
      </w:r>
      <w:r>
        <w:rPr>
          <w:rFonts w:hint="eastAsia"/>
          <w:sz w:val="24"/>
        </w:rPr>
        <w:t>这四种具有代表性的</w:t>
      </w:r>
      <w:r>
        <w:rPr>
          <w:rFonts w:hint="eastAsia"/>
          <w:sz w:val="24"/>
        </w:rPr>
        <w:t>Web3D</w:t>
      </w:r>
      <w:r>
        <w:rPr>
          <w:rFonts w:hint="eastAsia"/>
          <w:sz w:val="24"/>
        </w:rPr>
        <w:t>技术在插件要求、技术特点、优缺点方面进行比较，通过比较其优劣选择一种适合的</w:t>
      </w:r>
      <w:r>
        <w:rPr>
          <w:rFonts w:hint="eastAsia"/>
          <w:sz w:val="24"/>
        </w:rPr>
        <w:t>Web3D</w:t>
      </w:r>
      <w:r>
        <w:rPr>
          <w:rFonts w:hint="eastAsia"/>
          <w:sz w:val="24"/>
        </w:rPr>
        <w:t>技术进行深入研究，并作为本论文中所构建的三维</w:t>
      </w:r>
      <w:r>
        <w:rPr>
          <w:rFonts w:hint="eastAsia"/>
          <w:sz w:val="24"/>
        </w:rPr>
        <w:t xml:space="preserve">WebGIS </w:t>
      </w:r>
      <w:r>
        <w:rPr>
          <w:rFonts w:hint="eastAsia"/>
          <w:sz w:val="24"/>
        </w:rPr>
        <w:t>平台的核心底层技术。</w:t>
      </w:r>
      <w:bookmarkStart w:id="57" w:name="_Toc28423"/>
    </w:p>
    <w:p w14:paraId="0DF24876" w14:textId="77777777" w:rsidR="00067B30" w:rsidRDefault="0031372E">
      <w:pPr>
        <w:spacing w:line="500" w:lineRule="exact"/>
        <w:ind w:firstLineChars="200" w:firstLine="480"/>
        <w:rPr>
          <w:sz w:val="24"/>
        </w:rPr>
      </w:pPr>
      <w:r>
        <w:rPr>
          <w:rFonts w:cs="宋体" w:hint="eastAsia"/>
          <w:sz w:val="24"/>
          <w:lang w:bidi="ar"/>
        </w:rPr>
        <w:t>表</w:t>
      </w:r>
      <w:r>
        <w:rPr>
          <w:sz w:val="24"/>
          <w:lang w:bidi="ar"/>
        </w:rPr>
        <w:t>2-1</w:t>
      </w:r>
      <w:r>
        <w:rPr>
          <w:rFonts w:cs="宋体" w:hint="eastAsia"/>
          <w:sz w:val="24"/>
          <w:lang w:bidi="ar"/>
        </w:rPr>
        <w:t>对实现浏览器端三维场景渲染及交互的技术方案的技术原理、技术特征、优缺点等方面进行比较分析。</w:t>
      </w:r>
      <w:r>
        <w:rPr>
          <w:sz w:val="24"/>
          <w:lang w:bidi="ar"/>
        </w:rPr>
        <w:t>VRML</w:t>
      </w:r>
      <w:r>
        <w:rPr>
          <w:rFonts w:cs="宋体" w:hint="eastAsia"/>
          <w:sz w:val="24"/>
          <w:lang w:bidi="ar"/>
        </w:rPr>
        <w:t>和</w:t>
      </w:r>
      <w:r>
        <w:rPr>
          <w:sz w:val="24"/>
          <w:lang w:bidi="ar"/>
        </w:rPr>
        <w:t>Cult3D</w:t>
      </w:r>
      <w:r>
        <w:rPr>
          <w:rFonts w:cs="宋体" w:hint="eastAsia"/>
          <w:sz w:val="24"/>
          <w:lang w:bidi="ar"/>
        </w:rPr>
        <w:t>都能够实现虚拟三维场景的呈现，但需要安装特定插件，不利于应用的推广。</w:t>
      </w:r>
      <w:r>
        <w:rPr>
          <w:sz w:val="24"/>
          <w:lang w:bidi="ar"/>
        </w:rPr>
        <w:t>Java3D</w:t>
      </w:r>
      <w:r>
        <w:rPr>
          <w:rFonts w:cs="宋体" w:hint="eastAsia"/>
          <w:sz w:val="24"/>
          <w:lang w:bidi="ar"/>
        </w:rPr>
        <w:t>提供了大量创建和控制三维场景的</w:t>
      </w:r>
      <w:r>
        <w:rPr>
          <w:sz w:val="24"/>
          <w:lang w:bidi="ar"/>
        </w:rPr>
        <w:t>API</w:t>
      </w:r>
      <w:r>
        <w:rPr>
          <w:rFonts w:cs="宋体" w:hint="eastAsia"/>
          <w:sz w:val="24"/>
          <w:lang w:bidi="ar"/>
        </w:rPr>
        <w:t>接口，虽然是免插件的，但需要在本地安装</w:t>
      </w:r>
      <w:r>
        <w:rPr>
          <w:sz w:val="24"/>
          <w:lang w:bidi="ar"/>
        </w:rPr>
        <w:t>Java</w:t>
      </w:r>
      <w:r>
        <w:rPr>
          <w:rFonts w:cs="宋体" w:hint="eastAsia"/>
          <w:sz w:val="24"/>
          <w:lang w:bidi="ar"/>
        </w:rPr>
        <w:t>运行环境</w:t>
      </w:r>
      <w:r>
        <w:rPr>
          <w:sz w:val="24"/>
          <w:lang w:bidi="ar"/>
        </w:rPr>
        <w:t>JVM</w:t>
      </w:r>
      <w:r>
        <w:rPr>
          <w:rFonts w:cs="宋体" w:hint="eastAsia"/>
          <w:sz w:val="24"/>
          <w:lang w:bidi="ar"/>
        </w:rPr>
        <w:t>。</w:t>
      </w:r>
      <w:r>
        <w:rPr>
          <w:sz w:val="24"/>
          <w:lang w:bidi="ar"/>
        </w:rPr>
        <w:t>HTML5+WebGL</w:t>
      </w:r>
      <w:r>
        <w:rPr>
          <w:rFonts w:cs="宋体" w:hint="eastAsia"/>
          <w:sz w:val="24"/>
          <w:lang w:bidi="ar"/>
        </w:rPr>
        <w:t>技术能够被浏览器原生支持，为</w:t>
      </w:r>
      <w:r>
        <w:rPr>
          <w:sz w:val="24"/>
          <w:lang w:bidi="ar"/>
        </w:rPr>
        <w:t>Web</w:t>
      </w:r>
      <w:r>
        <w:rPr>
          <w:rFonts w:cs="宋体" w:hint="eastAsia"/>
          <w:sz w:val="24"/>
          <w:lang w:bidi="ar"/>
        </w:rPr>
        <w:t>端的</w:t>
      </w:r>
      <w:r>
        <w:rPr>
          <w:sz w:val="24"/>
          <w:lang w:bidi="ar"/>
        </w:rPr>
        <w:t>3D</w:t>
      </w:r>
      <w:r>
        <w:rPr>
          <w:rFonts w:cs="宋体" w:hint="eastAsia"/>
          <w:sz w:val="24"/>
          <w:lang w:bidi="ar"/>
        </w:rPr>
        <w:t>图形绘制提供统一标准，逐渐被浏览器供应商支持，而且该技术</w:t>
      </w:r>
      <w:r>
        <w:rPr>
          <w:rFonts w:ascii="宋体" w:hAnsi="宋体" w:cs="宋体" w:hint="eastAsia"/>
          <w:sz w:val="24"/>
          <w:lang w:bidi="ar"/>
        </w:rPr>
        <w:t>利用底层的图形硬件加速功能进行的三维场景渲染</w:t>
      </w:r>
      <w:r>
        <w:rPr>
          <w:rFonts w:ascii="宋体" w:hAnsi="宋体" w:cs="宋体" w:hint="eastAsia"/>
          <w:sz w:val="24"/>
          <w:vertAlign w:val="superscript"/>
          <w:lang w:bidi="ar"/>
        </w:rPr>
        <w:fldChar w:fldCharType="begin"/>
      </w:r>
      <w:r>
        <w:rPr>
          <w:rFonts w:ascii="宋体" w:hAnsi="宋体" w:cs="宋体" w:hint="eastAsia"/>
          <w:sz w:val="24"/>
          <w:vertAlign w:val="superscript"/>
          <w:lang w:bidi="ar"/>
        </w:rPr>
        <w:instrText xml:space="preserve"> REF _Ref7849 \r \h </w:instrText>
      </w:r>
      <w:r>
        <w:rPr>
          <w:rFonts w:ascii="宋体" w:hAnsi="宋体" w:cs="宋体" w:hint="eastAsia"/>
          <w:sz w:val="24"/>
          <w:vertAlign w:val="superscript"/>
          <w:lang w:bidi="ar"/>
        </w:rPr>
      </w:r>
      <w:r>
        <w:rPr>
          <w:rFonts w:ascii="宋体" w:hAnsi="宋体" w:cs="宋体" w:hint="eastAsia"/>
          <w:sz w:val="24"/>
          <w:vertAlign w:val="superscript"/>
          <w:lang w:bidi="ar"/>
        </w:rPr>
        <w:fldChar w:fldCharType="separate"/>
      </w:r>
      <w:r>
        <w:rPr>
          <w:rFonts w:ascii="宋体" w:hAnsi="宋体" w:cs="宋体" w:hint="eastAsia"/>
          <w:sz w:val="24"/>
          <w:vertAlign w:val="superscript"/>
          <w:lang w:bidi="ar"/>
        </w:rPr>
        <w:t>[31]</w:t>
      </w:r>
      <w:r>
        <w:rPr>
          <w:rFonts w:ascii="宋体" w:hAnsi="宋体" w:cs="宋体" w:hint="eastAsia"/>
          <w:sz w:val="24"/>
          <w:vertAlign w:val="superscript"/>
          <w:lang w:bidi="ar"/>
        </w:rPr>
        <w:fldChar w:fldCharType="end"/>
      </w:r>
      <w:r>
        <w:rPr>
          <w:rFonts w:ascii="宋体" w:hAnsi="宋体" w:cs="宋体" w:hint="eastAsia"/>
          <w:sz w:val="24"/>
          <w:lang w:bidi="ar"/>
        </w:rPr>
        <w:t>，具有很好的渲染效果。</w:t>
      </w:r>
      <w:r>
        <w:rPr>
          <w:rFonts w:cs="宋体" w:hint="eastAsia"/>
          <w:sz w:val="24"/>
          <w:lang w:bidi="ar"/>
        </w:rPr>
        <w:t>它们的结合使得构建跨平台、开放</w:t>
      </w:r>
      <w:r>
        <w:rPr>
          <w:rFonts w:cs="宋体" w:hint="eastAsia"/>
          <w:sz w:val="24"/>
          <w:lang w:bidi="ar"/>
        </w:rPr>
        <w:lastRenderedPageBreak/>
        <w:t>的、渲染效果好、兼容性好、免插件的</w:t>
      </w:r>
      <w:r>
        <w:rPr>
          <w:sz w:val="24"/>
          <w:lang w:bidi="ar"/>
        </w:rPr>
        <w:t xml:space="preserve">Web </w:t>
      </w:r>
      <w:r>
        <w:rPr>
          <w:rFonts w:cs="宋体" w:hint="eastAsia"/>
          <w:sz w:val="24"/>
          <w:lang w:bidi="ar"/>
        </w:rPr>
        <w:t>交互式三维平台成为了可能，具有以往</w:t>
      </w:r>
      <w:r>
        <w:rPr>
          <w:sz w:val="24"/>
          <w:lang w:bidi="ar"/>
        </w:rPr>
        <w:t>Web3D</w:t>
      </w:r>
      <w:r>
        <w:rPr>
          <w:rFonts w:cs="宋体" w:hint="eastAsia"/>
          <w:sz w:val="24"/>
          <w:lang w:bidi="ar"/>
        </w:rPr>
        <w:t>技术无法比拟的优势。</w:t>
      </w:r>
      <w:r>
        <w:rPr>
          <w:rFonts w:ascii="宋体" w:hAnsi="宋体" w:cs="宋体" w:hint="eastAsia"/>
          <w:sz w:val="24"/>
          <w:lang w:bidi="ar"/>
        </w:rPr>
        <w:t>综上所述，本文选择</w:t>
      </w:r>
      <w:r>
        <w:rPr>
          <w:sz w:val="24"/>
          <w:lang w:bidi="ar"/>
        </w:rPr>
        <w:t>HTML5+WebGL</w:t>
      </w:r>
      <w:r>
        <w:rPr>
          <w:rFonts w:cs="宋体" w:hint="eastAsia"/>
          <w:sz w:val="24"/>
          <w:lang w:bidi="ar"/>
        </w:rPr>
        <w:t>技术作为研究对象，同时作为平台开发的底层技术</w:t>
      </w:r>
      <w:r>
        <w:rPr>
          <w:rFonts w:ascii="宋体" w:hAnsi="宋体" w:cs="宋体" w:hint="eastAsia"/>
          <w:sz w:val="24"/>
          <w:lang w:bidi="ar"/>
        </w:rPr>
        <w:t>。</w:t>
      </w:r>
    </w:p>
    <w:p w14:paraId="22D28673" w14:textId="77777777" w:rsidR="00067B30" w:rsidRDefault="0031372E">
      <w:pPr>
        <w:pStyle w:val="a4"/>
        <w:spacing w:beforeLines="50" w:before="156" w:afterLines="50" w:after="156"/>
        <w:rPr>
          <w:rFonts w:ascii="宋体" w:eastAsia="宋体" w:hAnsi="宋体" w:cs="宋体"/>
        </w:rPr>
      </w:pPr>
      <w:r>
        <w:rPr>
          <w:rFonts w:ascii="宋体" w:eastAsia="宋体" w:hAnsi="宋体" w:cs="宋体" w:hint="eastAsia"/>
        </w:rPr>
        <w:t xml:space="preserve">表 </w:t>
      </w:r>
      <w:r>
        <w:rPr>
          <w:rFonts w:ascii="宋体" w:eastAsia="宋体" w:hAnsi="宋体" w:cs="宋体" w:hint="eastAsia"/>
        </w:rPr>
        <w:fldChar w:fldCharType="begin"/>
      </w:r>
      <w:r>
        <w:rPr>
          <w:rFonts w:ascii="宋体" w:eastAsia="宋体" w:hAnsi="宋体" w:cs="宋体" w:hint="eastAsia"/>
        </w:rPr>
        <w:instrText xml:space="preserve"> STYLEREF 1 \s </w:instrText>
      </w:r>
      <w:r>
        <w:rPr>
          <w:rFonts w:ascii="宋体" w:eastAsia="宋体" w:hAnsi="宋体" w:cs="宋体" w:hint="eastAsia"/>
        </w:rPr>
        <w:fldChar w:fldCharType="separate"/>
      </w:r>
      <w:r>
        <w:rPr>
          <w:rFonts w:ascii="宋体" w:eastAsia="宋体" w:hAnsi="宋体" w:cs="宋体" w:hint="eastAsia"/>
        </w:rPr>
        <w:t>2</w:t>
      </w:r>
      <w:r>
        <w:rPr>
          <w:rFonts w:ascii="宋体" w:eastAsia="宋体" w:hAnsi="宋体" w:cs="宋体" w:hint="eastAsia"/>
        </w:rPr>
        <w:fldChar w:fldCharType="end"/>
      </w:r>
      <w:r>
        <w:rPr>
          <w:rFonts w:ascii="宋体" w:eastAsia="宋体" w:hAnsi="宋体" w:cs="宋体" w:hint="eastAsia"/>
        </w:rPr>
        <w:t>-</w:t>
      </w:r>
      <w:r>
        <w:rPr>
          <w:rFonts w:ascii="宋体" w:eastAsia="宋体" w:hAnsi="宋体" w:cs="宋体" w:hint="eastAsia"/>
        </w:rPr>
        <w:fldChar w:fldCharType="begin"/>
      </w:r>
      <w:r>
        <w:rPr>
          <w:rFonts w:ascii="宋体" w:eastAsia="宋体" w:hAnsi="宋体" w:cs="宋体" w:hint="eastAsia"/>
        </w:rPr>
        <w:instrText xml:space="preserve"> SEQ 表 \* ARABIC \s 1 </w:instrText>
      </w:r>
      <w:r>
        <w:rPr>
          <w:rFonts w:ascii="宋体" w:eastAsia="宋体" w:hAnsi="宋体" w:cs="宋体" w:hint="eastAsia"/>
        </w:rPr>
        <w:fldChar w:fldCharType="separate"/>
      </w:r>
      <w:r>
        <w:rPr>
          <w:rFonts w:ascii="宋体" w:eastAsia="宋体" w:hAnsi="宋体" w:cs="宋体" w:hint="eastAsia"/>
        </w:rPr>
        <w:t>1</w:t>
      </w:r>
      <w:r>
        <w:rPr>
          <w:rFonts w:ascii="宋体" w:eastAsia="宋体" w:hAnsi="宋体" w:cs="宋体" w:hint="eastAsia"/>
        </w:rPr>
        <w:fldChar w:fldCharType="end"/>
      </w:r>
      <w:r>
        <w:rPr>
          <w:rFonts w:ascii="宋体" w:eastAsia="宋体" w:hAnsi="宋体" w:cs="宋体" w:hint="eastAsia"/>
        </w:rPr>
        <w:t xml:space="preserve"> 几种</w:t>
      </w:r>
      <w:r>
        <w:rPr>
          <w:rFonts w:ascii="Times New Roman" w:eastAsia="宋体" w:hAnsi="Times New Roman"/>
        </w:rPr>
        <w:t>Web3D</w:t>
      </w:r>
      <w:r>
        <w:rPr>
          <w:rFonts w:ascii="宋体" w:eastAsia="宋体" w:hAnsi="宋体" w:cs="宋体" w:hint="eastAsia"/>
        </w:rPr>
        <w:t>技术的特点及优缺点对比</w:t>
      </w:r>
      <w:bookmarkEnd w:id="57"/>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7"/>
        <w:gridCol w:w="1221"/>
        <w:gridCol w:w="3054"/>
        <w:gridCol w:w="3334"/>
      </w:tblGrid>
      <w:tr w:rsidR="00067B30" w14:paraId="64A24D99" w14:textId="77777777">
        <w:tc>
          <w:tcPr>
            <w:tcW w:w="907" w:type="dxa"/>
            <w:tcBorders>
              <w:top w:val="single" w:sz="8" w:space="0" w:color="FFFFFF"/>
              <w:left w:val="single" w:sz="8" w:space="0" w:color="FFFFFF"/>
              <w:bottom w:val="single" w:sz="8" w:space="0" w:color="FFFFFF"/>
              <w:right w:val="single" w:sz="8" w:space="0" w:color="FFFFFF"/>
            </w:tcBorders>
            <w:shd w:val="clear" w:color="auto" w:fill="4F81BD"/>
          </w:tcPr>
          <w:p w14:paraId="017CAA5F" w14:textId="77777777" w:rsidR="00067B30" w:rsidRDefault="0031372E">
            <w:pPr>
              <w:jc w:val="center"/>
              <w:rPr>
                <w:color w:val="FFFFFF"/>
                <w:szCs w:val="21"/>
              </w:rPr>
            </w:pPr>
            <w:r>
              <w:rPr>
                <w:rFonts w:hint="eastAsia"/>
                <w:color w:val="FFFFFF"/>
                <w:szCs w:val="21"/>
              </w:rPr>
              <w:t>Web3D</w:t>
            </w:r>
            <w:r>
              <w:rPr>
                <w:rFonts w:hint="eastAsia"/>
                <w:color w:val="FFFFFF"/>
                <w:szCs w:val="21"/>
              </w:rPr>
              <w:t>技术</w:t>
            </w:r>
          </w:p>
        </w:tc>
        <w:tc>
          <w:tcPr>
            <w:tcW w:w="1221" w:type="dxa"/>
            <w:tcBorders>
              <w:top w:val="single" w:sz="8" w:space="0" w:color="FFFFFF"/>
              <w:left w:val="single" w:sz="8" w:space="0" w:color="FFFFFF"/>
              <w:bottom w:val="single" w:sz="8" w:space="0" w:color="FFFFFF"/>
              <w:right w:val="single" w:sz="8" w:space="0" w:color="FFFFFF"/>
            </w:tcBorders>
            <w:shd w:val="clear" w:color="auto" w:fill="4F81BD"/>
          </w:tcPr>
          <w:p w14:paraId="26A0A1A8" w14:textId="77777777" w:rsidR="00067B30" w:rsidRDefault="0031372E">
            <w:pPr>
              <w:spacing w:line="480" w:lineRule="auto"/>
              <w:jc w:val="center"/>
              <w:rPr>
                <w:color w:val="FFFFFF"/>
                <w:szCs w:val="21"/>
              </w:rPr>
            </w:pPr>
            <w:r>
              <w:rPr>
                <w:rFonts w:hint="eastAsia"/>
                <w:color w:val="FFFFFF"/>
                <w:szCs w:val="21"/>
              </w:rPr>
              <w:t>插件要求</w:t>
            </w:r>
          </w:p>
        </w:tc>
        <w:tc>
          <w:tcPr>
            <w:tcW w:w="3054" w:type="dxa"/>
            <w:tcBorders>
              <w:top w:val="single" w:sz="8" w:space="0" w:color="FFFFFF"/>
              <w:left w:val="single" w:sz="8" w:space="0" w:color="FFFFFF"/>
              <w:bottom w:val="single" w:sz="8" w:space="0" w:color="FFFFFF"/>
              <w:right w:val="single" w:sz="8" w:space="0" w:color="FFFFFF"/>
            </w:tcBorders>
            <w:shd w:val="clear" w:color="auto" w:fill="4F81BD"/>
          </w:tcPr>
          <w:p w14:paraId="7B6664C6" w14:textId="77777777" w:rsidR="00067B30" w:rsidRDefault="0031372E">
            <w:pPr>
              <w:spacing w:line="480" w:lineRule="auto"/>
              <w:jc w:val="center"/>
              <w:rPr>
                <w:color w:val="FFFFFF"/>
                <w:szCs w:val="21"/>
              </w:rPr>
            </w:pPr>
            <w:r>
              <w:rPr>
                <w:rFonts w:hint="eastAsia"/>
                <w:color w:val="FFFFFF"/>
                <w:szCs w:val="21"/>
              </w:rPr>
              <w:t>技术特点</w:t>
            </w:r>
          </w:p>
        </w:tc>
        <w:tc>
          <w:tcPr>
            <w:tcW w:w="3334" w:type="dxa"/>
            <w:tcBorders>
              <w:top w:val="single" w:sz="8" w:space="0" w:color="FFFFFF"/>
              <w:left w:val="single" w:sz="8" w:space="0" w:color="FFFFFF"/>
              <w:bottom w:val="single" w:sz="8" w:space="0" w:color="FFFFFF"/>
              <w:right w:val="single" w:sz="8" w:space="0" w:color="FFFFFF"/>
            </w:tcBorders>
            <w:shd w:val="clear" w:color="auto" w:fill="4F81BD"/>
          </w:tcPr>
          <w:p w14:paraId="2234F4DC" w14:textId="77777777" w:rsidR="00067B30" w:rsidRDefault="0031372E">
            <w:pPr>
              <w:spacing w:line="480" w:lineRule="auto"/>
              <w:jc w:val="center"/>
              <w:rPr>
                <w:color w:val="FFFFFF"/>
                <w:szCs w:val="21"/>
              </w:rPr>
            </w:pPr>
            <w:r>
              <w:rPr>
                <w:rFonts w:hint="eastAsia"/>
                <w:color w:val="FFFFFF"/>
                <w:szCs w:val="21"/>
              </w:rPr>
              <w:t>优缺点</w:t>
            </w:r>
          </w:p>
        </w:tc>
      </w:tr>
      <w:tr w:rsidR="00067B30" w14:paraId="7FCA7E11" w14:textId="77777777">
        <w:trPr>
          <w:trHeight w:val="1482"/>
        </w:trPr>
        <w:tc>
          <w:tcPr>
            <w:tcW w:w="907" w:type="dxa"/>
            <w:tcBorders>
              <w:top w:val="single" w:sz="8" w:space="0" w:color="FFFFFF"/>
              <w:left w:val="single" w:sz="8" w:space="0" w:color="FFFFFF"/>
              <w:bottom w:val="single" w:sz="8" w:space="0" w:color="FFFFFF"/>
              <w:right w:val="single" w:sz="8" w:space="0" w:color="FFFFFF"/>
            </w:tcBorders>
            <w:shd w:val="clear" w:color="auto" w:fill="D0D8E8"/>
          </w:tcPr>
          <w:p w14:paraId="4187D0D5" w14:textId="77777777" w:rsidR="00067B30" w:rsidRDefault="00067B30">
            <w:pPr>
              <w:rPr>
                <w:color w:val="000000"/>
                <w:szCs w:val="21"/>
              </w:rPr>
            </w:pPr>
          </w:p>
          <w:p w14:paraId="12634496" w14:textId="77777777" w:rsidR="00067B30" w:rsidRDefault="00067B30">
            <w:pPr>
              <w:rPr>
                <w:color w:val="000000"/>
                <w:szCs w:val="21"/>
              </w:rPr>
            </w:pPr>
          </w:p>
          <w:p w14:paraId="054AF3BB" w14:textId="77777777" w:rsidR="00067B30" w:rsidRDefault="0031372E">
            <w:pPr>
              <w:rPr>
                <w:color w:val="000000"/>
                <w:szCs w:val="21"/>
              </w:rPr>
            </w:pPr>
            <w:r>
              <w:rPr>
                <w:rFonts w:hint="eastAsia"/>
                <w:color w:val="000000"/>
                <w:szCs w:val="21"/>
              </w:rPr>
              <w:t>VRML</w:t>
            </w:r>
          </w:p>
        </w:tc>
        <w:tc>
          <w:tcPr>
            <w:tcW w:w="1221" w:type="dxa"/>
            <w:tcBorders>
              <w:top w:val="single" w:sz="8" w:space="0" w:color="FFFFFF"/>
              <w:left w:val="single" w:sz="8" w:space="0" w:color="FFFFFF"/>
              <w:bottom w:val="single" w:sz="8" w:space="0" w:color="FFFFFF"/>
              <w:right w:val="single" w:sz="8" w:space="0" w:color="FFFFFF"/>
            </w:tcBorders>
            <w:shd w:val="clear" w:color="auto" w:fill="D0D8E8"/>
          </w:tcPr>
          <w:p w14:paraId="2774FA1E" w14:textId="77777777" w:rsidR="00067B30" w:rsidRDefault="00067B30">
            <w:pPr>
              <w:jc w:val="center"/>
              <w:rPr>
                <w:color w:val="000000"/>
                <w:szCs w:val="21"/>
              </w:rPr>
            </w:pPr>
          </w:p>
          <w:p w14:paraId="4DAC18AE" w14:textId="77777777" w:rsidR="00067B30" w:rsidRDefault="00067B30">
            <w:pPr>
              <w:jc w:val="center"/>
              <w:rPr>
                <w:color w:val="000000"/>
                <w:szCs w:val="21"/>
              </w:rPr>
            </w:pPr>
          </w:p>
          <w:p w14:paraId="5E3BA57F" w14:textId="77777777" w:rsidR="00067B30" w:rsidRDefault="0031372E">
            <w:pPr>
              <w:jc w:val="center"/>
              <w:rPr>
                <w:color w:val="000000"/>
                <w:szCs w:val="21"/>
              </w:rPr>
            </w:pPr>
            <w:r>
              <w:rPr>
                <w:rFonts w:hint="eastAsia"/>
                <w:color w:val="000000"/>
                <w:szCs w:val="21"/>
              </w:rPr>
              <w:t>需要</w:t>
            </w:r>
          </w:p>
        </w:tc>
        <w:tc>
          <w:tcPr>
            <w:tcW w:w="3054" w:type="dxa"/>
            <w:tcBorders>
              <w:top w:val="single" w:sz="8" w:space="0" w:color="FFFFFF"/>
              <w:left w:val="single" w:sz="8" w:space="0" w:color="FFFFFF"/>
              <w:bottom w:val="single" w:sz="8" w:space="0" w:color="FFFFFF"/>
              <w:right w:val="single" w:sz="8" w:space="0" w:color="FFFFFF"/>
            </w:tcBorders>
            <w:shd w:val="clear" w:color="auto" w:fill="D0D8E8"/>
          </w:tcPr>
          <w:p w14:paraId="3148F49F" w14:textId="77777777" w:rsidR="00067B30" w:rsidRDefault="0031372E">
            <w:pPr>
              <w:rPr>
                <w:color w:val="000000"/>
                <w:szCs w:val="21"/>
              </w:rPr>
            </w:pPr>
            <w:r>
              <w:rPr>
                <w:rFonts w:hint="eastAsia"/>
                <w:color w:val="000000"/>
                <w:szCs w:val="21"/>
              </w:rPr>
              <w:t>一种解释型语言，定义了一种描述</w:t>
            </w:r>
            <w:r>
              <w:rPr>
                <w:rFonts w:hint="eastAsia"/>
                <w:color w:val="000000"/>
                <w:szCs w:val="21"/>
              </w:rPr>
              <w:t>3D</w:t>
            </w:r>
            <w:r>
              <w:rPr>
                <w:rFonts w:hint="eastAsia"/>
                <w:color w:val="000000"/>
                <w:szCs w:val="21"/>
              </w:rPr>
              <w:t>图形和多媒体的标准文件交换格式。通过因特网传输服务器端模型文件，在浏览器端解析为相应的三维模型。</w:t>
            </w:r>
          </w:p>
        </w:tc>
        <w:tc>
          <w:tcPr>
            <w:tcW w:w="3334" w:type="dxa"/>
            <w:tcBorders>
              <w:top w:val="single" w:sz="8" w:space="0" w:color="FFFFFF"/>
              <w:left w:val="single" w:sz="8" w:space="0" w:color="FFFFFF"/>
              <w:bottom w:val="single" w:sz="8" w:space="0" w:color="FFFFFF"/>
              <w:right w:val="single" w:sz="8" w:space="0" w:color="FFFFFF"/>
            </w:tcBorders>
            <w:shd w:val="clear" w:color="auto" w:fill="D0D8E8"/>
          </w:tcPr>
          <w:p w14:paraId="56DD386C" w14:textId="77777777" w:rsidR="00067B30" w:rsidRDefault="0031372E">
            <w:pPr>
              <w:rPr>
                <w:color w:val="000000"/>
                <w:szCs w:val="21"/>
              </w:rPr>
            </w:pPr>
            <w:r>
              <w:rPr>
                <w:rFonts w:hint="eastAsia"/>
                <w:color w:val="000000"/>
                <w:szCs w:val="21"/>
              </w:rPr>
              <w:t>简单易学；文件体积小，易于网络传输。但需要安装</w:t>
            </w:r>
            <w:r>
              <w:rPr>
                <w:rFonts w:hint="eastAsia"/>
                <w:color w:val="000000"/>
                <w:szCs w:val="21"/>
              </w:rPr>
              <w:t>VRML Viewer</w:t>
            </w:r>
            <w:r>
              <w:rPr>
                <w:rFonts w:hint="eastAsia"/>
                <w:color w:val="000000"/>
                <w:szCs w:val="21"/>
              </w:rPr>
              <w:t>插件，可移植性较差，不易集成到其他技术中。</w:t>
            </w:r>
          </w:p>
        </w:tc>
      </w:tr>
      <w:tr w:rsidR="00067B30" w14:paraId="1F17AD1D" w14:textId="77777777">
        <w:tc>
          <w:tcPr>
            <w:tcW w:w="907" w:type="dxa"/>
            <w:tcBorders>
              <w:top w:val="single" w:sz="8" w:space="0" w:color="FFFFFF"/>
              <w:left w:val="single" w:sz="8" w:space="0" w:color="FFFFFF"/>
              <w:bottom w:val="single" w:sz="8" w:space="0" w:color="FFFFFF"/>
              <w:right w:val="single" w:sz="8" w:space="0" w:color="FFFFFF"/>
            </w:tcBorders>
            <w:shd w:val="clear" w:color="auto" w:fill="E9EDF4"/>
          </w:tcPr>
          <w:p w14:paraId="16535587" w14:textId="77777777" w:rsidR="00067B30" w:rsidRDefault="00067B30">
            <w:pPr>
              <w:rPr>
                <w:color w:val="000000"/>
                <w:szCs w:val="21"/>
              </w:rPr>
            </w:pPr>
          </w:p>
          <w:p w14:paraId="1604DF8E" w14:textId="77777777" w:rsidR="00067B30" w:rsidRDefault="0031372E">
            <w:pPr>
              <w:rPr>
                <w:color w:val="000000"/>
                <w:szCs w:val="21"/>
              </w:rPr>
            </w:pPr>
            <w:r>
              <w:rPr>
                <w:rFonts w:hint="eastAsia"/>
                <w:color w:val="000000"/>
                <w:szCs w:val="21"/>
              </w:rPr>
              <w:t>Cult3D</w:t>
            </w:r>
          </w:p>
        </w:tc>
        <w:tc>
          <w:tcPr>
            <w:tcW w:w="1221" w:type="dxa"/>
            <w:tcBorders>
              <w:top w:val="single" w:sz="8" w:space="0" w:color="FFFFFF"/>
              <w:left w:val="single" w:sz="8" w:space="0" w:color="FFFFFF"/>
              <w:bottom w:val="single" w:sz="8" w:space="0" w:color="FFFFFF"/>
              <w:right w:val="single" w:sz="8" w:space="0" w:color="FFFFFF"/>
            </w:tcBorders>
            <w:shd w:val="clear" w:color="auto" w:fill="E9EDF4"/>
          </w:tcPr>
          <w:p w14:paraId="54011750" w14:textId="77777777" w:rsidR="00067B30" w:rsidRDefault="00067B30">
            <w:pPr>
              <w:jc w:val="center"/>
              <w:rPr>
                <w:color w:val="000000"/>
                <w:szCs w:val="21"/>
              </w:rPr>
            </w:pPr>
          </w:p>
          <w:p w14:paraId="48E831E7" w14:textId="77777777" w:rsidR="00067B30" w:rsidRDefault="0031372E">
            <w:pPr>
              <w:jc w:val="center"/>
              <w:rPr>
                <w:color w:val="000000"/>
                <w:szCs w:val="21"/>
              </w:rPr>
            </w:pPr>
            <w:r>
              <w:rPr>
                <w:rFonts w:hint="eastAsia"/>
                <w:color w:val="000000"/>
                <w:szCs w:val="21"/>
              </w:rPr>
              <w:t>需要</w:t>
            </w:r>
          </w:p>
        </w:tc>
        <w:tc>
          <w:tcPr>
            <w:tcW w:w="3054" w:type="dxa"/>
            <w:tcBorders>
              <w:top w:val="single" w:sz="8" w:space="0" w:color="FFFFFF"/>
              <w:left w:val="single" w:sz="8" w:space="0" w:color="FFFFFF"/>
              <w:bottom w:val="single" w:sz="8" w:space="0" w:color="FFFFFF"/>
              <w:right w:val="single" w:sz="8" w:space="0" w:color="FFFFFF"/>
            </w:tcBorders>
            <w:shd w:val="clear" w:color="auto" w:fill="E9EDF4"/>
          </w:tcPr>
          <w:p w14:paraId="0ECF3C98" w14:textId="77777777" w:rsidR="00067B30" w:rsidRDefault="0031372E">
            <w:pPr>
              <w:rPr>
                <w:color w:val="000000"/>
                <w:szCs w:val="21"/>
              </w:rPr>
            </w:pPr>
            <w:r>
              <w:rPr>
                <w:rFonts w:hint="eastAsia"/>
                <w:color w:val="000000"/>
                <w:szCs w:val="21"/>
              </w:rPr>
              <w:t>能够无缝嵌入到</w:t>
            </w:r>
            <w:r>
              <w:rPr>
                <w:rFonts w:hint="eastAsia"/>
                <w:color w:val="000000"/>
                <w:szCs w:val="21"/>
              </w:rPr>
              <w:t>HTML</w:t>
            </w:r>
            <w:r>
              <w:rPr>
                <w:rFonts w:hint="eastAsia"/>
                <w:color w:val="000000"/>
                <w:szCs w:val="21"/>
              </w:rPr>
              <w:t>页面中，内核基于</w:t>
            </w:r>
            <w:r>
              <w:rPr>
                <w:rFonts w:hint="eastAsia"/>
                <w:color w:val="000000"/>
                <w:szCs w:val="21"/>
              </w:rPr>
              <w:t>Java</w:t>
            </w:r>
            <w:r>
              <w:rPr>
                <w:rFonts w:hint="eastAsia"/>
                <w:color w:val="000000"/>
                <w:szCs w:val="21"/>
              </w:rPr>
              <w:t>语言，方便地拓展</w:t>
            </w:r>
            <w:r>
              <w:rPr>
                <w:rFonts w:hint="eastAsia"/>
                <w:color w:val="000000"/>
                <w:szCs w:val="21"/>
              </w:rPr>
              <w:t>Java</w:t>
            </w:r>
            <w:r>
              <w:rPr>
                <w:rFonts w:hint="eastAsia"/>
                <w:color w:val="000000"/>
                <w:szCs w:val="21"/>
              </w:rPr>
              <w:t>类，具有很强的交互性和可拓展性。</w:t>
            </w:r>
          </w:p>
        </w:tc>
        <w:tc>
          <w:tcPr>
            <w:tcW w:w="3334" w:type="dxa"/>
            <w:tcBorders>
              <w:top w:val="single" w:sz="8" w:space="0" w:color="FFFFFF"/>
              <w:left w:val="single" w:sz="8" w:space="0" w:color="FFFFFF"/>
              <w:bottom w:val="single" w:sz="8" w:space="0" w:color="FFFFFF"/>
              <w:right w:val="single" w:sz="8" w:space="0" w:color="FFFFFF"/>
            </w:tcBorders>
            <w:shd w:val="clear" w:color="auto" w:fill="E9EDF4"/>
          </w:tcPr>
          <w:p w14:paraId="3F54463F" w14:textId="77777777" w:rsidR="00067B30" w:rsidRDefault="0031372E">
            <w:pPr>
              <w:rPr>
                <w:color w:val="000000"/>
                <w:szCs w:val="21"/>
              </w:rPr>
            </w:pPr>
            <w:r>
              <w:rPr>
                <w:rFonts w:hint="eastAsia"/>
                <w:color w:val="000000"/>
                <w:szCs w:val="21"/>
              </w:rPr>
              <w:t>硬件要求相对较低，文件体积也很小；需要安装插件。</w:t>
            </w:r>
          </w:p>
        </w:tc>
      </w:tr>
      <w:tr w:rsidR="00067B30" w14:paraId="5EFBA18C" w14:textId="77777777">
        <w:tc>
          <w:tcPr>
            <w:tcW w:w="907" w:type="dxa"/>
            <w:tcBorders>
              <w:top w:val="single" w:sz="8" w:space="0" w:color="FFFFFF"/>
              <w:left w:val="single" w:sz="8" w:space="0" w:color="FFFFFF"/>
              <w:bottom w:val="single" w:sz="8" w:space="0" w:color="FFFFFF"/>
              <w:right w:val="single" w:sz="8" w:space="0" w:color="FFFFFF"/>
            </w:tcBorders>
            <w:shd w:val="clear" w:color="auto" w:fill="D0D8E8"/>
          </w:tcPr>
          <w:p w14:paraId="6A58FD49" w14:textId="77777777" w:rsidR="00067B30" w:rsidRDefault="00067B30">
            <w:pPr>
              <w:rPr>
                <w:color w:val="000000"/>
                <w:szCs w:val="21"/>
              </w:rPr>
            </w:pPr>
          </w:p>
          <w:p w14:paraId="72F9CBDB" w14:textId="77777777" w:rsidR="00067B30" w:rsidRDefault="0031372E">
            <w:pPr>
              <w:rPr>
                <w:color w:val="000000"/>
                <w:szCs w:val="21"/>
              </w:rPr>
            </w:pPr>
            <w:r>
              <w:rPr>
                <w:rFonts w:hint="eastAsia"/>
                <w:color w:val="000000"/>
                <w:szCs w:val="21"/>
              </w:rPr>
              <w:t>Java3D</w:t>
            </w:r>
          </w:p>
        </w:tc>
        <w:tc>
          <w:tcPr>
            <w:tcW w:w="1221" w:type="dxa"/>
            <w:tcBorders>
              <w:top w:val="single" w:sz="8" w:space="0" w:color="FFFFFF"/>
              <w:left w:val="single" w:sz="8" w:space="0" w:color="FFFFFF"/>
              <w:bottom w:val="single" w:sz="8" w:space="0" w:color="FFFFFF"/>
              <w:right w:val="single" w:sz="8" w:space="0" w:color="FFFFFF"/>
            </w:tcBorders>
            <w:shd w:val="clear" w:color="auto" w:fill="D0D8E8"/>
          </w:tcPr>
          <w:p w14:paraId="740E97CD" w14:textId="77777777" w:rsidR="00067B30" w:rsidRDefault="00067B30">
            <w:pPr>
              <w:jc w:val="center"/>
              <w:rPr>
                <w:color w:val="000000"/>
                <w:szCs w:val="21"/>
              </w:rPr>
            </w:pPr>
          </w:p>
          <w:p w14:paraId="6EE28E6D" w14:textId="77777777" w:rsidR="00067B30" w:rsidRDefault="0031372E">
            <w:pPr>
              <w:jc w:val="center"/>
              <w:rPr>
                <w:color w:val="000000"/>
                <w:szCs w:val="21"/>
              </w:rPr>
            </w:pPr>
            <w:r>
              <w:rPr>
                <w:rFonts w:hint="eastAsia"/>
                <w:color w:val="000000"/>
                <w:szCs w:val="21"/>
              </w:rPr>
              <w:t>不需要</w:t>
            </w:r>
          </w:p>
        </w:tc>
        <w:tc>
          <w:tcPr>
            <w:tcW w:w="3054" w:type="dxa"/>
            <w:tcBorders>
              <w:top w:val="single" w:sz="8" w:space="0" w:color="FFFFFF"/>
              <w:left w:val="single" w:sz="8" w:space="0" w:color="FFFFFF"/>
              <w:bottom w:val="single" w:sz="8" w:space="0" w:color="FFFFFF"/>
              <w:right w:val="single" w:sz="8" w:space="0" w:color="FFFFFF"/>
            </w:tcBorders>
            <w:shd w:val="clear" w:color="auto" w:fill="D0D8E8"/>
          </w:tcPr>
          <w:p w14:paraId="047EEEA7" w14:textId="77777777" w:rsidR="00067B30" w:rsidRDefault="0031372E">
            <w:pPr>
              <w:rPr>
                <w:color w:val="000000"/>
                <w:szCs w:val="21"/>
              </w:rPr>
            </w:pPr>
            <w:r>
              <w:rPr>
                <w:rFonts w:hint="eastAsia"/>
                <w:color w:val="000000"/>
                <w:szCs w:val="21"/>
              </w:rPr>
              <w:t>面向对象编程，基于</w:t>
            </w:r>
            <w:r>
              <w:rPr>
                <w:rFonts w:hint="eastAsia"/>
                <w:color w:val="000000"/>
                <w:szCs w:val="21"/>
              </w:rPr>
              <w:t>Java</w:t>
            </w:r>
            <w:r>
              <w:rPr>
                <w:rFonts w:hint="eastAsia"/>
                <w:color w:val="000000"/>
                <w:szCs w:val="21"/>
              </w:rPr>
              <w:t>语言，提供了创建和控制三维场景的</w:t>
            </w:r>
            <w:r>
              <w:rPr>
                <w:rFonts w:hint="eastAsia"/>
                <w:color w:val="000000"/>
                <w:szCs w:val="21"/>
              </w:rPr>
              <w:t>API</w:t>
            </w:r>
            <w:r>
              <w:rPr>
                <w:rFonts w:hint="eastAsia"/>
                <w:color w:val="000000"/>
                <w:szCs w:val="21"/>
              </w:rPr>
              <w:t>接口，封装了大量的</w:t>
            </w:r>
            <w:r>
              <w:rPr>
                <w:rFonts w:hint="eastAsia"/>
                <w:color w:val="000000"/>
                <w:szCs w:val="21"/>
              </w:rPr>
              <w:t>Java</w:t>
            </w:r>
            <w:r>
              <w:rPr>
                <w:rFonts w:hint="eastAsia"/>
                <w:color w:val="000000"/>
                <w:szCs w:val="21"/>
              </w:rPr>
              <w:t>类可供调用。</w:t>
            </w:r>
          </w:p>
        </w:tc>
        <w:tc>
          <w:tcPr>
            <w:tcW w:w="3334" w:type="dxa"/>
            <w:tcBorders>
              <w:top w:val="single" w:sz="8" w:space="0" w:color="FFFFFF"/>
              <w:left w:val="single" w:sz="8" w:space="0" w:color="FFFFFF"/>
              <w:bottom w:val="single" w:sz="8" w:space="0" w:color="FFFFFF"/>
              <w:right w:val="single" w:sz="8" w:space="0" w:color="FFFFFF"/>
            </w:tcBorders>
            <w:shd w:val="clear" w:color="auto" w:fill="D0D8E8"/>
          </w:tcPr>
          <w:p w14:paraId="1496244F" w14:textId="77777777" w:rsidR="00067B30" w:rsidRDefault="0031372E">
            <w:pPr>
              <w:rPr>
                <w:color w:val="000000"/>
                <w:szCs w:val="21"/>
              </w:rPr>
            </w:pPr>
            <w:r>
              <w:rPr>
                <w:rFonts w:hint="eastAsia"/>
                <w:color w:val="000000"/>
                <w:szCs w:val="21"/>
              </w:rPr>
              <w:t>不需要安装插件，跨平台，拥有碰撞检测等高级功能，电脑上需安装</w:t>
            </w:r>
            <w:r>
              <w:rPr>
                <w:rFonts w:hint="eastAsia"/>
                <w:color w:val="000000"/>
                <w:szCs w:val="21"/>
              </w:rPr>
              <w:t>Java</w:t>
            </w:r>
            <w:r>
              <w:rPr>
                <w:rFonts w:hint="eastAsia"/>
                <w:color w:val="000000"/>
                <w:szCs w:val="21"/>
              </w:rPr>
              <w:t>虚拟机。</w:t>
            </w:r>
          </w:p>
        </w:tc>
      </w:tr>
      <w:tr w:rsidR="00067B30" w14:paraId="58336E94" w14:textId="77777777">
        <w:tc>
          <w:tcPr>
            <w:tcW w:w="907" w:type="dxa"/>
            <w:tcBorders>
              <w:top w:val="single" w:sz="8" w:space="0" w:color="FFFFFF"/>
              <w:left w:val="single" w:sz="8" w:space="0" w:color="FFFFFF"/>
              <w:bottom w:val="single" w:sz="8" w:space="0" w:color="FFFFFF"/>
              <w:right w:val="single" w:sz="8" w:space="0" w:color="FFFFFF"/>
            </w:tcBorders>
            <w:shd w:val="clear" w:color="auto" w:fill="D0D8E8"/>
          </w:tcPr>
          <w:p w14:paraId="76715032" w14:textId="77777777" w:rsidR="00067B30" w:rsidRDefault="00067B30">
            <w:pPr>
              <w:rPr>
                <w:color w:val="000000"/>
                <w:szCs w:val="21"/>
              </w:rPr>
            </w:pPr>
          </w:p>
          <w:p w14:paraId="741E9448" w14:textId="77777777" w:rsidR="00067B30" w:rsidRDefault="0031372E">
            <w:pPr>
              <w:rPr>
                <w:color w:val="000000"/>
                <w:szCs w:val="21"/>
              </w:rPr>
            </w:pPr>
            <w:r>
              <w:rPr>
                <w:rFonts w:hint="eastAsia"/>
                <w:color w:val="000000"/>
                <w:szCs w:val="21"/>
              </w:rPr>
              <w:t>WebGL</w:t>
            </w:r>
          </w:p>
        </w:tc>
        <w:tc>
          <w:tcPr>
            <w:tcW w:w="1221" w:type="dxa"/>
            <w:tcBorders>
              <w:top w:val="single" w:sz="8" w:space="0" w:color="FFFFFF"/>
              <w:left w:val="single" w:sz="8" w:space="0" w:color="FFFFFF"/>
              <w:bottom w:val="single" w:sz="8" w:space="0" w:color="FFFFFF"/>
              <w:right w:val="single" w:sz="8" w:space="0" w:color="FFFFFF"/>
            </w:tcBorders>
            <w:shd w:val="clear" w:color="auto" w:fill="D0D8E8"/>
          </w:tcPr>
          <w:p w14:paraId="542B93C1" w14:textId="77777777" w:rsidR="00067B30" w:rsidRDefault="00067B30">
            <w:pPr>
              <w:jc w:val="center"/>
              <w:rPr>
                <w:color w:val="000000"/>
                <w:szCs w:val="21"/>
              </w:rPr>
            </w:pPr>
          </w:p>
          <w:p w14:paraId="26D027DC" w14:textId="77777777" w:rsidR="00067B30" w:rsidRDefault="0031372E">
            <w:pPr>
              <w:jc w:val="center"/>
              <w:rPr>
                <w:color w:val="000000"/>
                <w:szCs w:val="21"/>
              </w:rPr>
            </w:pPr>
            <w:r>
              <w:rPr>
                <w:rFonts w:hint="eastAsia"/>
                <w:color w:val="000000"/>
                <w:szCs w:val="21"/>
              </w:rPr>
              <w:t>不需要</w:t>
            </w:r>
          </w:p>
        </w:tc>
        <w:tc>
          <w:tcPr>
            <w:tcW w:w="3054" w:type="dxa"/>
            <w:tcBorders>
              <w:top w:val="single" w:sz="8" w:space="0" w:color="FFFFFF"/>
              <w:left w:val="single" w:sz="8" w:space="0" w:color="FFFFFF"/>
              <w:bottom w:val="single" w:sz="8" w:space="0" w:color="FFFFFF"/>
              <w:right w:val="single" w:sz="8" w:space="0" w:color="FFFFFF"/>
            </w:tcBorders>
            <w:shd w:val="clear" w:color="auto" w:fill="D0D8E8"/>
          </w:tcPr>
          <w:p w14:paraId="1A95E71C" w14:textId="77777777" w:rsidR="00067B30" w:rsidRDefault="0031372E">
            <w:pPr>
              <w:rPr>
                <w:color w:val="000000"/>
                <w:szCs w:val="21"/>
              </w:rPr>
            </w:pPr>
            <w:r>
              <w:rPr>
                <w:rFonts w:hint="eastAsia"/>
                <w:color w:val="000000"/>
                <w:szCs w:val="21"/>
              </w:rPr>
              <w:t>是一个跨平台的、开放免费的浏览器</w:t>
            </w:r>
            <w:r>
              <w:rPr>
                <w:rFonts w:hint="eastAsia"/>
                <w:color w:val="000000"/>
                <w:szCs w:val="21"/>
              </w:rPr>
              <w:t>3D</w:t>
            </w:r>
            <w:r>
              <w:rPr>
                <w:rFonts w:hint="eastAsia"/>
                <w:color w:val="000000"/>
                <w:szCs w:val="21"/>
              </w:rPr>
              <w:t>绘图的</w:t>
            </w:r>
            <w:r>
              <w:rPr>
                <w:rFonts w:hint="eastAsia"/>
                <w:color w:val="000000"/>
                <w:szCs w:val="21"/>
              </w:rPr>
              <w:t>API</w:t>
            </w:r>
            <w:r>
              <w:rPr>
                <w:rFonts w:hint="eastAsia"/>
                <w:color w:val="000000"/>
                <w:szCs w:val="21"/>
              </w:rPr>
              <w:t>，基于</w:t>
            </w:r>
            <w:r>
              <w:rPr>
                <w:rFonts w:hint="eastAsia"/>
                <w:color w:val="000000"/>
                <w:szCs w:val="21"/>
              </w:rPr>
              <w:t>OpenGL ES 2.0</w:t>
            </w:r>
            <w:r>
              <w:rPr>
                <w:rFonts w:hint="eastAsia"/>
                <w:color w:val="000000"/>
                <w:szCs w:val="21"/>
              </w:rPr>
              <w:t>标准。</w:t>
            </w:r>
          </w:p>
        </w:tc>
        <w:tc>
          <w:tcPr>
            <w:tcW w:w="3334" w:type="dxa"/>
            <w:tcBorders>
              <w:top w:val="single" w:sz="8" w:space="0" w:color="FFFFFF"/>
              <w:left w:val="single" w:sz="8" w:space="0" w:color="FFFFFF"/>
              <w:bottom w:val="single" w:sz="8" w:space="0" w:color="FFFFFF"/>
              <w:right w:val="single" w:sz="8" w:space="0" w:color="FFFFFF"/>
            </w:tcBorders>
            <w:shd w:val="clear" w:color="auto" w:fill="D0D8E8"/>
          </w:tcPr>
          <w:p w14:paraId="03CFDBE4" w14:textId="77777777" w:rsidR="00067B30" w:rsidRDefault="0031372E">
            <w:pPr>
              <w:rPr>
                <w:color w:val="000000"/>
                <w:szCs w:val="21"/>
              </w:rPr>
            </w:pPr>
            <w:r>
              <w:rPr>
                <w:rFonts w:hint="eastAsia"/>
                <w:color w:val="000000"/>
                <w:szCs w:val="21"/>
              </w:rPr>
              <w:t>免插件、跨平台、支持</w:t>
            </w:r>
            <w:r>
              <w:rPr>
                <w:rFonts w:hint="eastAsia"/>
                <w:color w:val="000000"/>
                <w:szCs w:val="21"/>
              </w:rPr>
              <w:t>3D</w:t>
            </w:r>
            <w:r>
              <w:rPr>
                <w:rFonts w:hint="eastAsia"/>
                <w:color w:val="000000"/>
                <w:szCs w:val="21"/>
              </w:rPr>
              <w:t>硬件加速、适合构建大规模复杂的三维场景；但存在浏览器支持性问题。</w:t>
            </w:r>
          </w:p>
        </w:tc>
      </w:tr>
    </w:tbl>
    <w:p w14:paraId="4825F8CF" w14:textId="77777777" w:rsidR="00067B30" w:rsidRDefault="0031372E">
      <w:pPr>
        <w:pStyle w:val="2"/>
        <w:spacing w:before="312" w:after="156"/>
      </w:pPr>
      <w:r>
        <w:rPr>
          <w:rFonts w:hint="eastAsia"/>
        </w:rPr>
        <w:t xml:space="preserve"> </w:t>
      </w:r>
      <w:bookmarkStart w:id="58" w:name="_Toc20724"/>
      <w:r>
        <w:rPr>
          <w:rFonts w:hint="eastAsia"/>
        </w:rPr>
        <w:t>三维可视化框架</w:t>
      </w:r>
      <w:bookmarkEnd w:id="58"/>
    </w:p>
    <w:p w14:paraId="73C6FD41" w14:textId="77777777" w:rsidR="00067B30" w:rsidRDefault="0031372E">
      <w:pPr>
        <w:spacing w:line="500" w:lineRule="exact"/>
        <w:ind w:firstLine="420"/>
        <w:rPr>
          <w:sz w:val="24"/>
        </w:rPr>
      </w:pPr>
      <w:r>
        <w:rPr>
          <w:rFonts w:hint="eastAsia"/>
          <w:sz w:val="24"/>
        </w:rPr>
        <w:t>WebGL</w:t>
      </w:r>
      <w:r>
        <w:rPr>
          <w:rFonts w:hint="eastAsia"/>
          <w:sz w:val="24"/>
        </w:rPr>
        <w:t>技术使得开发浏览器原生支持的三维</w:t>
      </w:r>
      <w:r>
        <w:rPr>
          <w:rFonts w:hint="eastAsia"/>
          <w:sz w:val="24"/>
        </w:rPr>
        <w:t>WebGIS</w:t>
      </w:r>
      <w:r>
        <w:rPr>
          <w:rFonts w:hint="eastAsia"/>
          <w:sz w:val="24"/>
        </w:rPr>
        <w:t>平台成为可能，但由于</w:t>
      </w:r>
      <w:r>
        <w:rPr>
          <w:rFonts w:hint="eastAsia"/>
          <w:sz w:val="24"/>
        </w:rPr>
        <w:t>WebGL</w:t>
      </w:r>
      <w:r>
        <w:rPr>
          <w:rFonts w:hint="eastAsia"/>
          <w:sz w:val="24"/>
        </w:rPr>
        <w:t>是利用</w:t>
      </w:r>
      <w:r>
        <w:rPr>
          <w:rFonts w:hint="eastAsia"/>
          <w:sz w:val="24"/>
        </w:rPr>
        <w:t>GPU</w:t>
      </w:r>
      <w:r>
        <w:rPr>
          <w:rFonts w:hint="eastAsia"/>
          <w:sz w:val="24"/>
        </w:rPr>
        <w:t>在底层显卡端进行图形渲染，需要了解</w:t>
      </w:r>
      <w:r>
        <w:rPr>
          <w:rFonts w:hint="eastAsia"/>
          <w:sz w:val="24"/>
        </w:rPr>
        <w:t>WebGL</w:t>
      </w:r>
      <w:r>
        <w:rPr>
          <w:rFonts w:hint="eastAsia"/>
          <w:sz w:val="24"/>
        </w:rPr>
        <w:t>的内部细节，学习复杂的着色器语法，学习曲线陡峭，直接使用</w:t>
      </w:r>
      <w:r>
        <w:rPr>
          <w:rFonts w:hint="eastAsia"/>
          <w:sz w:val="24"/>
        </w:rPr>
        <w:t>WebGL</w:t>
      </w:r>
      <w:r>
        <w:rPr>
          <w:rFonts w:hint="eastAsia"/>
          <w:sz w:val="24"/>
        </w:rPr>
        <w:t>提供的</w:t>
      </w:r>
      <w:r>
        <w:rPr>
          <w:rFonts w:hint="eastAsia"/>
          <w:sz w:val="24"/>
        </w:rPr>
        <w:t>API</w:t>
      </w:r>
      <w:r>
        <w:rPr>
          <w:rFonts w:hint="eastAsia"/>
          <w:sz w:val="24"/>
        </w:rPr>
        <w:t>进行编程十分复杂，同时也严重影响系统开发的效率</w:t>
      </w:r>
      <w:r>
        <w:rPr>
          <w:rFonts w:hint="eastAsia"/>
          <w:sz w:val="24"/>
          <w:vertAlign w:val="superscript"/>
        </w:rPr>
        <w:fldChar w:fldCharType="begin"/>
      </w:r>
      <w:r>
        <w:rPr>
          <w:rFonts w:hint="eastAsia"/>
          <w:sz w:val="24"/>
          <w:vertAlign w:val="superscript"/>
        </w:rPr>
        <w:instrText xml:space="preserve"> REF _Ref364 \r \h </w:instrText>
      </w:r>
      <w:r>
        <w:rPr>
          <w:rFonts w:hint="eastAsia"/>
          <w:sz w:val="24"/>
          <w:vertAlign w:val="superscript"/>
        </w:rPr>
      </w:r>
      <w:r>
        <w:rPr>
          <w:rFonts w:hint="eastAsia"/>
          <w:sz w:val="24"/>
          <w:vertAlign w:val="superscript"/>
        </w:rPr>
        <w:fldChar w:fldCharType="separate"/>
      </w:r>
      <w:r>
        <w:rPr>
          <w:rFonts w:hint="eastAsia"/>
          <w:sz w:val="24"/>
          <w:vertAlign w:val="superscript"/>
        </w:rPr>
        <w:t>[32]</w:t>
      </w:r>
      <w:r>
        <w:rPr>
          <w:rFonts w:hint="eastAsia"/>
          <w:sz w:val="24"/>
          <w:vertAlign w:val="superscript"/>
        </w:rPr>
        <w:fldChar w:fldCharType="end"/>
      </w:r>
      <w:r>
        <w:rPr>
          <w:rFonts w:hint="eastAsia"/>
          <w:sz w:val="24"/>
        </w:rPr>
        <w:t>。因此社区爱好者开发了许多基于</w:t>
      </w:r>
      <w:r>
        <w:rPr>
          <w:rFonts w:hint="eastAsia"/>
          <w:sz w:val="24"/>
        </w:rPr>
        <w:t>WebGL</w:t>
      </w:r>
      <w:r>
        <w:rPr>
          <w:rFonts w:hint="eastAsia"/>
          <w:sz w:val="24"/>
        </w:rPr>
        <w:t>技术的三维图形框架，比较知名的有</w:t>
      </w:r>
      <w:bookmarkStart w:id="59" w:name="OLE_LINK4"/>
      <w:r>
        <w:rPr>
          <w:rFonts w:hint="eastAsia"/>
          <w:sz w:val="24"/>
        </w:rPr>
        <w:t>Cesium</w:t>
      </w:r>
      <w:bookmarkEnd w:id="59"/>
      <w:r>
        <w:rPr>
          <w:rFonts w:hint="eastAsia"/>
          <w:sz w:val="24"/>
        </w:rPr>
        <w:t>、</w:t>
      </w:r>
      <w:r>
        <w:rPr>
          <w:rFonts w:hint="eastAsia"/>
          <w:sz w:val="24"/>
        </w:rPr>
        <w:t>Three.js</w:t>
      </w:r>
      <w:r>
        <w:rPr>
          <w:rFonts w:hint="eastAsia"/>
          <w:sz w:val="24"/>
        </w:rPr>
        <w:t>、</w:t>
      </w:r>
      <w:r>
        <w:rPr>
          <w:rFonts w:hint="eastAsia"/>
          <w:sz w:val="24"/>
        </w:rPr>
        <w:t>SeeneJS</w:t>
      </w:r>
      <w:r>
        <w:rPr>
          <w:rFonts w:hint="eastAsia"/>
          <w:sz w:val="24"/>
        </w:rPr>
        <w:t>、</w:t>
      </w:r>
      <w:r>
        <w:rPr>
          <w:rFonts w:hint="eastAsia"/>
          <w:sz w:val="24"/>
        </w:rPr>
        <w:t>Oak3D</w:t>
      </w:r>
      <w:r>
        <w:rPr>
          <w:rFonts w:hint="eastAsia"/>
          <w:sz w:val="24"/>
        </w:rPr>
        <w:t>、</w:t>
      </w:r>
      <w:r>
        <w:rPr>
          <w:rFonts w:hint="eastAsia"/>
          <w:sz w:val="24"/>
        </w:rPr>
        <w:t>GLGE</w:t>
      </w:r>
      <w:r>
        <w:rPr>
          <w:rFonts w:hint="eastAsia"/>
          <w:sz w:val="24"/>
        </w:rPr>
        <w:t>、</w:t>
      </w:r>
      <w:r>
        <w:rPr>
          <w:rFonts w:hint="eastAsia"/>
          <w:sz w:val="24"/>
        </w:rPr>
        <w:t>proeessing.js</w:t>
      </w:r>
      <w:r>
        <w:rPr>
          <w:rFonts w:hint="eastAsia"/>
          <w:sz w:val="24"/>
        </w:rPr>
        <w:t>、</w:t>
      </w:r>
      <w:r>
        <w:rPr>
          <w:rFonts w:hint="eastAsia"/>
          <w:sz w:val="24"/>
        </w:rPr>
        <w:t>CubicVR</w:t>
      </w:r>
      <w:r>
        <w:rPr>
          <w:rFonts w:hint="eastAsia"/>
          <w:sz w:val="24"/>
        </w:rPr>
        <w:t>、</w:t>
      </w:r>
      <w:r>
        <w:rPr>
          <w:rFonts w:hint="eastAsia"/>
          <w:sz w:val="24"/>
        </w:rPr>
        <w:t>Babylon.js</w:t>
      </w:r>
      <w:r>
        <w:rPr>
          <w:rFonts w:hint="eastAsia"/>
          <w:sz w:val="24"/>
        </w:rPr>
        <w:t>等。选择合适的框架能够极大提高开发效率，节约开发成本，提高系统性能以及保证系统的稳定性。</w:t>
      </w:r>
    </w:p>
    <w:p w14:paraId="33EEA192" w14:textId="77777777" w:rsidR="00067B30" w:rsidRDefault="0031372E">
      <w:pPr>
        <w:spacing w:line="500" w:lineRule="exact"/>
        <w:ind w:firstLine="420"/>
        <w:rPr>
          <w:sz w:val="24"/>
        </w:rPr>
      </w:pPr>
      <w:bookmarkStart w:id="60" w:name="OLE_LINK5"/>
      <w:r>
        <w:rPr>
          <w:rFonts w:hint="eastAsia"/>
          <w:sz w:val="24"/>
        </w:rPr>
        <w:t>（</w:t>
      </w:r>
      <w:r>
        <w:rPr>
          <w:rFonts w:hint="eastAsia"/>
          <w:sz w:val="24"/>
        </w:rPr>
        <w:t>1</w:t>
      </w:r>
      <w:r>
        <w:rPr>
          <w:rFonts w:hint="eastAsia"/>
          <w:sz w:val="24"/>
        </w:rPr>
        <w:t>）</w:t>
      </w:r>
      <w:r>
        <w:rPr>
          <w:rFonts w:hint="eastAsia"/>
          <w:sz w:val="24"/>
        </w:rPr>
        <w:t>Three</w:t>
      </w:r>
      <w:bookmarkEnd w:id="60"/>
      <w:r>
        <w:rPr>
          <w:rFonts w:hint="eastAsia"/>
          <w:sz w:val="24"/>
        </w:rPr>
        <w:t>.js</w:t>
      </w:r>
    </w:p>
    <w:p w14:paraId="64B93AB9" w14:textId="77777777" w:rsidR="00067B30" w:rsidRDefault="0031372E">
      <w:pPr>
        <w:spacing w:line="500" w:lineRule="exact"/>
        <w:ind w:firstLine="420"/>
        <w:rPr>
          <w:sz w:val="24"/>
        </w:rPr>
      </w:pPr>
      <w:r>
        <w:rPr>
          <w:rFonts w:hint="eastAsia"/>
          <w:sz w:val="24"/>
        </w:rPr>
        <w:t>Three.js</w:t>
      </w:r>
      <w:r>
        <w:rPr>
          <w:rFonts w:hint="eastAsia"/>
          <w:sz w:val="24"/>
        </w:rPr>
        <w:t>是由</w:t>
      </w:r>
      <w:r>
        <w:rPr>
          <w:rFonts w:hint="eastAsia"/>
          <w:sz w:val="24"/>
        </w:rPr>
        <w:t>Mr.doob</w:t>
      </w:r>
      <w:r>
        <w:rPr>
          <w:rFonts w:hint="eastAsia"/>
          <w:sz w:val="24"/>
        </w:rPr>
        <w:t>在</w:t>
      </w:r>
      <w:r>
        <w:rPr>
          <w:rFonts w:hint="eastAsia"/>
          <w:sz w:val="24"/>
        </w:rPr>
        <w:t>GitHub</w:t>
      </w:r>
      <w:r>
        <w:rPr>
          <w:rFonts w:hint="eastAsia"/>
          <w:sz w:val="24"/>
        </w:rPr>
        <w:t>上发起的一个开源项目，它是一个轻量级的纯</w:t>
      </w:r>
      <w:r>
        <w:rPr>
          <w:rFonts w:hint="eastAsia"/>
          <w:sz w:val="24"/>
        </w:rPr>
        <w:t>js</w:t>
      </w:r>
      <w:r>
        <w:rPr>
          <w:rFonts w:hint="eastAsia"/>
          <w:sz w:val="24"/>
        </w:rPr>
        <w:t>三维引擎库，适合三维网页开发，是目前应用最为广泛的前端三维可视化</w:t>
      </w:r>
      <w:r>
        <w:rPr>
          <w:rFonts w:hint="eastAsia"/>
          <w:sz w:val="24"/>
        </w:rPr>
        <w:lastRenderedPageBreak/>
        <w:t>框架，也是</w:t>
      </w:r>
      <w:r>
        <w:rPr>
          <w:rFonts w:hint="eastAsia"/>
          <w:sz w:val="24"/>
        </w:rPr>
        <w:t>GitHub</w:t>
      </w:r>
      <w:r>
        <w:rPr>
          <w:rFonts w:hint="eastAsia"/>
          <w:sz w:val="24"/>
        </w:rPr>
        <w:t>上关注度最高的</w:t>
      </w:r>
      <w:r>
        <w:rPr>
          <w:rFonts w:hint="eastAsia"/>
          <w:sz w:val="24"/>
        </w:rPr>
        <w:t>WebGL</w:t>
      </w:r>
      <w:r>
        <w:rPr>
          <w:rFonts w:hint="eastAsia"/>
          <w:sz w:val="24"/>
        </w:rPr>
        <w:t>框架</w:t>
      </w:r>
      <w:r>
        <w:rPr>
          <w:rFonts w:hint="eastAsia"/>
          <w:sz w:val="24"/>
          <w:vertAlign w:val="superscript"/>
        </w:rPr>
        <w:fldChar w:fldCharType="begin"/>
      </w:r>
      <w:r>
        <w:rPr>
          <w:rFonts w:hint="eastAsia"/>
          <w:sz w:val="24"/>
          <w:vertAlign w:val="superscript"/>
        </w:rPr>
        <w:instrText xml:space="preserve"> REF _Ref613 \r \h </w:instrText>
      </w:r>
      <w:r>
        <w:rPr>
          <w:rFonts w:hint="eastAsia"/>
          <w:sz w:val="24"/>
          <w:vertAlign w:val="superscript"/>
        </w:rPr>
      </w:r>
      <w:r>
        <w:rPr>
          <w:rFonts w:hint="eastAsia"/>
          <w:sz w:val="24"/>
          <w:vertAlign w:val="superscript"/>
        </w:rPr>
        <w:fldChar w:fldCharType="separate"/>
      </w:r>
      <w:r>
        <w:rPr>
          <w:rFonts w:hint="eastAsia"/>
          <w:sz w:val="24"/>
          <w:vertAlign w:val="superscript"/>
        </w:rPr>
        <w:t>[33]</w:t>
      </w:r>
      <w:r>
        <w:rPr>
          <w:rFonts w:hint="eastAsia"/>
          <w:sz w:val="24"/>
          <w:vertAlign w:val="superscript"/>
        </w:rPr>
        <w:fldChar w:fldCharType="end"/>
      </w:r>
      <w:r>
        <w:rPr>
          <w:rFonts w:hint="eastAsia"/>
          <w:sz w:val="24"/>
        </w:rPr>
        <w:t>。</w:t>
      </w:r>
      <w:r>
        <w:rPr>
          <w:rFonts w:hint="eastAsia"/>
          <w:sz w:val="24"/>
        </w:rPr>
        <w:t>Three.js</w:t>
      </w:r>
      <w:r>
        <w:rPr>
          <w:rFonts w:hint="eastAsia"/>
          <w:sz w:val="24"/>
        </w:rPr>
        <w:t>将三维场景的构成要素划分为相机、光源、几何物体等，并包含了多种渲染器、多种光源、多种材质，使开发者能够直观的通过代码构建三维场景和动画效果</w:t>
      </w:r>
      <w:r>
        <w:rPr>
          <w:rFonts w:hint="eastAsia"/>
          <w:sz w:val="24"/>
          <w:vertAlign w:val="superscript"/>
        </w:rPr>
        <w:fldChar w:fldCharType="begin"/>
      </w:r>
      <w:r>
        <w:rPr>
          <w:rFonts w:hint="eastAsia"/>
          <w:sz w:val="24"/>
          <w:vertAlign w:val="superscript"/>
        </w:rPr>
        <w:instrText xml:space="preserve"> REF _Ref30762 \r \h </w:instrText>
      </w:r>
      <w:r>
        <w:rPr>
          <w:rFonts w:hint="eastAsia"/>
          <w:sz w:val="24"/>
          <w:vertAlign w:val="superscript"/>
        </w:rPr>
      </w:r>
      <w:r>
        <w:rPr>
          <w:rFonts w:hint="eastAsia"/>
          <w:sz w:val="24"/>
          <w:vertAlign w:val="superscript"/>
        </w:rPr>
        <w:fldChar w:fldCharType="separate"/>
      </w:r>
      <w:r>
        <w:rPr>
          <w:rFonts w:hint="eastAsia"/>
          <w:sz w:val="24"/>
          <w:vertAlign w:val="superscript"/>
        </w:rPr>
        <w:t>[34</w:t>
      </w:r>
      <w:r>
        <w:rPr>
          <w:rFonts w:hint="eastAsia"/>
          <w:sz w:val="24"/>
          <w:vertAlign w:val="superscript"/>
        </w:rPr>
        <w:fldChar w:fldCharType="end"/>
      </w:r>
      <w:r>
        <w:rPr>
          <w:rFonts w:hint="eastAsia"/>
          <w:sz w:val="24"/>
          <w:vertAlign w:val="superscript"/>
        </w:rPr>
        <w:t>-</w:t>
      </w:r>
      <w:r>
        <w:rPr>
          <w:rFonts w:hint="eastAsia"/>
          <w:sz w:val="24"/>
          <w:vertAlign w:val="superscript"/>
        </w:rPr>
        <w:fldChar w:fldCharType="begin"/>
      </w:r>
      <w:r>
        <w:rPr>
          <w:rFonts w:hint="eastAsia"/>
          <w:sz w:val="24"/>
          <w:vertAlign w:val="superscript"/>
        </w:rPr>
        <w:instrText xml:space="preserve"> REF _Ref691 \r \h </w:instrText>
      </w:r>
      <w:r>
        <w:rPr>
          <w:rFonts w:hint="eastAsia"/>
          <w:sz w:val="24"/>
          <w:vertAlign w:val="superscript"/>
        </w:rPr>
      </w:r>
      <w:r>
        <w:rPr>
          <w:rFonts w:hint="eastAsia"/>
          <w:sz w:val="24"/>
          <w:vertAlign w:val="superscript"/>
        </w:rPr>
        <w:fldChar w:fldCharType="separate"/>
      </w:r>
      <w:r>
        <w:rPr>
          <w:rFonts w:hint="eastAsia"/>
          <w:sz w:val="24"/>
          <w:vertAlign w:val="superscript"/>
        </w:rPr>
        <w:t>35]</w:t>
      </w:r>
      <w:r>
        <w:rPr>
          <w:rFonts w:hint="eastAsia"/>
          <w:sz w:val="24"/>
          <w:vertAlign w:val="superscript"/>
        </w:rPr>
        <w:fldChar w:fldCharType="end"/>
      </w:r>
      <w:r>
        <w:rPr>
          <w:rFonts w:hint="eastAsia"/>
          <w:sz w:val="24"/>
        </w:rPr>
        <w:t>，基于</w:t>
      </w:r>
      <w:r>
        <w:rPr>
          <w:rFonts w:hint="eastAsia"/>
          <w:sz w:val="24"/>
        </w:rPr>
        <w:t>Three.js</w:t>
      </w:r>
      <w:r>
        <w:rPr>
          <w:rFonts w:hint="eastAsia"/>
          <w:sz w:val="24"/>
        </w:rPr>
        <w:t>进行</w:t>
      </w:r>
      <w:r>
        <w:rPr>
          <w:rFonts w:hint="eastAsia"/>
          <w:sz w:val="24"/>
        </w:rPr>
        <w:t>3D</w:t>
      </w:r>
      <w:r>
        <w:rPr>
          <w:rFonts w:hint="eastAsia"/>
          <w:sz w:val="24"/>
        </w:rPr>
        <w:t>场景构建的流程包括：设置场景（</w:t>
      </w:r>
      <w:r>
        <w:rPr>
          <w:rFonts w:hint="eastAsia"/>
          <w:sz w:val="24"/>
        </w:rPr>
        <w:t>scene</w:t>
      </w:r>
      <w:r>
        <w:rPr>
          <w:rFonts w:hint="eastAsia"/>
          <w:sz w:val="24"/>
        </w:rPr>
        <w:t>）、创建相机（</w:t>
      </w:r>
      <w:r>
        <w:rPr>
          <w:rFonts w:hint="eastAsia"/>
          <w:sz w:val="24"/>
        </w:rPr>
        <w:t>camera</w:t>
      </w:r>
      <w:r>
        <w:rPr>
          <w:rFonts w:hint="eastAsia"/>
          <w:sz w:val="24"/>
        </w:rPr>
        <w:t>）、设置渲染器（</w:t>
      </w:r>
      <w:r>
        <w:rPr>
          <w:rFonts w:hint="eastAsia"/>
          <w:sz w:val="24"/>
        </w:rPr>
        <w:t>render</w:t>
      </w:r>
      <w:r>
        <w:rPr>
          <w:rFonts w:hint="eastAsia"/>
          <w:sz w:val="24"/>
        </w:rPr>
        <w:t>）、设置光源（</w:t>
      </w:r>
      <w:r>
        <w:rPr>
          <w:rFonts w:hint="eastAsia"/>
          <w:sz w:val="24"/>
        </w:rPr>
        <w:t>light</w:t>
      </w:r>
      <w:r>
        <w:rPr>
          <w:rFonts w:hint="eastAsia"/>
          <w:sz w:val="24"/>
        </w:rPr>
        <w:t>）、创建几何图形并为其设置材质、三维场景渲染。</w:t>
      </w:r>
    </w:p>
    <w:p w14:paraId="310EBF7F" w14:textId="77777777" w:rsidR="00067B30" w:rsidRDefault="0031372E">
      <w:pPr>
        <w:spacing w:line="500" w:lineRule="exact"/>
        <w:ind w:firstLine="420"/>
        <w:rPr>
          <w:sz w:val="24"/>
        </w:rPr>
      </w:pPr>
      <w:bookmarkStart w:id="61" w:name="OLE_LINK8"/>
      <w:r>
        <w:rPr>
          <w:rFonts w:hint="eastAsia"/>
          <w:sz w:val="24"/>
        </w:rPr>
        <w:t>（</w:t>
      </w:r>
      <w:r>
        <w:rPr>
          <w:rFonts w:hint="eastAsia"/>
          <w:sz w:val="24"/>
        </w:rPr>
        <w:t>2</w:t>
      </w:r>
      <w:r>
        <w:rPr>
          <w:rFonts w:hint="eastAsia"/>
          <w:sz w:val="24"/>
        </w:rPr>
        <w:t>）</w:t>
      </w:r>
      <w:r>
        <w:rPr>
          <w:rFonts w:hint="eastAsia"/>
          <w:sz w:val="24"/>
        </w:rPr>
        <w:t>Cesium</w:t>
      </w:r>
      <w:bookmarkEnd w:id="61"/>
    </w:p>
    <w:p w14:paraId="1DD54162" w14:textId="77777777" w:rsidR="00067B30" w:rsidRDefault="0031372E">
      <w:pPr>
        <w:spacing w:line="500" w:lineRule="exact"/>
        <w:ind w:firstLine="420"/>
        <w:rPr>
          <w:sz w:val="24"/>
        </w:rPr>
      </w:pPr>
      <w:r>
        <w:rPr>
          <w:rFonts w:hint="eastAsia"/>
          <w:sz w:val="24"/>
        </w:rPr>
        <w:t>Cesium</w:t>
      </w:r>
      <w:r>
        <w:rPr>
          <w:rFonts w:hint="eastAsia"/>
          <w:sz w:val="24"/>
          <w:vertAlign w:val="superscript"/>
        </w:rPr>
        <w:fldChar w:fldCharType="begin"/>
      </w:r>
      <w:r>
        <w:rPr>
          <w:rFonts w:hint="eastAsia"/>
          <w:sz w:val="24"/>
          <w:vertAlign w:val="superscript"/>
        </w:rPr>
        <w:instrText xml:space="preserve"> REF _Ref1409 \r \h </w:instrText>
      </w:r>
      <w:r>
        <w:rPr>
          <w:rFonts w:hint="eastAsia"/>
          <w:sz w:val="24"/>
          <w:vertAlign w:val="superscript"/>
        </w:rPr>
      </w:r>
      <w:r>
        <w:rPr>
          <w:rFonts w:hint="eastAsia"/>
          <w:sz w:val="24"/>
          <w:vertAlign w:val="superscript"/>
        </w:rPr>
        <w:fldChar w:fldCharType="separate"/>
      </w:r>
      <w:r>
        <w:rPr>
          <w:rFonts w:hint="eastAsia"/>
          <w:sz w:val="24"/>
          <w:vertAlign w:val="superscript"/>
        </w:rPr>
        <w:t>[36]</w:t>
      </w:r>
      <w:r>
        <w:rPr>
          <w:rFonts w:hint="eastAsia"/>
          <w:sz w:val="24"/>
          <w:vertAlign w:val="superscript"/>
        </w:rPr>
        <w:fldChar w:fldCharType="end"/>
      </w:r>
      <w:r>
        <w:rPr>
          <w:rFonts w:hint="eastAsia"/>
          <w:sz w:val="24"/>
        </w:rPr>
        <w:t>的研发团队是</w:t>
      </w:r>
      <w:r>
        <w:rPr>
          <w:rFonts w:hint="eastAsia"/>
          <w:sz w:val="24"/>
        </w:rPr>
        <w:t>Analytical Graphics,Inc(AGI)</w:t>
      </w:r>
      <w:r>
        <w:rPr>
          <w:rFonts w:hint="eastAsia"/>
          <w:sz w:val="24"/>
        </w:rPr>
        <w:t>公司，它是一个用于创建</w:t>
      </w:r>
      <w:r>
        <w:rPr>
          <w:rFonts w:hint="eastAsia"/>
          <w:sz w:val="24"/>
        </w:rPr>
        <w:t>3D</w:t>
      </w:r>
      <w:r>
        <w:rPr>
          <w:rFonts w:hint="eastAsia"/>
          <w:sz w:val="24"/>
        </w:rPr>
        <w:t>地球以及动态地理空间数据可视化的开源</w:t>
      </w:r>
      <w:r>
        <w:rPr>
          <w:rFonts w:hint="eastAsia"/>
          <w:sz w:val="24"/>
        </w:rPr>
        <w:t>JavaScript</w:t>
      </w:r>
      <w:r>
        <w:rPr>
          <w:rFonts w:hint="eastAsia"/>
          <w:sz w:val="24"/>
        </w:rPr>
        <w:t>地图引擎，提供</w:t>
      </w:r>
      <w:r>
        <w:rPr>
          <w:rFonts w:hint="eastAsia"/>
          <w:sz w:val="24"/>
        </w:rPr>
        <w:t>2D</w:t>
      </w:r>
      <w:r>
        <w:rPr>
          <w:rFonts w:hint="eastAsia"/>
          <w:sz w:val="24"/>
        </w:rPr>
        <w:t>，</w:t>
      </w:r>
      <w:r>
        <w:rPr>
          <w:rFonts w:hint="eastAsia"/>
          <w:sz w:val="24"/>
        </w:rPr>
        <w:t>2.5D</w:t>
      </w:r>
      <w:r>
        <w:rPr>
          <w:rFonts w:hint="eastAsia"/>
          <w:sz w:val="24"/>
        </w:rPr>
        <w:t>和</w:t>
      </w:r>
      <w:r>
        <w:rPr>
          <w:rFonts w:hint="eastAsia"/>
          <w:sz w:val="24"/>
        </w:rPr>
        <w:t>3D</w:t>
      </w:r>
      <w:r>
        <w:rPr>
          <w:rFonts w:hint="eastAsia"/>
          <w:sz w:val="24"/>
        </w:rPr>
        <w:t>三种形式的地图展示，非常适合用于表达地理空间信息。</w:t>
      </w:r>
      <w:r>
        <w:rPr>
          <w:rFonts w:hint="eastAsia"/>
          <w:sz w:val="24"/>
        </w:rPr>
        <w:t>Cesium</w:t>
      </w:r>
      <w:r>
        <w:rPr>
          <w:rFonts w:hint="eastAsia"/>
          <w:sz w:val="24"/>
        </w:rPr>
        <w:t>提供了一套简单易用的</w:t>
      </w:r>
      <w:r>
        <w:rPr>
          <w:rFonts w:hint="eastAsia"/>
          <w:sz w:val="24"/>
        </w:rPr>
        <w:t>JavaScript API</w:t>
      </w:r>
      <w:r>
        <w:rPr>
          <w:rFonts w:hint="eastAsia"/>
          <w:sz w:val="24"/>
        </w:rPr>
        <w:t>，不需要安装任何插件即可运行在浏览器上，支持硬件加速的特点也使其非常适合处理海量动态地理空间数据。</w:t>
      </w:r>
      <w:r>
        <w:rPr>
          <w:rFonts w:hint="eastAsia"/>
          <w:sz w:val="24"/>
        </w:rPr>
        <w:t>Cesium</w:t>
      </w:r>
      <w:r>
        <w:rPr>
          <w:rFonts w:hint="eastAsia"/>
          <w:sz w:val="24"/>
        </w:rPr>
        <w:t>的体系结构按层级划分，由下至上主要包括</w:t>
      </w:r>
      <w:r>
        <w:rPr>
          <w:rFonts w:hint="eastAsia"/>
          <w:sz w:val="24"/>
        </w:rPr>
        <w:t>4</w:t>
      </w:r>
      <w:r>
        <w:rPr>
          <w:rFonts w:hint="eastAsia"/>
          <w:sz w:val="24"/>
        </w:rPr>
        <w:t>部分：核心层（</w:t>
      </w:r>
      <w:r>
        <w:rPr>
          <w:rFonts w:hint="eastAsia"/>
          <w:sz w:val="24"/>
        </w:rPr>
        <w:t>Core</w:t>
      </w:r>
      <w:r>
        <w:rPr>
          <w:rFonts w:hint="eastAsia"/>
          <w:sz w:val="24"/>
        </w:rPr>
        <w:t>）、渲染器层（</w:t>
      </w:r>
      <w:r>
        <w:rPr>
          <w:rFonts w:hint="eastAsia"/>
          <w:sz w:val="24"/>
        </w:rPr>
        <w:t>Renderer</w:t>
      </w:r>
      <w:r>
        <w:rPr>
          <w:rFonts w:hint="eastAsia"/>
          <w:sz w:val="24"/>
        </w:rPr>
        <w:t>）、场景层（</w:t>
      </w:r>
      <w:r>
        <w:rPr>
          <w:rFonts w:hint="eastAsia"/>
          <w:sz w:val="24"/>
        </w:rPr>
        <w:t>Scene</w:t>
      </w:r>
      <w:r>
        <w:rPr>
          <w:rFonts w:hint="eastAsia"/>
          <w:sz w:val="24"/>
        </w:rPr>
        <w:t>）和动态场景层（</w:t>
      </w:r>
      <w:r>
        <w:rPr>
          <w:rFonts w:hint="eastAsia"/>
          <w:sz w:val="24"/>
        </w:rPr>
        <w:t>DynamicScene</w:t>
      </w:r>
      <w:r>
        <w:rPr>
          <w:rFonts w:hint="eastAsia"/>
          <w:sz w:val="24"/>
        </w:rPr>
        <w:t>），上层依赖下层的功能，并对下层做进一步的封装，每层都负责相应的功能</w:t>
      </w:r>
      <w:r>
        <w:rPr>
          <w:rFonts w:hint="eastAsia"/>
          <w:sz w:val="24"/>
          <w:vertAlign w:val="superscript"/>
        </w:rPr>
        <w:fldChar w:fldCharType="begin"/>
      </w:r>
      <w:r>
        <w:rPr>
          <w:rFonts w:hint="eastAsia"/>
          <w:sz w:val="24"/>
          <w:vertAlign w:val="superscript"/>
        </w:rPr>
        <w:instrText xml:space="preserve"> REF _Ref1674 \r \h </w:instrText>
      </w:r>
      <w:r>
        <w:rPr>
          <w:rFonts w:hint="eastAsia"/>
          <w:sz w:val="24"/>
          <w:vertAlign w:val="superscript"/>
        </w:rPr>
      </w:r>
      <w:r>
        <w:rPr>
          <w:rFonts w:hint="eastAsia"/>
          <w:sz w:val="24"/>
          <w:vertAlign w:val="superscript"/>
        </w:rPr>
        <w:fldChar w:fldCharType="separate"/>
      </w:r>
      <w:r>
        <w:rPr>
          <w:rFonts w:hint="eastAsia"/>
          <w:sz w:val="24"/>
          <w:vertAlign w:val="superscript"/>
        </w:rPr>
        <w:t>[37</w:t>
      </w:r>
      <w:r>
        <w:rPr>
          <w:rFonts w:hint="eastAsia"/>
          <w:sz w:val="24"/>
          <w:vertAlign w:val="superscript"/>
        </w:rPr>
        <w:fldChar w:fldCharType="end"/>
      </w:r>
      <w:r>
        <w:rPr>
          <w:rFonts w:hint="eastAsia"/>
          <w:sz w:val="24"/>
          <w:vertAlign w:val="superscript"/>
        </w:rPr>
        <w:t>-</w:t>
      </w:r>
      <w:r>
        <w:rPr>
          <w:rFonts w:hint="eastAsia"/>
          <w:sz w:val="24"/>
          <w:vertAlign w:val="superscript"/>
        </w:rPr>
        <w:fldChar w:fldCharType="begin"/>
      </w:r>
      <w:r>
        <w:rPr>
          <w:rFonts w:hint="eastAsia"/>
          <w:sz w:val="24"/>
          <w:vertAlign w:val="superscript"/>
        </w:rPr>
        <w:instrText xml:space="preserve"> REF _Ref3731 \r \h </w:instrText>
      </w:r>
      <w:r>
        <w:rPr>
          <w:rFonts w:hint="eastAsia"/>
          <w:sz w:val="24"/>
          <w:vertAlign w:val="superscript"/>
        </w:rPr>
      </w:r>
      <w:r>
        <w:rPr>
          <w:rFonts w:hint="eastAsia"/>
          <w:sz w:val="24"/>
          <w:vertAlign w:val="superscript"/>
        </w:rPr>
        <w:fldChar w:fldCharType="separate"/>
      </w:r>
      <w:r>
        <w:rPr>
          <w:rFonts w:hint="eastAsia"/>
          <w:sz w:val="24"/>
          <w:vertAlign w:val="superscript"/>
        </w:rPr>
        <w:t>38]</w:t>
      </w:r>
      <w:r>
        <w:rPr>
          <w:rFonts w:hint="eastAsia"/>
          <w:sz w:val="24"/>
          <w:vertAlign w:val="superscript"/>
        </w:rPr>
        <w:fldChar w:fldCharType="end"/>
      </w:r>
      <w:r>
        <w:rPr>
          <w:rFonts w:hint="eastAsia"/>
          <w:sz w:val="24"/>
        </w:rPr>
        <w:t>。</w:t>
      </w:r>
    </w:p>
    <w:p w14:paraId="193A02B4" w14:textId="77777777" w:rsidR="00067B30" w:rsidRDefault="0031372E">
      <w:pPr>
        <w:spacing w:line="500" w:lineRule="exact"/>
        <w:ind w:firstLine="420"/>
        <w:rPr>
          <w:sz w:val="24"/>
        </w:rPr>
      </w:pPr>
      <w:r>
        <w:rPr>
          <w:rFonts w:hint="eastAsia"/>
          <w:sz w:val="24"/>
        </w:rPr>
        <w:t>Cesium</w:t>
      </w:r>
      <w:r>
        <w:rPr>
          <w:rFonts w:hint="eastAsia"/>
          <w:sz w:val="24"/>
        </w:rPr>
        <w:t>有许多三维可视化框架无法比拟的优势，是国内外为数不多的基于</w:t>
      </w:r>
      <w:r>
        <w:rPr>
          <w:rFonts w:hint="eastAsia"/>
          <w:sz w:val="24"/>
        </w:rPr>
        <w:t>WebGL</w:t>
      </w:r>
      <w:r>
        <w:rPr>
          <w:rFonts w:hint="eastAsia"/>
          <w:sz w:val="24"/>
        </w:rPr>
        <w:t>技术的三维</w:t>
      </w:r>
      <w:r>
        <w:rPr>
          <w:rFonts w:hint="eastAsia"/>
          <w:sz w:val="24"/>
        </w:rPr>
        <w:t>GIS</w:t>
      </w:r>
      <w:r>
        <w:rPr>
          <w:rFonts w:hint="eastAsia"/>
          <w:sz w:val="24"/>
        </w:rPr>
        <w:t>数据可视化地图引擎。</w:t>
      </w:r>
      <w:r>
        <w:rPr>
          <w:rFonts w:hint="eastAsia"/>
          <w:sz w:val="24"/>
        </w:rPr>
        <w:t>Cesium</w:t>
      </w:r>
      <w:r>
        <w:rPr>
          <w:rFonts w:hint="eastAsia"/>
          <w:sz w:val="24"/>
        </w:rPr>
        <w:t>加载</w:t>
      </w:r>
      <w:bookmarkStart w:id="62" w:name="OLE_LINK28"/>
      <w:r>
        <w:rPr>
          <w:rFonts w:hint="eastAsia"/>
          <w:sz w:val="24"/>
        </w:rPr>
        <w:t>地图瓦片</w:t>
      </w:r>
      <w:bookmarkEnd w:id="62"/>
      <w:r>
        <w:rPr>
          <w:rFonts w:hint="eastAsia"/>
          <w:sz w:val="24"/>
        </w:rPr>
        <w:t>数据符合</w:t>
      </w:r>
      <w:r>
        <w:rPr>
          <w:rFonts w:hint="eastAsia"/>
          <w:sz w:val="24"/>
        </w:rPr>
        <w:t>OGC(Open Geospatial Consortium</w:t>
      </w:r>
      <w:r>
        <w:rPr>
          <w:rFonts w:hint="eastAsia"/>
          <w:sz w:val="24"/>
        </w:rPr>
        <w:t>开放地理联盟</w:t>
      </w:r>
      <w:r>
        <w:rPr>
          <w:rFonts w:hint="eastAsia"/>
          <w:sz w:val="24"/>
        </w:rPr>
        <w:t>)</w:t>
      </w:r>
      <w:r>
        <w:rPr>
          <w:rFonts w:hint="eastAsia"/>
          <w:sz w:val="24"/>
        </w:rPr>
        <w:t>的标准，如</w:t>
      </w:r>
      <w:r>
        <w:rPr>
          <w:rFonts w:hint="eastAsia"/>
          <w:sz w:val="24"/>
        </w:rPr>
        <w:t>WMS</w:t>
      </w:r>
      <w:r>
        <w:rPr>
          <w:rFonts w:hint="eastAsia"/>
          <w:sz w:val="24"/>
        </w:rPr>
        <w:t>、</w:t>
      </w:r>
      <w:r>
        <w:rPr>
          <w:rFonts w:hint="eastAsia"/>
          <w:sz w:val="24"/>
        </w:rPr>
        <w:t>WMTS</w:t>
      </w:r>
      <w:r>
        <w:rPr>
          <w:rFonts w:hint="eastAsia"/>
          <w:sz w:val="24"/>
        </w:rPr>
        <w:t>或各个商业公司的内部标准等，也能通过加载图片作为地图源。影像数据可以作为图层进行叠加，可动态设置图层的色调、亮度及饱和度等信息。</w:t>
      </w:r>
      <w:r>
        <w:rPr>
          <w:rFonts w:hint="eastAsia"/>
          <w:sz w:val="24"/>
        </w:rPr>
        <w:t>Cesium</w:t>
      </w:r>
      <w:r>
        <w:rPr>
          <w:rFonts w:hint="eastAsia"/>
          <w:sz w:val="24"/>
        </w:rPr>
        <w:t>支持多种标准的数据格式，如</w:t>
      </w:r>
      <w:r>
        <w:rPr>
          <w:rFonts w:hint="eastAsia"/>
          <w:sz w:val="24"/>
        </w:rPr>
        <w:t>JSON</w:t>
      </w:r>
      <w:r>
        <w:rPr>
          <w:rFonts w:hint="eastAsia"/>
          <w:sz w:val="24"/>
        </w:rPr>
        <w:t>、</w:t>
      </w:r>
      <w:r>
        <w:rPr>
          <w:rFonts w:hint="eastAsia"/>
          <w:sz w:val="24"/>
        </w:rPr>
        <w:t>GeoJSON</w:t>
      </w:r>
      <w:r>
        <w:rPr>
          <w:rFonts w:hint="eastAsia"/>
          <w:sz w:val="24"/>
        </w:rPr>
        <w:t>、</w:t>
      </w:r>
      <w:r>
        <w:rPr>
          <w:rFonts w:hint="eastAsia"/>
          <w:sz w:val="24"/>
        </w:rPr>
        <w:t>KML</w:t>
      </w:r>
      <w:r>
        <w:rPr>
          <w:rFonts w:hint="eastAsia"/>
          <w:sz w:val="24"/>
        </w:rPr>
        <w:t>等，并通过</w:t>
      </w:r>
      <w:r>
        <w:rPr>
          <w:rFonts w:hint="eastAsia"/>
          <w:sz w:val="24"/>
        </w:rPr>
        <w:t>Ajax</w:t>
      </w:r>
      <w:r>
        <w:rPr>
          <w:rFonts w:hint="eastAsia"/>
          <w:sz w:val="24"/>
        </w:rPr>
        <w:t>技术加载服务器端的地图矢量数据，进而在浏览器中对其进行可视化表达。使用</w:t>
      </w:r>
      <w:r>
        <w:rPr>
          <w:rFonts w:hint="eastAsia"/>
          <w:sz w:val="24"/>
        </w:rPr>
        <w:t>CZML</w:t>
      </w:r>
      <w:r>
        <w:rPr>
          <w:rFonts w:hint="eastAsia"/>
          <w:sz w:val="24"/>
        </w:rPr>
        <w:t>（</w:t>
      </w:r>
      <w:r>
        <w:rPr>
          <w:rFonts w:hint="eastAsia"/>
          <w:sz w:val="24"/>
        </w:rPr>
        <w:t>Cesium Language</w:t>
      </w:r>
      <w:r>
        <w:rPr>
          <w:rFonts w:hint="eastAsia"/>
          <w:sz w:val="24"/>
        </w:rPr>
        <w:t>）能够创造出随时间变化的地理空间动态场景，它是一种用于描述动态地理空间数据的</w:t>
      </w:r>
      <w:r>
        <w:rPr>
          <w:rFonts w:hint="eastAsia"/>
          <w:sz w:val="24"/>
        </w:rPr>
        <w:t>JSON</w:t>
      </w:r>
      <w:r>
        <w:rPr>
          <w:rFonts w:hint="eastAsia"/>
          <w:sz w:val="24"/>
        </w:rPr>
        <w:t>数据格式，</w:t>
      </w:r>
      <w:r>
        <w:rPr>
          <w:rFonts w:hint="eastAsia"/>
          <w:sz w:val="24"/>
        </w:rPr>
        <w:t>Cesium</w:t>
      </w:r>
      <w:r>
        <w:rPr>
          <w:rFonts w:hint="eastAsia"/>
          <w:sz w:val="24"/>
        </w:rPr>
        <w:t>提供了动画插件能够方便地改变动画的时间范围及动画速度。</w:t>
      </w:r>
    </w:p>
    <w:p w14:paraId="61866C69" w14:textId="77777777" w:rsidR="00067B30" w:rsidRDefault="0031372E">
      <w:pPr>
        <w:spacing w:line="500" w:lineRule="exact"/>
        <w:ind w:firstLine="420"/>
        <w:rPr>
          <w:sz w:val="24"/>
        </w:rPr>
      </w:pPr>
      <w:bookmarkStart w:id="63" w:name="OLE_LINK6"/>
      <w:bookmarkStart w:id="64" w:name="OLE_LINK71"/>
      <w:r>
        <w:rPr>
          <w:sz w:val="24"/>
          <w:lang w:bidi="ar"/>
        </w:rPr>
        <w:t>Cesium</w:t>
      </w:r>
      <w:bookmarkEnd w:id="63"/>
      <w:r>
        <w:rPr>
          <w:rFonts w:cs="宋体" w:hint="eastAsia"/>
          <w:sz w:val="24"/>
          <w:lang w:bidi="ar"/>
        </w:rPr>
        <w:t>不但拥有十分强大的功能，而且简单易用，支持对个人和商业用途的免费使用，官网还提供了详尽的使用说明文档，使用</w:t>
      </w:r>
      <w:r>
        <w:rPr>
          <w:sz w:val="24"/>
          <w:lang w:bidi="ar"/>
        </w:rPr>
        <w:t>Cesium</w:t>
      </w:r>
      <w:r>
        <w:rPr>
          <w:rFonts w:cs="宋体" w:hint="eastAsia"/>
          <w:sz w:val="24"/>
          <w:lang w:bidi="ar"/>
        </w:rPr>
        <w:t>框架开发三维</w:t>
      </w:r>
      <w:r>
        <w:rPr>
          <w:sz w:val="24"/>
          <w:lang w:bidi="ar"/>
        </w:rPr>
        <w:lastRenderedPageBreak/>
        <w:t>WebGIS</w:t>
      </w:r>
      <w:r>
        <w:rPr>
          <w:rFonts w:cs="宋体" w:hint="eastAsia"/>
          <w:sz w:val="24"/>
          <w:lang w:bidi="ar"/>
        </w:rPr>
        <w:t>应用十分灵活。</w:t>
      </w:r>
    </w:p>
    <w:p w14:paraId="7CF9DABF" w14:textId="77777777" w:rsidR="00067B30" w:rsidRDefault="0031372E">
      <w:pPr>
        <w:spacing w:line="500" w:lineRule="exact"/>
        <w:ind w:firstLine="420"/>
        <w:rPr>
          <w:sz w:val="24"/>
        </w:rPr>
      </w:pPr>
      <w:r>
        <w:rPr>
          <w:rFonts w:hint="eastAsia"/>
          <w:sz w:val="24"/>
        </w:rPr>
        <w:t>（</w:t>
      </w:r>
      <w:r>
        <w:rPr>
          <w:rFonts w:hint="eastAsia"/>
          <w:sz w:val="24"/>
        </w:rPr>
        <w:t>3</w:t>
      </w:r>
      <w:r>
        <w:rPr>
          <w:rFonts w:hint="eastAsia"/>
          <w:sz w:val="24"/>
        </w:rPr>
        <w:t>）</w:t>
      </w:r>
      <w:r>
        <w:rPr>
          <w:rFonts w:hint="eastAsia"/>
          <w:sz w:val="24"/>
        </w:rPr>
        <w:t>Babylon</w:t>
      </w:r>
      <w:bookmarkEnd w:id="64"/>
      <w:r>
        <w:rPr>
          <w:rFonts w:hint="eastAsia"/>
          <w:sz w:val="24"/>
        </w:rPr>
        <w:t>.js</w:t>
      </w:r>
    </w:p>
    <w:p w14:paraId="1849D317" w14:textId="77777777" w:rsidR="00067B30" w:rsidRDefault="0031372E">
      <w:pPr>
        <w:spacing w:line="500" w:lineRule="exact"/>
        <w:ind w:firstLine="420"/>
        <w:rPr>
          <w:sz w:val="24"/>
        </w:rPr>
      </w:pPr>
      <w:r>
        <w:rPr>
          <w:rFonts w:hint="eastAsia"/>
          <w:sz w:val="24"/>
        </w:rPr>
        <w:t>Babylon.js</w:t>
      </w:r>
      <w:r>
        <w:rPr>
          <w:rFonts w:hint="eastAsia"/>
          <w:sz w:val="24"/>
          <w:vertAlign w:val="superscript"/>
        </w:rPr>
        <w:fldChar w:fldCharType="begin"/>
      </w:r>
      <w:r>
        <w:rPr>
          <w:rFonts w:hint="eastAsia"/>
          <w:sz w:val="24"/>
          <w:vertAlign w:val="superscript"/>
        </w:rPr>
        <w:instrText xml:space="preserve"> REF _Ref4368 \r \h </w:instrText>
      </w:r>
      <w:r>
        <w:rPr>
          <w:rFonts w:hint="eastAsia"/>
          <w:sz w:val="24"/>
          <w:vertAlign w:val="superscript"/>
        </w:rPr>
      </w:r>
      <w:r>
        <w:rPr>
          <w:rFonts w:hint="eastAsia"/>
          <w:sz w:val="24"/>
          <w:vertAlign w:val="superscript"/>
        </w:rPr>
        <w:fldChar w:fldCharType="separate"/>
      </w:r>
      <w:r>
        <w:rPr>
          <w:rFonts w:hint="eastAsia"/>
          <w:sz w:val="24"/>
          <w:vertAlign w:val="superscript"/>
        </w:rPr>
        <w:t>[39]</w:t>
      </w:r>
      <w:r>
        <w:rPr>
          <w:rFonts w:hint="eastAsia"/>
          <w:sz w:val="24"/>
          <w:vertAlign w:val="superscript"/>
        </w:rPr>
        <w:fldChar w:fldCharType="end"/>
      </w:r>
      <w:r>
        <w:rPr>
          <w:rFonts w:hint="eastAsia"/>
          <w:sz w:val="24"/>
        </w:rPr>
        <w:t>是由微软公司在</w:t>
      </w:r>
      <w:r>
        <w:rPr>
          <w:rFonts w:hint="eastAsia"/>
          <w:sz w:val="24"/>
        </w:rPr>
        <w:t>2013</w:t>
      </w:r>
      <w:r>
        <w:rPr>
          <w:rFonts w:hint="eastAsia"/>
          <w:sz w:val="24"/>
        </w:rPr>
        <w:t>年开发的基于</w:t>
      </w:r>
      <w:r>
        <w:rPr>
          <w:rFonts w:hint="eastAsia"/>
          <w:sz w:val="24"/>
        </w:rPr>
        <w:t>HTML5</w:t>
      </w:r>
      <w:r>
        <w:rPr>
          <w:rFonts w:hint="eastAsia"/>
          <w:sz w:val="24"/>
        </w:rPr>
        <w:t>和</w:t>
      </w:r>
      <w:r>
        <w:rPr>
          <w:rFonts w:hint="eastAsia"/>
          <w:sz w:val="24"/>
        </w:rPr>
        <w:t>WebGL</w:t>
      </w:r>
      <w:r>
        <w:rPr>
          <w:rFonts w:hint="eastAsia"/>
          <w:sz w:val="24"/>
        </w:rPr>
        <w:t>的</w:t>
      </w:r>
      <w:r>
        <w:rPr>
          <w:rFonts w:hint="eastAsia"/>
          <w:sz w:val="24"/>
        </w:rPr>
        <w:t>3D</w:t>
      </w:r>
      <w:r>
        <w:rPr>
          <w:rFonts w:hint="eastAsia"/>
          <w:sz w:val="24"/>
        </w:rPr>
        <w:t>图形</w:t>
      </w:r>
      <w:r>
        <w:rPr>
          <w:rFonts w:hint="eastAsia"/>
          <w:sz w:val="24"/>
        </w:rPr>
        <w:t>js</w:t>
      </w:r>
      <w:r>
        <w:rPr>
          <w:rFonts w:hint="eastAsia"/>
          <w:sz w:val="24"/>
        </w:rPr>
        <w:t>引擎。</w:t>
      </w:r>
      <w:r>
        <w:rPr>
          <w:rFonts w:hint="eastAsia"/>
          <w:sz w:val="24"/>
        </w:rPr>
        <w:t>Babylon.js</w:t>
      </w:r>
      <w:r>
        <w:rPr>
          <w:rFonts w:hint="eastAsia"/>
          <w:sz w:val="24"/>
        </w:rPr>
        <w:t>不仅能够方便快捷地绘制二维图形和三维模型，为它们设置丰富的动画效果，而且还能通过引入物理引擎实现抗锯齿、粒子系统、碰撞检测等高级特性，这些特征也使它非常适合作为</w:t>
      </w:r>
      <w:r>
        <w:rPr>
          <w:rFonts w:hint="eastAsia"/>
          <w:sz w:val="24"/>
        </w:rPr>
        <w:t>3D</w:t>
      </w:r>
      <w:r>
        <w:rPr>
          <w:rFonts w:hint="eastAsia"/>
          <w:sz w:val="24"/>
        </w:rPr>
        <w:t>游戏引擎，</w:t>
      </w:r>
      <w:r>
        <w:rPr>
          <w:rFonts w:hint="eastAsia"/>
          <w:sz w:val="24"/>
        </w:rPr>
        <w:t>Babylon.js</w:t>
      </w:r>
      <w:r>
        <w:rPr>
          <w:rFonts w:hint="eastAsia"/>
          <w:sz w:val="24"/>
        </w:rPr>
        <w:t>成为了国内外三维图形可视化领域的后起之秀。</w:t>
      </w:r>
      <w:r>
        <w:rPr>
          <w:sz w:val="24"/>
        </w:rPr>
        <w:t>Babylon.js</w:t>
      </w:r>
      <w:r>
        <w:rPr>
          <w:rFonts w:hint="eastAsia"/>
          <w:sz w:val="24"/>
        </w:rPr>
        <w:t>提供了大量效果酷炫的例子，可以通过官方提供的沙盒工具查看，还能够修改代码实时查看三维场景变化效果。</w:t>
      </w:r>
      <w:r>
        <w:rPr>
          <w:rFonts w:hint="eastAsia"/>
          <w:sz w:val="24"/>
        </w:rPr>
        <w:t>Babylon.js</w:t>
      </w:r>
      <w:r>
        <w:rPr>
          <w:rFonts w:hint="eastAsia"/>
          <w:sz w:val="24"/>
        </w:rPr>
        <w:t>版本更新速度很快，截止到本论文撰写时，已更新到</w:t>
      </w:r>
      <w:r>
        <w:rPr>
          <w:rFonts w:hint="eastAsia"/>
          <w:sz w:val="24"/>
        </w:rPr>
        <w:t>2.5</w:t>
      </w:r>
      <w:r>
        <w:rPr>
          <w:rFonts w:hint="eastAsia"/>
          <w:sz w:val="24"/>
        </w:rPr>
        <w:t>版本，</w:t>
      </w:r>
      <w:r>
        <w:rPr>
          <w:sz w:val="24"/>
        </w:rPr>
        <w:t>Babylon.js</w:t>
      </w:r>
      <w:r>
        <w:rPr>
          <w:rFonts w:hint="eastAsia"/>
          <w:sz w:val="24"/>
        </w:rPr>
        <w:t>功能已经相对较完善，有许多非常优秀的特性。</w:t>
      </w:r>
    </w:p>
    <w:p w14:paraId="6333DD04" w14:textId="77777777" w:rsidR="00067B30" w:rsidRDefault="0031372E">
      <w:pPr>
        <w:spacing w:line="500" w:lineRule="exact"/>
        <w:ind w:firstLine="420"/>
        <w:rPr>
          <w:sz w:val="24"/>
        </w:rPr>
      </w:pPr>
      <w:r>
        <w:rPr>
          <w:rFonts w:hint="eastAsia"/>
          <w:sz w:val="24"/>
        </w:rPr>
        <w:t>Babylon.js</w:t>
      </w:r>
      <w:r>
        <w:rPr>
          <w:rFonts w:hint="eastAsia"/>
          <w:sz w:val="24"/>
        </w:rPr>
        <w:t>可以兼容主流的浏览器，包括</w:t>
      </w:r>
      <w:r>
        <w:rPr>
          <w:rFonts w:hint="eastAsia"/>
          <w:sz w:val="24"/>
        </w:rPr>
        <w:t>Google Chrome</w:t>
      </w:r>
      <w:r>
        <w:rPr>
          <w:rFonts w:hint="eastAsia"/>
          <w:sz w:val="24"/>
        </w:rPr>
        <w:t>、</w:t>
      </w:r>
      <w:r>
        <w:rPr>
          <w:rFonts w:hint="eastAsia"/>
          <w:sz w:val="24"/>
        </w:rPr>
        <w:t>Firefox</w:t>
      </w:r>
      <w:r>
        <w:rPr>
          <w:rFonts w:hint="eastAsia"/>
          <w:sz w:val="24"/>
        </w:rPr>
        <w:t>、</w:t>
      </w:r>
      <w:r>
        <w:rPr>
          <w:rFonts w:hint="eastAsia"/>
          <w:sz w:val="24"/>
        </w:rPr>
        <w:t>Opera</w:t>
      </w:r>
      <w:r>
        <w:rPr>
          <w:rFonts w:hint="eastAsia"/>
          <w:sz w:val="24"/>
        </w:rPr>
        <w:t>及</w:t>
      </w:r>
      <w:r>
        <w:rPr>
          <w:rFonts w:hint="eastAsia"/>
          <w:sz w:val="24"/>
        </w:rPr>
        <w:t>IE</w:t>
      </w:r>
      <w:r>
        <w:rPr>
          <w:rFonts w:hint="eastAsia"/>
          <w:sz w:val="24"/>
        </w:rPr>
        <w:t>等，特别需要注意的是，</w:t>
      </w:r>
      <w:r>
        <w:rPr>
          <w:rFonts w:hint="eastAsia"/>
          <w:sz w:val="24"/>
        </w:rPr>
        <w:t>Babylon.js</w:t>
      </w:r>
      <w:r>
        <w:rPr>
          <w:rFonts w:hint="eastAsia"/>
          <w:sz w:val="24"/>
        </w:rPr>
        <w:t>在设计时已考虑到了对移动端的兼容，许多特性都能很方便地移植到移动设备上。此外，该框架现已全面支持</w:t>
      </w:r>
      <w:r>
        <w:rPr>
          <w:rFonts w:hint="eastAsia"/>
          <w:sz w:val="24"/>
        </w:rPr>
        <w:t>VR</w:t>
      </w:r>
      <w:r>
        <w:rPr>
          <w:rFonts w:hint="eastAsia"/>
          <w:sz w:val="24"/>
        </w:rPr>
        <w:t>头盔</w:t>
      </w:r>
      <w:r>
        <w:rPr>
          <w:rFonts w:hint="eastAsia"/>
          <w:sz w:val="24"/>
        </w:rPr>
        <w:t>,</w:t>
      </w:r>
      <w:r>
        <w:rPr>
          <w:rFonts w:hint="eastAsia"/>
          <w:sz w:val="24"/>
        </w:rPr>
        <w:t>给用户带来沉浸式的交互体验。</w:t>
      </w:r>
    </w:p>
    <w:p w14:paraId="57B2BD1E" w14:textId="77777777" w:rsidR="00067B30" w:rsidRDefault="0031372E">
      <w:pPr>
        <w:pStyle w:val="2"/>
        <w:spacing w:before="312" w:after="156"/>
      </w:pPr>
      <w:r>
        <w:rPr>
          <w:rFonts w:hint="eastAsia"/>
        </w:rPr>
        <w:t xml:space="preserve"> </w:t>
      </w:r>
      <w:bookmarkStart w:id="65" w:name="_Toc10323"/>
      <w:r>
        <w:rPr>
          <w:rFonts w:hint="eastAsia"/>
        </w:rPr>
        <w:t>三维可视化框架比较</w:t>
      </w:r>
      <w:bookmarkEnd w:id="65"/>
    </w:p>
    <w:p w14:paraId="7F0DF97E" w14:textId="77777777" w:rsidR="00067B30" w:rsidRDefault="0031372E">
      <w:pPr>
        <w:spacing w:line="500" w:lineRule="exact"/>
        <w:rPr>
          <w:sz w:val="24"/>
        </w:rPr>
      </w:pPr>
      <w:r>
        <w:rPr>
          <w:rFonts w:hint="eastAsia"/>
          <w:sz w:val="24"/>
        </w:rPr>
        <w:t xml:space="preserve">    </w:t>
      </w:r>
      <w:r>
        <w:rPr>
          <w:rFonts w:hint="eastAsia"/>
          <w:sz w:val="24"/>
        </w:rPr>
        <w:t>上述几种</w:t>
      </w:r>
      <w:r>
        <w:rPr>
          <w:rFonts w:hint="eastAsia"/>
          <w:sz w:val="24"/>
        </w:rPr>
        <w:t>Web</w:t>
      </w:r>
      <w:r>
        <w:rPr>
          <w:rFonts w:hint="eastAsia"/>
          <w:sz w:val="24"/>
        </w:rPr>
        <w:t>三维可视化框架在功能性、三维表达效果、易用性、性能优化、浏览器兼容性等方面都有各自的特点，本小节将对</w:t>
      </w:r>
      <w:r>
        <w:rPr>
          <w:rFonts w:hint="eastAsia"/>
          <w:sz w:val="24"/>
        </w:rPr>
        <w:t>Three.js</w:t>
      </w:r>
      <w:r>
        <w:rPr>
          <w:rFonts w:hint="eastAsia"/>
          <w:sz w:val="24"/>
        </w:rPr>
        <w:t>、</w:t>
      </w:r>
      <w:r>
        <w:rPr>
          <w:rFonts w:hint="eastAsia"/>
          <w:sz w:val="24"/>
        </w:rPr>
        <w:t>Cesium</w:t>
      </w:r>
      <w:r>
        <w:rPr>
          <w:rFonts w:hint="eastAsia"/>
          <w:sz w:val="24"/>
        </w:rPr>
        <w:t>、</w:t>
      </w:r>
      <w:r>
        <w:rPr>
          <w:rFonts w:hint="eastAsia"/>
          <w:sz w:val="24"/>
        </w:rPr>
        <w:t>Babylon.js</w:t>
      </w:r>
      <w:r>
        <w:rPr>
          <w:rFonts w:hint="eastAsia"/>
          <w:sz w:val="24"/>
        </w:rPr>
        <w:t>这三个框架从以上几个方面进行分析比较，从中寻找一种合适的框架作为本文研究的</w:t>
      </w:r>
      <w:r>
        <w:rPr>
          <w:rFonts w:hint="eastAsia"/>
          <w:sz w:val="24"/>
        </w:rPr>
        <w:t>3D</w:t>
      </w:r>
      <w:r>
        <w:rPr>
          <w:rFonts w:hint="eastAsia"/>
          <w:sz w:val="24"/>
        </w:rPr>
        <w:t>引擎。</w:t>
      </w:r>
    </w:p>
    <w:p w14:paraId="56294F8F" w14:textId="77777777" w:rsidR="00067B30" w:rsidRDefault="0031372E">
      <w:pPr>
        <w:spacing w:line="500" w:lineRule="exact"/>
        <w:ind w:firstLine="420"/>
        <w:rPr>
          <w:sz w:val="24"/>
        </w:rPr>
      </w:pPr>
      <w:r>
        <w:rPr>
          <w:rFonts w:hint="eastAsia"/>
          <w:sz w:val="24"/>
        </w:rPr>
        <w:t>（</w:t>
      </w:r>
      <w:r>
        <w:rPr>
          <w:rFonts w:hint="eastAsia"/>
          <w:sz w:val="24"/>
        </w:rPr>
        <w:t>1</w:t>
      </w:r>
      <w:r>
        <w:rPr>
          <w:rFonts w:hint="eastAsia"/>
          <w:sz w:val="24"/>
        </w:rPr>
        <w:t>）功能的丰富性</w:t>
      </w:r>
    </w:p>
    <w:p w14:paraId="09DDF34D" w14:textId="77777777" w:rsidR="00067B30" w:rsidRDefault="0031372E">
      <w:pPr>
        <w:spacing w:line="500" w:lineRule="exact"/>
        <w:ind w:firstLine="420"/>
        <w:rPr>
          <w:sz w:val="24"/>
        </w:rPr>
      </w:pPr>
      <w:r>
        <w:rPr>
          <w:rFonts w:hint="eastAsia"/>
          <w:sz w:val="24"/>
        </w:rPr>
        <w:t>就三维模型而言，</w:t>
      </w:r>
      <w:bookmarkStart w:id="66" w:name="OLE_LINK48"/>
      <w:r>
        <w:rPr>
          <w:rFonts w:hint="eastAsia"/>
          <w:sz w:val="24"/>
        </w:rPr>
        <w:t>Cesium</w:t>
      </w:r>
      <w:r>
        <w:rPr>
          <w:rFonts w:hint="eastAsia"/>
          <w:sz w:val="24"/>
        </w:rPr>
        <w:t>、</w:t>
      </w:r>
      <w:r>
        <w:rPr>
          <w:rFonts w:hint="eastAsia"/>
          <w:sz w:val="24"/>
        </w:rPr>
        <w:t>Three.js</w:t>
      </w:r>
      <w:r>
        <w:rPr>
          <w:rFonts w:hint="eastAsia"/>
          <w:sz w:val="24"/>
        </w:rPr>
        <w:t>、</w:t>
      </w:r>
      <w:bookmarkStart w:id="67" w:name="OLE_LINK18"/>
      <w:r>
        <w:rPr>
          <w:rFonts w:hint="eastAsia"/>
          <w:sz w:val="24"/>
        </w:rPr>
        <w:t>Babylon.js</w:t>
      </w:r>
      <w:bookmarkEnd w:id="66"/>
      <w:bookmarkEnd w:id="67"/>
      <w:r>
        <w:rPr>
          <w:rFonts w:hint="eastAsia"/>
          <w:sz w:val="24"/>
        </w:rPr>
        <w:t>对基本的模型绘制以及加载外部三维模型方面都有良好的支持。在对基本图形的支持上，三者都有良好的支持。在对导入外部模型的支持上，可以看出它们都以不同的方法提供了支持，如下表（表</w:t>
      </w:r>
      <w:r>
        <w:rPr>
          <w:rFonts w:hint="eastAsia"/>
          <w:sz w:val="24"/>
        </w:rPr>
        <w:t>2-2</w:t>
      </w:r>
      <w:r>
        <w:rPr>
          <w:rFonts w:hint="eastAsia"/>
          <w:sz w:val="24"/>
        </w:rPr>
        <w:t>）所示。</w:t>
      </w:r>
      <w:bookmarkStart w:id="68" w:name="_Toc29164"/>
    </w:p>
    <w:p w14:paraId="22CB75FD" w14:textId="77777777" w:rsidR="00067B30" w:rsidRDefault="00067B30">
      <w:pPr>
        <w:spacing w:line="500" w:lineRule="exact"/>
        <w:ind w:firstLine="420"/>
        <w:rPr>
          <w:sz w:val="24"/>
        </w:rPr>
      </w:pPr>
    </w:p>
    <w:p w14:paraId="727A3A68" w14:textId="77777777" w:rsidR="00067B30" w:rsidRDefault="00067B30">
      <w:pPr>
        <w:spacing w:line="500" w:lineRule="exact"/>
        <w:ind w:firstLine="420"/>
        <w:rPr>
          <w:sz w:val="24"/>
        </w:rPr>
      </w:pPr>
    </w:p>
    <w:p w14:paraId="561F9D45" w14:textId="77777777" w:rsidR="00067B30" w:rsidRDefault="0031372E">
      <w:pPr>
        <w:pStyle w:val="a4"/>
        <w:spacing w:beforeLines="50" w:before="156" w:afterLines="50" w:after="156"/>
        <w:rPr>
          <w:rFonts w:ascii="宋体" w:eastAsia="宋体" w:hAnsi="宋体" w:cs="宋体"/>
        </w:rPr>
      </w:pPr>
      <w:bookmarkStart w:id="69" w:name="_Toc16145"/>
      <w:r>
        <w:rPr>
          <w:rFonts w:ascii="宋体" w:eastAsia="宋体" w:hAnsi="宋体" w:cs="宋体" w:hint="eastAsia"/>
        </w:rPr>
        <w:lastRenderedPageBreak/>
        <w:t xml:space="preserve">表 </w:t>
      </w:r>
      <w:r>
        <w:rPr>
          <w:rFonts w:ascii="宋体" w:eastAsia="宋体" w:hAnsi="宋体" w:cs="宋体" w:hint="eastAsia"/>
        </w:rPr>
        <w:fldChar w:fldCharType="begin"/>
      </w:r>
      <w:r>
        <w:rPr>
          <w:rFonts w:ascii="宋体" w:eastAsia="宋体" w:hAnsi="宋体" w:cs="宋体" w:hint="eastAsia"/>
        </w:rPr>
        <w:instrText xml:space="preserve"> STYLEREF 1 \s </w:instrText>
      </w:r>
      <w:r>
        <w:rPr>
          <w:rFonts w:ascii="宋体" w:eastAsia="宋体" w:hAnsi="宋体" w:cs="宋体" w:hint="eastAsia"/>
        </w:rPr>
        <w:fldChar w:fldCharType="separate"/>
      </w:r>
      <w:r>
        <w:rPr>
          <w:rFonts w:ascii="宋体" w:eastAsia="宋体" w:hAnsi="宋体" w:cs="宋体" w:hint="eastAsia"/>
        </w:rPr>
        <w:t>2</w:t>
      </w:r>
      <w:r>
        <w:rPr>
          <w:rFonts w:ascii="宋体" w:eastAsia="宋体" w:hAnsi="宋体" w:cs="宋体" w:hint="eastAsia"/>
        </w:rPr>
        <w:fldChar w:fldCharType="end"/>
      </w:r>
      <w:r>
        <w:rPr>
          <w:rFonts w:ascii="宋体" w:eastAsia="宋体" w:hAnsi="宋体" w:cs="宋体" w:hint="eastAsia"/>
        </w:rPr>
        <w:t>-</w:t>
      </w:r>
      <w:bookmarkStart w:id="70" w:name="_Toc18418"/>
      <w:r>
        <w:rPr>
          <w:rFonts w:ascii="宋体" w:eastAsia="宋体" w:hAnsi="宋体" w:cs="宋体" w:hint="eastAsia"/>
        </w:rPr>
        <w:t>2</w:t>
      </w:r>
      <w:r>
        <w:rPr>
          <w:rFonts w:ascii="宋体" w:eastAsia="宋体" w:hAnsi="宋体" w:cs="宋体" w:hint="eastAsia"/>
          <w:szCs w:val="21"/>
        </w:rPr>
        <w:t xml:space="preserve">  </w:t>
      </w:r>
      <w:r>
        <w:rPr>
          <w:rFonts w:ascii="Times New Roman" w:eastAsia="宋体" w:hAnsi="Times New Roman"/>
          <w:color w:val="000000"/>
          <w:szCs w:val="21"/>
        </w:rPr>
        <w:t>Cesium</w:t>
      </w:r>
      <w:r>
        <w:rPr>
          <w:rFonts w:ascii="Times New Roman" w:eastAsia="宋体" w:hAnsi="Times New Roman"/>
          <w:szCs w:val="21"/>
        </w:rPr>
        <w:t>、</w:t>
      </w:r>
      <w:r>
        <w:rPr>
          <w:rFonts w:ascii="Times New Roman" w:eastAsia="宋体" w:hAnsi="Times New Roman"/>
          <w:color w:val="000000"/>
          <w:szCs w:val="21"/>
        </w:rPr>
        <w:t>Three.js</w:t>
      </w:r>
      <w:r>
        <w:rPr>
          <w:rFonts w:ascii="Times New Roman" w:eastAsia="宋体" w:hAnsi="Times New Roman"/>
          <w:szCs w:val="21"/>
        </w:rPr>
        <w:t>、</w:t>
      </w:r>
      <w:r>
        <w:rPr>
          <w:rFonts w:ascii="Times New Roman" w:eastAsia="宋体" w:hAnsi="Times New Roman"/>
          <w:color w:val="000000"/>
          <w:szCs w:val="21"/>
        </w:rPr>
        <w:t>Babylon.js</w:t>
      </w:r>
      <w:r>
        <w:rPr>
          <w:rFonts w:ascii="宋体" w:eastAsia="宋体" w:hAnsi="宋体" w:cs="宋体" w:hint="eastAsia"/>
          <w:color w:val="000000"/>
          <w:szCs w:val="21"/>
        </w:rPr>
        <w:t>引擎</w:t>
      </w:r>
      <w:r>
        <w:rPr>
          <w:rFonts w:ascii="宋体" w:eastAsia="宋体" w:hAnsi="宋体" w:cs="宋体" w:hint="eastAsia"/>
          <w:szCs w:val="21"/>
        </w:rPr>
        <w:t>的三维模型功能对比</w:t>
      </w:r>
      <w:bookmarkEnd w:id="68"/>
      <w:bookmarkEnd w:id="69"/>
      <w:bookmarkEnd w:id="70"/>
    </w:p>
    <w:tbl>
      <w:tblPr>
        <w:tblW w:w="8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2"/>
        <w:gridCol w:w="7212"/>
      </w:tblGrid>
      <w:tr w:rsidR="00067B30" w14:paraId="2D1B9687" w14:textId="77777777">
        <w:tc>
          <w:tcPr>
            <w:tcW w:w="1192" w:type="dxa"/>
            <w:tcBorders>
              <w:top w:val="single" w:sz="8" w:space="0" w:color="FFFFFF"/>
              <w:left w:val="single" w:sz="8" w:space="0" w:color="FFFFFF"/>
              <w:bottom w:val="single" w:sz="8" w:space="0" w:color="FFFFFF"/>
              <w:right w:val="single" w:sz="8" w:space="0" w:color="FFFFFF"/>
            </w:tcBorders>
            <w:shd w:val="clear" w:color="auto" w:fill="4F81BD"/>
          </w:tcPr>
          <w:p w14:paraId="15E132B7" w14:textId="77777777" w:rsidR="00067B30" w:rsidRDefault="0031372E">
            <w:pPr>
              <w:jc w:val="center"/>
              <w:rPr>
                <w:color w:val="FFFFFF"/>
                <w:szCs w:val="21"/>
              </w:rPr>
            </w:pPr>
            <w:bookmarkStart w:id="71" w:name="OLE_LINK47"/>
            <w:r>
              <w:rPr>
                <w:rFonts w:hint="eastAsia"/>
                <w:color w:val="FFFFFF"/>
                <w:szCs w:val="21"/>
              </w:rPr>
              <w:t>三维引擎</w:t>
            </w:r>
          </w:p>
        </w:tc>
        <w:tc>
          <w:tcPr>
            <w:tcW w:w="7212" w:type="dxa"/>
            <w:tcBorders>
              <w:top w:val="single" w:sz="8" w:space="0" w:color="FFFFFF"/>
              <w:left w:val="single" w:sz="8" w:space="0" w:color="FFFFFF"/>
              <w:bottom w:val="single" w:sz="8" w:space="0" w:color="FFFFFF"/>
              <w:right w:val="single" w:sz="8" w:space="0" w:color="FFFFFF"/>
            </w:tcBorders>
            <w:shd w:val="clear" w:color="auto" w:fill="4F81BD"/>
          </w:tcPr>
          <w:p w14:paraId="7B63575D" w14:textId="77777777" w:rsidR="00067B30" w:rsidRDefault="0031372E">
            <w:pPr>
              <w:jc w:val="center"/>
              <w:rPr>
                <w:color w:val="FFFFFF"/>
                <w:szCs w:val="21"/>
              </w:rPr>
            </w:pPr>
            <w:r>
              <w:rPr>
                <w:rFonts w:hint="eastAsia"/>
                <w:color w:val="FFFFFF"/>
                <w:szCs w:val="21"/>
              </w:rPr>
              <w:t>对外部模型的支持</w:t>
            </w:r>
          </w:p>
        </w:tc>
      </w:tr>
      <w:tr w:rsidR="00067B30" w14:paraId="1EEA7147" w14:textId="77777777">
        <w:tc>
          <w:tcPr>
            <w:tcW w:w="1192" w:type="dxa"/>
            <w:tcBorders>
              <w:top w:val="single" w:sz="8" w:space="0" w:color="FFFFFF"/>
              <w:left w:val="single" w:sz="8" w:space="0" w:color="FFFFFF"/>
              <w:bottom w:val="single" w:sz="8" w:space="0" w:color="FFFFFF"/>
              <w:right w:val="single" w:sz="8" w:space="0" w:color="FFFFFF"/>
            </w:tcBorders>
            <w:shd w:val="clear" w:color="auto" w:fill="D0D8E8"/>
          </w:tcPr>
          <w:p w14:paraId="166A89BE" w14:textId="77777777" w:rsidR="00067B30" w:rsidRDefault="00067B30">
            <w:pPr>
              <w:rPr>
                <w:color w:val="000000"/>
                <w:szCs w:val="21"/>
              </w:rPr>
            </w:pPr>
          </w:p>
          <w:p w14:paraId="1033098E" w14:textId="77777777" w:rsidR="00067B30" w:rsidRDefault="0031372E">
            <w:pPr>
              <w:rPr>
                <w:color w:val="000000"/>
                <w:szCs w:val="21"/>
              </w:rPr>
            </w:pPr>
            <w:r>
              <w:rPr>
                <w:rFonts w:hint="eastAsia"/>
                <w:color w:val="000000"/>
                <w:szCs w:val="21"/>
              </w:rPr>
              <w:t>Cesium</w:t>
            </w:r>
          </w:p>
        </w:tc>
        <w:tc>
          <w:tcPr>
            <w:tcW w:w="7212" w:type="dxa"/>
            <w:tcBorders>
              <w:top w:val="single" w:sz="8" w:space="0" w:color="FFFFFF"/>
              <w:left w:val="single" w:sz="8" w:space="0" w:color="FFFFFF"/>
              <w:bottom w:val="single" w:sz="8" w:space="0" w:color="FFFFFF"/>
              <w:right w:val="single" w:sz="8" w:space="0" w:color="FFFFFF"/>
            </w:tcBorders>
            <w:shd w:val="clear" w:color="auto" w:fill="D0D8E8"/>
          </w:tcPr>
          <w:p w14:paraId="110243A9" w14:textId="77777777" w:rsidR="00067B30" w:rsidRDefault="0031372E">
            <w:pPr>
              <w:rPr>
                <w:color w:val="000000"/>
                <w:szCs w:val="21"/>
              </w:rPr>
            </w:pPr>
            <w:r>
              <w:rPr>
                <w:rFonts w:hint="eastAsia"/>
                <w:color w:val="000000"/>
                <w:szCs w:val="21"/>
              </w:rPr>
              <w:t>支持</w:t>
            </w:r>
            <w:r>
              <w:rPr>
                <w:rFonts w:hint="eastAsia"/>
                <w:color w:val="000000"/>
                <w:szCs w:val="21"/>
              </w:rPr>
              <w:t>*.</w:t>
            </w:r>
            <w:r>
              <w:rPr>
                <w:color w:val="000000"/>
                <w:szCs w:val="21"/>
              </w:rPr>
              <w:t>gltf</w:t>
            </w:r>
            <w:r>
              <w:rPr>
                <w:rFonts w:hint="eastAsia"/>
                <w:color w:val="000000"/>
                <w:szCs w:val="21"/>
              </w:rPr>
              <w:t>、</w:t>
            </w:r>
            <w:r>
              <w:rPr>
                <w:rFonts w:hint="eastAsia"/>
                <w:color w:val="000000"/>
                <w:szCs w:val="21"/>
              </w:rPr>
              <w:t>*.</w:t>
            </w:r>
            <w:r>
              <w:rPr>
                <w:color w:val="000000"/>
                <w:szCs w:val="21"/>
              </w:rPr>
              <w:t>bgltf</w:t>
            </w:r>
            <w:r>
              <w:rPr>
                <w:rFonts w:hint="eastAsia"/>
                <w:color w:val="000000"/>
                <w:szCs w:val="21"/>
              </w:rPr>
              <w:t>和</w:t>
            </w:r>
            <w:r>
              <w:rPr>
                <w:rFonts w:hint="eastAsia"/>
                <w:color w:val="000000"/>
                <w:szCs w:val="21"/>
              </w:rPr>
              <w:t>*.glb</w:t>
            </w:r>
            <w:r>
              <w:rPr>
                <w:rFonts w:hint="eastAsia"/>
                <w:color w:val="000000"/>
                <w:szCs w:val="21"/>
              </w:rPr>
              <w:t>格式的</w:t>
            </w:r>
            <w:r>
              <w:rPr>
                <w:rFonts w:hint="eastAsia"/>
                <w:color w:val="000000"/>
                <w:szCs w:val="21"/>
              </w:rPr>
              <w:t>3D</w:t>
            </w:r>
            <w:r>
              <w:rPr>
                <w:rFonts w:hint="eastAsia"/>
                <w:color w:val="000000"/>
                <w:szCs w:val="21"/>
              </w:rPr>
              <w:t>模型，提供了将</w:t>
            </w:r>
            <w:r>
              <w:rPr>
                <w:rFonts w:hint="eastAsia"/>
                <w:color w:val="000000"/>
                <w:szCs w:val="21"/>
              </w:rPr>
              <w:t>*.obj</w:t>
            </w:r>
            <w:r>
              <w:rPr>
                <w:rFonts w:hint="eastAsia"/>
                <w:color w:val="000000"/>
                <w:szCs w:val="21"/>
              </w:rPr>
              <w:t>、</w:t>
            </w:r>
            <w:r>
              <w:rPr>
                <w:color w:val="000000"/>
                <w:szCs w:val="21"/>
              </w:rPr>
              <w:t>COLLADA</w:t>
            </w:r>
            <w:r>
              <w:rPr>
                <w:rFonts w:hint="eastAsia"/>
                <w:color w:val="000000"/>
                <w:szCs w:val="21"/>
              </w:rPr>
              <w:t>等格式转换为上述格式文件的工具，使用</w:t>
            </w:r>
            <w:r>
              <w:rPr>
                <w:rFonts w:hint="eastAsia"/>
                <w:color w:val="000000"/>
                <w:szCs w:val="21"/>
              </w:rPr>
              <w:t>Cesium.Model.fromGltf</w:t>
            </w:r>
            <w:r>
              <w:rPr>
                <w:rFonts w:hint="eastAsia"/>
                <w:color w:val="000000"/>
                <w:szCs w:val="21"/>
              </w:rPr>
              <w:t>导入</w:t>
            </w:r>
          </w:p>
        </w:tc>
      </w:tr>
      <w:tr w:rsidR="00067B30" w14:paraId="71898F53" w14:textId="77777777">
        <w:tc>
          <w:tcPr>
            <w:tcW w:w="1192" w:type="dxa"/>
            <w:tcBorders>
              <w:top w:val="single" w:sz="8" w:space="0" w:color="FFFFFF"/>
              <w:left w:val="single" w:sz="8" w:space="0" w:color="FFFFFF"/>
              <w:bottom w:val="single" w:sz="8" w:space="0" w:color="FFFFFF"/>
              <w:right w:val="single" w:sz="8" w:space="0" w:color="FFFFFF"/>
            </w:tcBorders>
            <w:shd w:val="clear" w:color="auto" w:fill="E9EDF4"/>
          </w:tcPr>
          <w:p w14:paraId="23088431" w14:textId="77777777" w:rsidR="00067B30" w:rsidRDefault="00067B30">
            <w:pPr>
              <w:rPr>
                <w:color w:val="000000"/>
                <w:szCs w:val="21"/>
              </w:rPr>
            </w:pPr>
          </w:p>
          <w:p w14:paraId="18C405A6" w14:textId="77777777" w:rsidR="00067B30" w:rsidRDefault="0031372E">
            <w:pPr>
              <w:rPr>
                <w:color w:val="000000"/>
                <w:szCs w:val="21"/>
              </w:rPr>
            </w:pPr>
            <w:r>
              <w:rPr>
                <w:rFonts w:hint="eastAsia"/>
                <w:color w:val="000000"/>
                <w:szCs w:val="21"/>
              </w:rPr>
              <w:t>Three.js</w:t>
            </w:r>
          </w:p>
        </w:tc>
        <w:tc>
          <w:tcPr>
            <w:tcW w:w="7212" w:type="dxa"/>
            <w:tcBorders>
              <w:top w:val="single" w:sz="8" w:space="0" w:color="FFFFFF"/>
              <w:left w:val="single" w:sz="8" w:space="0" w:color="FFFFFF"/>
              <w:bottom w:val="single" w:sz="8" w:space="0" w:color="FFFFFF"/>
              <w:right w:val="single" w:sz="8" w:space="0" w:color="FFFFFF"/>
            </w:tcBorders>
            <w:shd w:val="clear" w:color="auto" w:fill="E9EDF4"/>
          </w:tcPr>
          <w:p w14:paraId="33196D79" w14:textId="77777777" w:rsidR="00067B30" w:rsidRDefault="0031372E">
            <w:pPr>
              <w:rPr>
                <w:color w:val="000000"/>
                <w:szCs w:val="21"/>
              </w:rPr>
            </w:pPr>
            <w:r>
              <w:rPr>
                <w:rFonts w:hint="eastAsia"/>
                <w:color w:val="000000"/>
                <w:szCs w:val="21"/>
              </w:rPr>
              <w:t>提供</w:t>
            </w:r>
            <w:r>
              <w:rPr>
                <w:rFonts w:hint="eastAsia"/>
                <w:color w:val="000000"/>
                <w:szCs w:val="21"/>
              </w:rPr>
              <w:t>objLoaer</w:t>
            </w:r>
            <w:r>
              <w:rPr>
                <w:rFonts w:hint="eastAsia"/>
                <w:color w:val="000000"/>
                <w:szCs w:val="21"/>
              </w:rPr>
              <w:t>、</w:t>
            </w:r>
            <w:r>
              <w:rPr>
                <w:rFonts w:hint="eastAsia"/>
                <w:color w:val="000000"/>
                <w:szCs w:val="21"/>
              </w:rPr>
              <w:t>mtlLoader</w:t>
            </w:r>
            <w:r>
              <w:rPr>
                <w:rFonts w:hint="eastAsia"/>
                <w:color w:val="000000"/>
                <w:szCs w:val="21"/>
              </w:rPr>
              <w:t>、</w:t>
            </w:r>
            <w:r>
              <w:rPr>
                <w:rFonts w:hint="eastAsia"/>
                <w:color w:val="000000"/>
                <w:szCs w:val="21"/>
              </w:rPr>
              <w:t>jsonLoader</w:t>
            </w:r>
            <w:r>
              <w:rPr>
                <w:rFonts w:hint="eastAsia"/>
                <w:color w:val="000000"/>
                <w:szCs w:val="21"/>
              </w:rPr>
              <w:t>等加载器导入</w:t>
            </w:r>
            <w:r>
              <w:rPr>
                <w:rFonts w:hint="eastAsia"/>
                <w:color w:val="000000"/>
                <w:szCs w:val="21"/>
              </w:rPr>
              <w:t>*.obj</w:t>
            </w:r>
            <w:r>
              <w:rPr>
                <w:rFonts w:hint="eastAsia"/>
                <w:color w:val="000000"/>
                <w:szCs w:val="21"/>
              </w:rPr>
              <w:t>、</w:t>
            </w:r>
            <w:r>
              <w:rPr>
                <w:rFonts w:hint="eastAsia"/>
                <w:color w:val="000000"/>
                <w:szCs w:val="21"/>
              </w:rPr>
              <w:t xml:space="preserve">*.json </w:t>
            </w:r>
            <w:r>
              <w:rPr>
                <w:rFonts w:hint="eastAsia"/>
                <w:color w:val="000000"/>
                <w:szCs w:val="21"/>
              </w:rPr>
              <w:t>、</w:t>
            </w:r>
            <w:r>
              <w:rPr>
                <w:rFonts w:hint="eastAsia"/>
                <w:color w:val="000000"/>
                <w:szCs w:val="21"/>
              </w:rPr>
              <w:t>*.pmd</w:t>
            </w:r>
            <w:r>
              <w:rPr>
                <w:rFonts w:hint="eastAsia"/>
                <w:color w:val="000000"/>
                <w:szCs w:val="21"/>
              </w:rPr>
              <w:t>、</w:t>
            </w:r>
            <w:r>
              <w:rPr>
                <w:rFonts w:hint="eastAsia"/>
                <w:color w:val="000000"/>
                <w:szCs w:val="21"/>
              </w:rPr>
              <w:t>*.sea</w:t>
            </w:r>
            <w:r>
              <w:rPr>
                <w:rFonts w:hint="eastAsia"/>
                <w:color w:val="000000"/>
                <w:szCs w:val="21"/>
              </w:rPr>
              <w:t>等格式的</w:t>
            </w:r>
            <w:r>
              <w:rPr>
                <w:rFonts w:hint="eastAsia"/>
                <w:color w:val="000000"/>
                <w:szCs w:val="21"/>
              </w:rPr>
              <w:t>3D</w:t>
            </w:r>
            <w:r>
              <w:rPr>
                <w:rFonts w:hint="eastAsia"/>
                <w:color w:val="000000"/>
                <w:szCs w:val="21"/>
              </w:rPr>
              <w:t>模型</w:t>
            </w:r>
          </w:p>
        </w:tc>
      </w:tr>
      <w:tr w:rsidR="00067B30" w14:paraId="566DDD33" w14:textId="77777777">
        <w:tc>
          <w:tcPr>
            <w:tcW w:w="1192" w:type="dxa"/>
            <w:tcBorders>
              <w:top w:val="single" w:sz="8" w:space="0" w:color="FFFFFF"/>
              <w:left w:val="single" w:sz="8" w:space="0" w:color="FFFFFF"/>
              <w:bottom w:val="single" w:sz="8" w:space="0" w:color="FFFFFF"/>
              <w:right w:val="single" w:sz="8" w:space="0" w:color="FFFFFF"/>
            </w:tcBorders>
            <w:shd w:val="clear" w:color="auto" w:fill="D0D8E8"/>
          </w:tcPr>
          <w:p w14:paraId="454C5139" w14:textId="77777777" w:rsidR="00067B30" w:rsidRDefault="00067B30">
            <w:pPr>
              <w:rPr>
                <w:color w:val="000000"/>
                <w:szCs w:val="21"/>
              </w:rPr>
            </w:pPr>
          </w:p>
          <w:p w14:paraId="1BD4CB1B" w14:textId="77777777" w:rsidR="00067B30" w:rsidRDefault="0031372E">
            <w:pPr>
              <w:rPr>
                <w:color w:val="000000"/>
                <w:szCs w:val="21"/>
              </w:rPr>
            </w:pPr>
            <w:bookmarkStart w:id="72" w:name="OLE_LINK12"/>
            <w:bookmarkStart w:id="73" w:name="OLE_LINK9"/>
            <w:r>
              <w:rPr>
                <w:color w:val="000000"/>
                <w:szCs w:val="21"/>
              </w:rPr>
              <w:t>Babylon</w:t>
            </w:r>
            <w:bookmarkEnd w:id="72"/>
            <w:r>
              <w:rPr>
                <w:color w:val="000000"/>
                <w:szCs w:val="21"/>
              </w:rPr>
              <w:t>.js</w:t>
            </w:r>
            <w:bookmarkEnd w:id="73"/>
          </w:p>
        </w:tc>
        <w:tc>
          <w:tcPr>
            <w:tcW w:w="7212" w:type="dxa"/>
            <w:tcBorders>
              <w:top w:val="single" w:sz="8" w:space="0" w:color="FFFFFF"/>
              <w:left w:val="single" w:sz="8" w:space="0" w:color="FFFFFF"/>
              <w:bottom w:val="single" w:sz="8" w:space="0" w:color="FFFFFF"/>
              <w:right w:val="single" w:sz="8" w:space="0" w:color="FFFFFF"/>
            </w:tcBorders>
            <w:shd w:val="clear" w:color="auto" w:fill="D0D8E8"/>
          </w:tcPr>
          <w:p w14:paraId="4D8084A7" w14:textId="77777777" w:rsidR="00067B30" w:rsidRDefault="0031372E">
            <w:pPr>
              <w:rPr>
                <w:color w:val="000000"/>
                <w:szCs w:val="21"/>
              </w:rPr>
            </w:pPr>
            <w:r>
              <w:rPr>
                <w:rFonts w:hint="eastAsia"/>
                <w:color w:val="000000"/>
                <w:szCs w:val="21"/>
              </w:rPr>
              <w:t>需将</w:t>
            </w:r>
            <w:r>
              <w:rPr>
                <w:rFonts w:hint="eastAsia"/>
                <w:color w:val="000000"/>
                <w:szCs w:val="21"/>
              </w:rPr>
              <w:t>3D</w:t>
            </w:r>
            <w:r>
              <w:rPr>
                <w:rFonts w:hint="eastAsia"/>
                <w:color w:val="000000"/>
                <w:szCs w:val="21"/>
              </w:rPr>
              <w:t>模型导出成</w:t>
            </w:r>
            <w:r>
              <w:rPr>
                <w:rFonts w:hint="eastAsia"/>
                <w:color w:val="000000"/>
                <w:szCs w:val="21"/>
              </w:rPr>
              <w:t>*.babylon</w:t>
            </w:r>
            <w:r>
              <w:rPr>
                <w:rFonts w:hint="eastAsia"/>
                <w:color w:val="000000"/>
                <w:szCs w:val="21"/>
              </w:rPr>
              <w:t>格式，提供了</w:t>
            </w:r>
            <w:r>
              <w:rPr>
                <w:color w:val="000000"/>
                <w:szCs w:val="21"/>
              </w:rPr>
              <w:t>3d</w:t>
            </w:r>
            <w:r>
              <w:rPr>
                <w:rFonts w:hint="eastAsia"/>
                <w:color w:val="000000"/>
                <w:szCs w:val="21"/>
              </w:rPr>
              <w:t>s</w:t>
            </w:r>
            <w:r>
              <w:rPr>
                <w:color w:val="000000"/>
                <w:szCs w:val="21"/>
              </w:rPr>
              <w:t>max</w:t>
            </w:r>
            <w:r>
              <w:rPr>
                <w:color w:val="000000"/>
                <w:szCs w:val="21"/>
              </w:rPr>
              <w:t>模型导出插件</w:t>
            </w:r>
            <w:r>
              <w:rPr>
                <w:rFonts w:hint="eastAsia"/>
                <w:color w:val="000000"/>
                <w:szCs w:val="21"/>
              </w:rPr>
              <w:t>,</w:t>
            </w:r>
            <w:r>
              <w:rPr>
                <w:rFonts w:hint="eastAsia"/>
                <w:color w:val="000000"/>
                <w:szCs w:val="21"/>
              </w:rPr>
              <w:t>使用</w:t>
            </w:r>
            <w:r>
              <w:rPr>
                <w:rFonts w:hint="eastAsia"/>
                <w:color w:val="000000"/>
                <w:szCs w:val="21"/>
              </w:rPr>
              <w:t>BABYLON.SceneLoader.ImportMesh</w:t>
            </w:r>
            <w:r>
              <w:rPr>
                <w:rFonts w:hint="eastAsia"/>
                <w:color w:val="000000"/>
                <w:szCs w:val="21"/>
              </w:rPr>
              <w:t>载入</w:t>
            </w:r>
          </w:p>
        </w:tc>
      </w:tr>
      <w:bookmarkEnd w:id="71"/>
    </w:tbl>
    <w:p w14:paraId="4FCBC1E5" w14:textId="77777777" w:rsidR="00067B30" w:rsidRDefault="00067B30">
      <w:pPr>
        <w:spacing w:line="500" w:lineRule="exact"/>
        <w:rPr>
          <w:sz w:val="24"/>
        </w:rPr>
      </w:pPr>
    </w:p>
    <w:p w14:paraId="56DA5C43" w14:textId="77777777" w:rsidR="00067B30" w:rsidRDefault="0031372E">
      <w:pPr>
        <w:spacing w:line="500" w:lineRule="exact"/>
        <w:ind w:firstLine="420"/>
      </w:pPr>
      <w:r>
        <w:rPr>
          <w:rFonts w:hint="eastAsia"/>
          <w:sz w:val="24"/>
        </w:rPr>
        <w:t>对于动画效果的支持、标准数据格式的支持、地形和地图服务的支持等方面，这三个框架有一定的差异，具体见表</w:t>
      </w:r>
      <w:r>
        <w:rPr>
          <w:rFonts w:hint="eastAsia"/>
          <w:sz w:val="24"/>
        </w:rPr>
        <w:t>2-3</w:t>
      </w:r>
      <w:r>
        <w:rPr>
          <w:rFonts w:hint="eastAsia"/>
          <w:sz w:val="24"/>
        </w:rPr>
        <w:t>。</w:t>
      </w:r>
    </w:p>
    <w:p w14:paraId="121249AA" w14:textId="77777777" w:rsidR="00067B30" w:rsidRDefault="0031372E">
      <w:pPr>
        <w:pStyle w:val="a4"/>
        <w:spacing w:beforeLines="50" w:before="156" w:afterLines="50" w:after="156"/>
        <w:rPr>
          <w:rFonts w:ascii="宋体" w:eastAsia="宋体" w:hAnsi="宋体" w:cs="宋体"/>
        </w:rPr>
      </w:pPr>
      <w:bookmarkStart w:id="74" w:name="_Toc1683"/>
      <w:r>
        <w:rPr>
          <w:rFonts w:ascii="宋体" w:eastAsia="宋体" w:hAnsi="宋体" w:cs="宋体" w:hint="eastAsia"/>
        </w:rPr>
        <w:t>表</w:t>
      </w:r>
      <w:r>
        <w:rPr>
          <w:rFonts w:ascii="宋体" w:eastAsia="宋体" w:hAnsi="宋体" w:cs="宋体" w:hint="eastAsia"/>
        </w:rPr>
        <w:fldChar w:fldCharType="begin"/>
      </w:r>
      <w:r>
        <w:rPr>
          <w:rFonts w:ascii="宋体" w:eastAsia="宋体" w:hAnsi="宋体" w:cs="宋体" w:hint="eastAsia"/>
        </w:rPr>
        <w:instrText xml:space="preserve"> STYLEREF 1 \s </w:instrText>
      </w:r>
      <w:r>
        <w:rPr>
          <w:rFonts w:ascii="宋体" w:eastAsia="宋体" w:hAnsi="宋体" w:cs="宋体" w:hint="eastAsia"/>
        </w:rPr>
        <w:fldChar w:fldCharType="separate"/>
      </w:r>
      <w:r>
        <w:rPr>
          <w:rFonts w:ascii="宋体" w:eastAsia="宋体" w:hAnsi="宋体" w:cs="宋体" w:hint="eastAsia"/>
        </w:rPr>
        <w:t>2</w:t>
      </w:r>
      <w:r>
        <w:rPr>
          <w:rFonts w:ascii="宋体" w:eastAsia="宋体" w:hAnsi="宋体" w:cs="宋体" w:hint="eastAsia"/>
        </w:rPr>
        <w:fldChar w:fldCharType="end"/>
      </w:r>
      <w:r>
        <w:rPr>
          <w:rFonts w:ascii="宋体" w:eastAsia="宋体" w:hAnsi="宋体" w:cs="宋体" w:hint="eastAsia"/>
        </w:rPr>
        <w:t xml:space="preserve">-3  </w:t>
      </w:r>
      <w:r>
        <w:rPr>
          <w:rFonts w:ascii="Times New Roman" w:eastAsia="宋体" w:hAnsi="Times New Roman"/>
        </w:rPr>
        <w:t>Cesium</w:t>
      </w:r>
      <w:r>
        <w:rPr>
          <w:rFonts w:ascii="Times New Roman" w:eastAsia="宋体" w:hAnsi="Times New Roman"/>
        </w:rPr>
        <w:t>、</w:t>
      </w:r>
      <w:r>
        <w:rPr>
          <w:rFonts w:ascii="Times New Roman" w:eastAsia="宋体" w:hAnsi="Times New Roman"/>
        </w:rPr>
        <w:t>Three.js</w:t>
      </w:r>
      <w:r>
        <w:rPr>
          <w:rFonts w:ascii="Times New Roman" w:eastAsia="宋体" w:hAnsi="Times New Roman"/>
        </w:rPr>
        <w:t>、</w:t>
      </w:r>
      <w:r>
        <w:rPr>
          <w:rFonts w:ascii="Times New Roman" w:eastAsia="宋体" w:hAnsi="Times New Roman"/>
        </w:rPr>
        <w:t>Babylon.js</w:t>
      </w:r>
      <w:r>
        <w:rPr>
          <w:rFonts w:ascii="宋体" w:eastAsia="宋体" w:hAnsi="宋体" w:cs="宋体" w:hint="eastAsia"/>
        </w:rPr>
        <w:t>引擎的功能对比</w:t>
      </w:r>
      <w:bookmarkEnd w:id="74"/>
    </w:p>
    <w:tbl>
      <w:tblPr>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0"/>
        <w:gridCol w:w="1700"/>
        <w:gridCol w:w="1742"/>
        <w:gridCol w:w="2353"/>
        <w:gridCol w:w="1520"/>
      </w:tblGrid>
      <w:tr w:rsidR="00067B30" w14:paraId="57E852D5" w14:textId="77777777">
        <w:tc>
          <w:tcPr>
            <w:tcW w:w="1200" w:type="dxa"/>
            <w:tcBorders>
              <w:top w:val="single" w:sz="8" w:space="0" w:color="FFFFFF"/>
              <w:left w:val="single" w:sz="8" w:space="0" w:color="FFFFFF"/>
              <w:bottom w:val="single" w:sz="8" w:space="0" w:color="FFFFFF"/>
              <w:right w:val="single" w:sz="8" w:space="0" w:color="FFFFFF"/>
            </w:tcBorders>
            <w:shd w:val="clear" w:color="auto" w:fill="4F81BD"/>
          </w:tcPr>
          <w:p w14:paraId="62A0B1A2" w14:textId="77777777" w:rsidR="00067B30" w:rsidRDefault="0031372E">
            <w:pPr>
              <w:spacing w:line="480" w:lineRule="auto"/>
              <w:jc w:val="center"/>
              <w:rPr>
                <w:color w:val="FFFFFF"/>
                <w:szCs w:val="21"/>
              </w:rPr>
            </w:pPr>
            <w:r>
              <w:rPr>
                <w:rFonts w:hint="eastAsia"/>
                <w:color w:val="FFFFFF"/>
                <w:szCs w:val="21"/>
              </w:rPr>
              <w:t>三维引擎</w:t>
            </w:r>
          </w:p>
        </w:tc>
        <w:tc>
          <w:tcPr>
            <w:tcW w:w="1700" w:type="dxa"/>
            <w:tcBorders>
              <w:top w:val="single" w:sz="8" w:space="0" w:color="FFFFFF"/>
              <w:left w:val="single" w:sz="8" w:space="0" w:color="FFFFFF"/>
              <w:bottom w:val="single" w:sz="8" w:space="0" w:color="FFFFFF"/>
              <w:right w:val="single" w:sz="8" w:space="0" w:color="FFFFFF"/>
            </w:tcBorders>
            <w:shd w:val="clear" w:color="auto" w:fill="4F81BD"/>
          </w:tcPr>
          <w:p w14:paraId="49CB7A81" w14:textId="77777777" w:rsidR="00067B30" w:rsidRDefault="0031372E">
            <w:pPr>
              <w:jc w:val="center"/>
              <w:rPr>
                <w:color w:val="FFFFFF"/>
                <w:szCs w:val="21"/>
              </w:rPr>
            </w:pPr>
            <w:r>
              <w:rPr>
                <w:rFonts w:hint="eastAsia"/>
                <w:color w:val="FFFFFF"/>
                <w:szCs w:val="21"/>
              </w:rPr>
              <w:t>动画效果</w:t>
            </w:r>
          </w:p>
          <w:p w14:paraId="1E277ADC" w14:textId="77777777" w:rsidR="00067B30" w:rsidRDefault="0031372E">
            <w:pPr>
              <w:jc w:val="center"/>
              <w:rPr>
                <w:color w:val="FFFFFF"/>
                <w:szCs w:val="21"/>
              </w:rPr>
            </w:pPr>
            <w:r>
              <w:rPr>
                <w:rFonts w:hint="eastAsia"/>
                <w:color w:val="FFFFFF"/>
                <w:szCs w:val="21"/>
              </w:rPr>
              <w:t>的支持</w:t>
            </w:r>
          </w:p>
        </w:tc>
        <w:tc>
          <w:tcPr>
            <w:tcW w:w="1742" w:type="dxa"/>
            <w:tcBorders>
              <w:top w:val="single" w:sz="8" w:space="0" w:color="FFFFFF"/>
              <w:left w:val="single" w:sz="8" w:space="0" w:color="FFFFFF"/>
              <w:bottom w:val="single" w:sz="8" w:space="0" w:color="FFFFFF"/>
              <w:right w:val="single" w:sz="8" w:space="0" w:color="FFFFFF"/>
            </w:tcBorders>
            <w:shd w:val="clear" w:color="auto" w:fill="4F81BD"/>
          </w:tcPr>
          <w:p w14:paraId="6BA11526" w14:textId="77777777" w:rsidR="00067B30" w:rsidRDefault="0031372E">
            <w:pPr>
              <w:jc w:val="center"/>
              <w:rPr>
                <w:color w:val="FFFFFF"/>
                <w:szCs w:val="21"/>
              </w:rPr>
            </w:pPr>
            <w:r>
              <w:rPr>
                <w:rFonts w:hint="eastAsia"/>
                <w:color w:val="FFFFFF"/>
                <w:szCs w:val="21"/>
              </w:rPr>
              <w:t>标准数据格式的支持</w:t>
            </w:r>
          </w:p>
        </w:tc>
        <w:tc>
          <w:tcPr>
            <w:tcW w:w="2353" w:type="dxa"/>
            <w:tcBorders>
              <w:top w:val="single" w:sz="8" w:space="0" w:color="FFFFFF"/>
              <w:left w:val="single" w:sz="8" w:space="0" w:color="FFFFFF"/>
              <w:bottom w:val="single" w:sz="8" w:space="0" w:color="FFFFFF"/>
              <w:right w:val="single" w:sz="8" w:space="0" w:color="FFFFFF"/>
            </w:tcBorders>
            <w:shd w:val="clear" w:color="auto" w:fill="4F81BD"/>
          </w:tcPr>
          <w:p w14:paraId="1DB53ABC" w14:textId="77777777" w:rsidR="00067B30" w:rsidRDefault="0031372E">
            <w:pPr>
              <w:spacing w:line="480" w:lineRule="auto"/>
              <w:jc w:val="center"/>
              <w:rPr>
                <w:color w:val="FFFFFF"/>
                <w:szCs w:val="21"/>
              </w:rPr>
            </w:pPr>
            <w:r>
              <w:rPr>
                <w:rFonts w:hint="eastAsia"/>
                <w:color w:val="FFFFFF"/>
                <w:szCs w:val="21"/>
              </w:rPr>
              <w:t>对地形的支持</w:t>
            </w:r>
          </w:p>
        </w:tc>
        <w:tc>
          <w:tcPr>
            <w:tcW w:w="1520" w:type="dxa"/>
            <w:tcBorders>
              <w:top w:val="single" w:sz="8" w:space="0" w:color="FFFFFF"/>
              <w:left w:val="single" w:sz="8" w:space="0" w:color="FFFFFF"/>
              <w:bottom w:val="single" w:sz="8" w:space="0" w:color="FFFFFF"/>
              <w:right w:val="single" w:sz="8" w:space="0" w:color="FFFFFF"/>
            </w:tcBorders>
            <w:shd w:val="clear" w:color="auto" w:fill="4F81BD"/>
          </w:tcPr>
          <w:p w14:paraId="4C9AEF60" w14:textId="77777777" w:rsidR="00067B30" w:rsidRDefault="0031372E">
            <w:pPr>
              <w:jc w:val="center"/>
              <w:rPr>
                <w:color w:val="FFFFFF"/>
                <w:szCs w:val="21"/>
              </w:rPr>
            </w:pPr>
            <w:r>
              <w:rPr>
                <w:rFonts w:hint="eastAsia"/>
                <w:color w:val="FFFFFF"/>
                <w:szCs w:val="21"/>
              </w:rPr>
              <w:t>地图服务</w:t>
            </w:r>
          </w:p>
          <w:p w14:paraId="6EDE0EBD" w14:textId="77777777" w:rsidR="00067B30" w:rsidRDefault="0031372E">
            <w:pPr>
              <w:jc w:val="center"/>
              <w:rPr>
                <w:color w:val="FFFFFF"/>
                <w:szCs w:val="21"/>
              </w:rPr>
            </w:pPr>
            <w:r>
              <w:rPr>
                <w:rFonts w:hint="eastAsia"/>
                <w:color w:val="FFFFFF"/>
                <w:szCs w:val="21"/>
              </w:rPr>
              <w:t>的支持</w:t>
            </w:r>
          </w:p>
        </w:tc>
      </w:tr>
      <w:tr w:rsidR="00067B30" w14:paraId="62F1234C" w14:textId="77777777">
        <w:tc>
          <w:tcPr>
            <w:tcW w:w="1200" w:type="dxa"/>
            <w:tcBorders>
              <w:top w:val="single" w:sz="8" w:space="0" w:color="FFFFFF"/>
              <w:left w:val="single" w:sz="8" w:space="0" w:color="FFFFFF"/>
              <w:bottom w:val="single" w:sz="8" w:space="0" w:color="FFFFFF"/>
              <w:right w:val="single" w:sz="8" w:space="0" w:color="FFFFFF"/>
            </w:tcBorders>
            <w:shd w:val="clear" w:color="auto" w:fill="D0D8E8"/>
          </w:tcPr>
          <w:p w14:paraId="06BE9E0F" w14:textId="77777777" w:rsidR="00067B30" w:rsidRDefault="00067B30">
            <w:pPr>
              <w:rPr>
                <w:color w:val="000000"/>
                <w:szCs w:val="21"/>
              </w:rPr>
            </w:pPr>
          </w:p>
          <w:p w14:paraId="59C24F68" w14:textId="77777777" w:rsidR="00067B30" w:rsidRDefault="0031372E">
            <w:pPr>
              <w:rPr>
                <w:color w:val="000000"/>
                <w:szCs w:val="21"/>
              </w:rPr>
            </w:pPr>
            <w:r>
              <w:rPr>
                <w:rFonts w:hint="eastAsia"/>
                <w:color w:val="000000"/>
                <w:szCs w:val="21"/>
              </w:rPr>
              <w:t>Cesium</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0E6D3E32" w14:textId="77777777" w:rsidR="00067B30" w:rsidRDefault="0031372E">
            <w:pPr>
              <w:rPr>
                <w:color w:val="000000"/>
                <w:szCs w:val="21"/>
              </w:rPr>
            </w:pPr>
            <w:r>
              <w:rPr>
                <w:rFonts w:hint="eastAsia"/>
                <w:color w:val="000000"/>
                <w:szCs w:val="21"/>
              </w:rPr>
              <w:t>通过</w:t>
            </w:r>
            <w:r>
              <w:rPr>
                <w:rFonts w:hint="eastAsia"/>
                <w:color w:val="000000"/>
                <w:szCs w:val="21"/>
              </w:rPr>
              <w:t>CZML</w:t>
            </w:r>
            <w:r>
              <w:rPr>
                <w:rFonts w:hint="eastAsia"/>
                <w:color w:val="000000"/>
                <w:szCs w:val="21"/>
              </w:rPr>
              <w:t>构建动态场景，实现复杂的动画效果</w:t>
            </w:r>
          </w:p>
        </w:tc>
        <w:tc>
          <w:tcPr>
            <w:tcW w:w="1742" w:type="dxa"/>
            <w:tcBorders>
              <w:top w:val="single" w:sz="8" w:space="0" w:color="FFFFFF"/>
              <w:left w:val="single" w:sz="8" w:space="0" w:color="FFFFFF"/>
              <w:bottom w:val="single" w:sz="8" w:space="0" w:color="FFFFFF"/>
              <w:right w:val="single" w:sz="8" w:space="0" w:color="FFFFFF"/>
            </w:tcBorders>
            <w:shd w:val="clear" w:color="auto" w:fill="D0D8E8"/>
          </w:tcPr>
          <w:p w14:paraId="0FF7CFD8" w14:textId="77777777" w:rsidR="00067B30" w:rsidRDefault="0031372E">
            <w:pPr>
              <w:rPr>
                <w:color w:val="000000"/>
                <w:szCs w:val="21"/>
              </w:rPr>
            </w:pPr>
            <w:r>
              <w:rPr>
                <w:rFonts w:hint="eastAsia"/>
                <w:color w:val="000000"/>
                <w:szCs w:val="21"/>
              </w:rPr>
              <w:t>支持</w:t>
            </w:r>
            <w:r>
              <w:rPr>
                <w:rFonts w:hint="eastAsia"/>
                <w:color w:val="000000"/>
                <w:szCs w:val="21"/>
              </w:rPr>
              <w:t>JSO</w:t>
            </w:r>
            <w:bookmarkStart w:id="75" w:name="OLE_LINK22"/>
            <w:r>
              <w:rPr>
                <w:rFonts w:hint="eastAsia"/>
                <w:color w:val="000000"/>
                <w:szCs w:val="21"/>
              </w:rPr>
              <w:t>N</w:t>
            </w:r>
            <w:bookmarkEnd w:id="75"/>
            <w:r>
              <w:rPr>
                <w:rFonts w:hint="eastAsia"/>
                <w:color w:val="000000"/>
                <w:szCs w:val="21"/>
              </w:rPr>
              <w:t>、</w:t>
            </w:r>
            <w:r>
              <w:rPr>
                <w:rFonts w:hint="eastAsia"/>
                <w:color w:val="000000"/>
                <w:szCs w:val="21"/>
              </w:rPr>
              <w:t>GeoJSON</w:t>
            </w:r>
            <w:r>
              <w:rPr>
                <w:rFonts w:hint="eastAsia"/>
                <w:color w:val="000000"/>
                <w:szCs w:val="21"/>
              </w:rPr>
              <w:t>、</w:t>
            </w:r>
            <w:r>
              <w:rPr>
                <w:rFonts w:hint="eastAsia"/>
                <w:color w:val="000000"/>
                <w:szCs w:val="21"/>
              </w:rPr>
              <w:t>KML</w:t>
            </w:r>
            <w:r>
              <w:rPr>
                <w:rFonts w:hint="eastAsia"/>
                <w:color w:val="000000"/>
                <w:szCs w:val="21"/>
              </w:rPr>
              <w:t>等多种格式数据</w:t>
            </w:r>
          </w:p>
        </w:tc>
        <w:tc>
          <w:tcPr>
            <w:tcW w:w="2353" w:type="dxa"/>
            <w:tcBorders>
              <w:top w:val="single" w:sz="8" w:space="0" w:color="FFFFFF"/>
              <w:left w:val="single" w:sz="8" w:space="0" w:color="FFFFFF"/>
              <w:bottom w:val="single" w:sz="8" w:space="0" w:color="FFFFFF"/>
              <w:right w:val="single" w:sz="8" w:space="0" w:color="FFFFFF"/>
            </w:tcBorders>
            <w:shd w:val="clear" w:color="auto" w:fill="D0D8E8"/>
          </w:tcPr>
          <w:p w14:paraId="30ED567B" w14:textId="77777777" w:rsidR="00067B30" w:rsidRDefault="0031372E">
            <w:pPr>
              <w:rPr>
                <w:color w:val="000000"/>
                <w:szCs w:val="21"/>
              </w:rPr>
            </w:pPr>
            <w:r>
              <w:rPr>
                <w:rFonts w:hint="eastAsia"/>
                <w:color w:val="000000"/>
                <w:szCs w:val="21"/>
              </w:rPr>
              <w:t>支持</w:t>
            </w:r>
            <w:r>
              <w:rPr>
                <w:rFonts w:hint="eastAsia"/>
                <w:color w:val="000000"/>
                <w:szCs w:val="21"/>
              </w:rPr>
              <w:t>STK World Terrain</w:t>
            </w:r>
            <w:r>
              <w:rPr>
                <w:rFonts w:hint="eastAsia"/>
                <w:color w:val="000000"/>
                <w:szCs w:val="21"/>
              </w:rPr>
              <w:t>和</w:t>
            </w:r>
            <w:r>
              <w:rPr>
                <w:rFonts w:hint="eastAsia"/>
                <w:color w:val="000000"/>
                <w:szCs w:val="21"/>
              </w:rPr>
              <w:t>PAMap</w:t>
            </w:r>
            <w:r>
              <w:rPr>
                <w:rFonts w:hint="eastAsia"/>
                <w:color w:val="000000"/>
                <w:szCs w:val="21"/>
              </w:rPr>
              <w:t>等标准格式地形数据</w:t>
            </w:r>
          </w:p>
        </w:tc>
        <w:tc>
          <w:tcPr>
            <w:tcW w:w="1520" w:type="dxa"/>
            <w:tcBorders>
              <w:top w:val="single" w:sz="8" w:space="0" w:color="FFFFFF"/>
              <w:left w:val="single" w:sz="8" w:space="0" w:color="FFFFFF"/>
              <w:bottom w:val="single" w:sz="8" w:space="0" w:color="FFFFFF"/>
              <w:right w:val="single" w:sz="8" w:space="0" w:color="FFFFFF"/>
            </w:tcBorders>
            <w:shd w:val="clear" w:color="auto" w:fill="D0D8E8"/>
          </w:tcPr>
          <w:p w14:paraId="1C1B6B53" w14:textId="77777777" w:rsidR="00067B30" w:rsidRDefault="0031372E">
            <w:pPr>
              <w:rPr>
                <w:color w:val="000000"/>
                <w:szCs w:val="21"/>
              </w:rPr>
            </w:pPr>
            <w:r>
              <w:rPr>
                <w:rFonts w:hint="eastAsia"/>
                <w:color w:val="000000"/>
                <w:szCs w:val="21"/>
              </w:rPr>
              <w:t>所有符合</w:t>
            </w:r>
            <w:r>
              <w:rPr>
                <w:rFonts w:hint="eastAsia"/>
                <w:color w:val="000000"/>
                <w:szCs w:val="21"/>
              </w:rPr>
              <w:t>OGC</w:t>
            </w:r>
            <w:r>
              <w:rPr>
                <w:rFonts w:hint="eastAsia"/>
                <w:color w:val="000000"/>
                <w:szCs w:val="21"/>
              </w:rPr>
              <w:t>标准的地图服务</w:t>
            </w:r>
          </w:p>
        </w:tc>
      </w:tr>
      <w:tr w:rsidR="00067B30" w14:paraId="47B79629" w14:textId="77777777">
        <w:tc>
          <w:tcPr>
            <w:tcW w:w="1200" w:type="dxa"/>
            <w:tcBorders>
              <w:top w:val="single" w:sz="8" w:space="0" w:color="FFFFFF"/>
              <w:left w:val="single" w:sz="8" w:space="0" w:color="FFFFFF"/>
              <w:bottom w:val="single" w:sz="8" w:space="0" w:color="FFFFFF"/>
              <w:right w:val="single" w:sz="8" w:space="0" w:color="FFFFFF"/>
            </w:tcBorders>
            <w:shd w:val="clear" w:color="auto" w:fill="E9EDF4"/>
          </w:tcPr>
          <w:p w14:paraId="57E3F3C6" w14:textId="77777777" w:rsidR="00067B30" w:rsidRDefault="00067B30">
            <w:pPr>
              <w:rPr>
                <w:color w:val="000000"/>
                <w:szCs w:val="21"/>
              </w:rPr>
            </w:pPr>
          </w:p>
          <w:p w14:paraId="5F0BD29D" w14:textId="77777777" w:rsidR="00067B30" w:rsidRDefault="0031372E">
            <w:pPr>
              <w:rPr>
                <w:color w:val="000000"/>
                <w:szCs w:val="21"/>
              </w:rPr>
            </w:pPr>
            <w:bookmarkStart w:id="76" w:name="OLE_LINK14"/>
            <w:r>
              <w:rPr>
                <w:rFonts w:hint="eastAsia"/>
                <w:color w:val="000000"/>
                <w:szCs w:val="21"/>
              </w:rPr>
              <w:t>Three</w:t>
            </w:r>
            <w:bookmarkEnd w:id="76"/>
            <w:r>
              <w:rPr>
                <w:rFonts w:hint="eastAsia"/>
                <w:color w:val="000000"/>
                <w:szCs w:val="21"/>
              </w:rPr>
              <w:t>.js</w:t>
            </w:r>
          </w:p>
        </w:tc>
        <w:tc>
          <w:tcPr>
            <w:tcW w:w="1700" w:type="dxa"/>
            <w:tcBorders>
              <w:top w:val="single" w:sz="8" w:space="0" w:color="FFFFFF"/>
              <w:left w:val="single" w:sz="8" w:space="0" w:color="FFFFFF"/>
              <w:bottom w:val="single" w:sz="8" w:space="0" w:color="FFFFFF"/>
              <w:right w:val="single" w:sz="8" w:space="0" w:color="FFFFFF"/>
            </w:tcBorders>
            <w:shd w:val="clear" w:color="auto" w:fill="E9EDF4"/>
          </w:tcPr>
          <w:p w14:paraId="639BA926" w14:textId="77777777" w:rsidR="00067B30" w:rsidRDefault="0031372E">
            <w:pPr>
              <w:rPr>
                <w:color w:val="000000"/>
                <w:szCs w:val="21"/>
              </w:rPr>
            </w:pPr>
            <w:r>
              <w:rPr>
                <w:rFonts w:hint="eastAsia"/>
                <w:color w:val="000000"/>
                <w:szCs w:val="21"/>
              </w:rPr>
              <w:t>提供纹理动画、关键帧动画和蒙皮动画等</w:t>
            </w:r>
          </w:p>
        </w:tc>
        <w:tc>
          <w:tcPr>
            <w:tcW w:w="1742" w:type="dxa"/>
            <w:tcBorders>
              <w:top w:val="single" w:sz="8" w:space="0" w:color="FFFFFF"/>
              <w:left w:val="single" w:sz="8" w:space="0" w:color="FFFFFF"/>
              <w:bottom w:val="single" w:sz="8" w:space="0" w:color="FFFFFF"/>
              <w:right w:val="single" w:sz="8" w:space="0" w:color="FFFFFF"/>
            </w:tcBorders>
            <w:shd w:val="clear" w:color="auto" w:fill="E9EDF4"/>
          </w:tcPr>
          <w:p w14:paraId="65B50805" w14:textId="77777777" w:rsidR="00067B30" w:rsidRDefault="0031372E">
            <w:pPr>
              <w:rPr>
                <w:color w:val="000000"/>
                <w:szCs w:val="21"/>
              </w:rPr>
            </w:pPr>
            <w:r>
              <w:rPr>
                <w:rFonts w:hint="eastAsia"/>
                <w:color w:val="000000"/>
                <w:szCs w:val="21"/>
              </w:rPr>
              <w:t>支持</w:t>
            </w:r>
            <w:r>
              <w:rPr>
                <w:rFonts w:hint="eastAsia"/>
                <w:color w:val="000000"/>
                <w:szCs w:val="21"/>
              </w:rPr>
              <w:t>JSON</w:t>
            </w:r>
            <w:r>
              <w:rPr>
                <w:rFonts w:hint="eastAsia"/>
                <w:color w:val="000000"/>
                <w:szCs w:val="21"/>
              </w:rPr>
              <w:t>格式</w:t>
            </w:r>
          </w:p>
        </w:tc>
        <w:tc>
          <w:tcPr>
            <w:tcW w:w="2353" w:type="dxa"/>
            <w:tcBorders>
              <w:top w:val="single" w:sz="8" w:space="0" w:color="FFFFFF"/>
              <w:left w:val="single" w:sz="8" w:space="0" w:color="FFFFFF"/>
              <w:bottom w:val="single" w:sz="8" w:space="0" w:color="FFFFFF"/>
              <w:right w:val="single" w:sz="8" w:space="0" w:color="FFFFFF"/>
            </w:tcBorders>
            <w:shd w:val="clear" w:color="auto" w:fill="E9EDF4"/>
          </w:tcPr>
          <w:p w14:paraId="6D019343" w14:textId="77777777" w:rsidR="00067B30" w:rsidRDefault="0031372E">
            <w:pPr>
              <w:rPr>
                <w:color w:val="000000"/>
                <w:szCs w:val="21"/>
              </w:rPr>
            </w:pPr>
            <w:r>
              <w:rPr>
                <w:rFonts w:hint="eastAsia"/>
                <w:color w:val="000000"/>
                <w:szCs w:val="21"/>
              </w:rPr>
              <w:t>需将</w:t>
            </w:r>
            <w:r>
              <w:rPr>
                <w:color w:val="000000"/>
                <w:szCs w:val="21"/>
              </w:rPr>
              <w:t>DEM</w:t>
            </w:r>
            <w:r>
              <w:rPr>
                <w:color w:val="000000"/>
                <w:szCs w:val="21"/>
              </w:rPr>
              <w:t>数据转化为</w:t>
            </w:r>
            <w:r>
              <w:rPr>
                <w:color w:val="000000"/>
                <w:szCs w:val="21"/>
              </w:rPr>
              <w:t>ENVI</w:t>
            </w:r>
            <w:r>
              <w:rPr>
                <w:color w:val="000000"/>
                <w:szCs w:val="21"/>
              </w:rPr>
              <w:t>的</w:t>
            </w:r>
            <w:r>
              <w:rPr>
                <w:color w:val="000000"/>
                <w:szCs w:val="21"/>
              </w:rPr>
              <w:t>bin</w:t>
            </w:r>
            <w:r>
              <w:rPr>
                <w:color w:val="000000"/>
                <w:szCs w:val="21"/>
              </w:rPr>
              <w:t>格式</w:t>
            </w:r>
            <w:r>
              <w:rPr>
                <w:rFonts w:hint="eastAsia"/>
                <w:color w:val="000000"/>
                <w:szCs w:val="21"/>
              </w:rPr>
              <w:t>，通过</w:t>
            </w:r>
            <w:bookmarkStart w:id="77" w:name="OLE_LINK17"/>
            <w:r>
              <w:rPr>
                <w:rFonts w:hint="eastAsia"/>
                <w:color w:val="000000"/>
                <w:szCs w:val="21"/>
              </w:rPr>
              <w:t>TerrainLoader</w:t>
            </w:r>
            <w:bookmarkEnd w:id="77"/>
            <w:r>
              <w:rPr>
                <w:rFonts w:hint="eastAsia"/>
                <w:color w:val="000000"/>
                <w:szCs w:val="21"/>
              </w:rPr>
              <w:t>插件支持</w:t>
            </w:r>
          </w:p>
        </w:tc>
        <w:tc>
          <w:tcPr>
            <w:tcW w:w="1520" w:type="dxa"/>
            <w:tcBorders>
              <w:top w:val="single" w:sz="8" w:space="0" w:color="FFFFFF"/>
              <w:left w:val="single" w:sz="8" w:space="0" w:color="FFFFFF"/>
              <w:bottom w:val="single" w:sz="8" w:space="0" w:color="FFFFFF"/>
              <w:right w:val="single" w:sz="8" w:space="0" w:color="FFFFFF"/>
            </w:tcBorders>
            <w:shd w:val="clear" w:color="auto" w:fill="E9EDF4"/>
          </w:tcPr>
          <w:p w14:paraId="707B5D4F" w14:textId="77777777" w:rsidR="00067B30" w:rsidRDefault="0031372E">
            <w:pPr>
              <w:rPr>
                <w:color w:val="000000"/>
                <w:szCs w:val="21"/>
              </w:rPr>
            </w:pPr>
            <w:r>
              <w:rPr>
                <w:rFonts w:hint="eastAsia"/>
                <w:color w:val="000000"/>
                <w:szCs w:val="21"/>
              </w:rPr>
              <w:t>不支持</w:t>
            </w:r>
          </w:p>
        </w:tc>
      </w:tr>
      <w:tr w:rsidR="00067B30" w14:paraId="35F78482" w14:textId="77777777">
        <w:tc>
          <w:tcPr>
            <w:tcW w:w="1200" w:type="dxa"/>
            <w:tcBorders>
              <w:top w:val="single" w:sz="8" w:space="0" w:color="FFFFFF"/>
              <w:left w:val="single" w:sz="8" w:space="0" w:color="FFFFFF"/>
              <w:bottom w:val="single" w:sz="8" w:space="0" w:color="FFFFFF"/>
              <w:right w:val="single" w:sz="8" w:space="0" w:color="FFFFFF"/>
            </w:tcBorders>
            <w:shd w:val="clear" w:color="auto" w:fill="D0D8E8"/>
          </w:tcPr>
          <w:p w14:paraId="6908837A" w14:textId="77777777" w:rsidR="00067B30" w:rsidRDefault="00067B30">
            <w:pPr>
              <w:rPr>
                <w:color w:val="000000"/>
                <w:szCs w:val="21"/>
              </w:rPr>
            </w:pPr>
          </w:p>
          <w:p w14:paraId="06A8BE55" w14:textId="77777777" w:rsidR="00067B30" w:rsidRDefault="0031372E">
            <w:pPr>
              <w:rPr>
                <w:color w:val="000000"/>
                <w:szCs w:val="21"/>
              </w:rPr>
            </w:pPr>
            <w:r>
              <w:rPr>
                <w:color w:val="000000"/>
                <w:szCs w:val="21"/>
              </w:rPr>
              <w:t>Babylon.js</w:t>
            </w:r>
          </w:p>
        </w:tc>
        <w:tc>
          <w:tcPr>
            <w:tcW w:w="1700" w:type="dxa"/>
            <w:tcBorders>
              <w:top w:val="single" w:sz="8" w:space="0" w:color="FFFFFF"/>
              <w:left w:val="single" w:sz="8" w:space="0" w:color="FFFFFF"/>
              <w:bottom w:val="single" w:sz="8" w:space="0" w:color="FFFFFF"/>
              <w:right w:val="single" w:sz="8" w:space="0" w:color="FFFFFF"/>
            </w:tcBorders>
            <w:shd w:val="clear" w:color="auto" w:fill="D0D8E8"/>
          </w:tcPr>
          <w:p w14:paraId="129A82A5" w14:textId="77777777" w:rsidR="00067B30" w:rsidRDefault="0031372E">
            <w:pPr>
              <w:rPr>
                <w:color w:val="000000"/>
                <w:szCs w:val="21"/>
              </w:rPr>
            </w:pPr>
            <w:r>
              <w:rPr>
                <w:rFonts w:hint="eastAsia"/>
                <w:color w:val="000000"/>
                <w:szCs w:val="21"/>
              </w:rPr>
              <w:t>除了基本的动画外，还支持物理引擎插件</w:t>
            </w:r>
          </w:p>
        </w:tc>
        <w:tc>
          <w:tcPr>
            <w:tcW w:w="1742" w:type="dxa"/>
            <w:tcBorders>
              <w:top w:val="single" w:sz="8" w:space="0" w:color="FFFFFF"/>
              <w:left w:val="single" w:sz="8" w:space="0" w:color="FFFFFF"/>
              <w:bottom w:val="single" w:sz="8" w:space="0" w:color="FFFFFF"/>
              <w:right w:val="single" w:sz="8" w:space="0" w:color="FFFFFF"/>
            </w:tcBorders>
            <w:shd w:val="clear" w:color="auto" w:fill="D0D8E8"/>
          </w:tcPr>
          <w:p w14:paraId="4C92BD85" w14:textId="77777777" w:rsidR="00067B30" w:rsidRDefault="0031372E">
            <w:pPr>
              <w:rPr>
                <w:color w:val="000000"/>
                <w:szCs w:val="21"/>
              </w:rPr>
            </w:pPr>
            <w:r>
              <w:rPr>
                <w:rFonts w:hint="eastAsia"/>
                <w:color w:val="000000"/>
                <w:szCs w:val="21"/>
              </w:rPr>
              <w:t>支持</w:t>
            </w:r>
            <w:r>
              <w:rPr>
                <w:rFonts w:hint="eastAsia"/>
                <w:color w:val="000000"/>
                <w:szCs w:val="21"/>
              </w:rPr>
              <w:t>JSON</w:t>
            </w:r>
            <w:r>
              <w:rPr>
                <w:rFonts w:hint="eastAsia"/>
                <w:color w:val="000000"/>
                <w:szCs w:val="21"/>
              </w:rPr>
              <w:t>格式</w:t>
            </w:r>
          </w:p>
        </w:tc>
        <w:tc>
          <w:tcPr>
            <w:tcW w:w="2353" w:type="dxa"/>
            <w:tcBorders>
              <w:top w:val="single" w:sz="8" w:space="0" w:color="FFFFFF"/>
              <w:left w:val="single" w:sz="8" w:space="0" w:color="FFFFFF"/>
              <w:bottom w:val="single" w:sz="8" w:space="0" w:color="FFFFFF"/>
              <w:right w:val="single" w:sz="8" w:space="0" w:color="FFFFFF"/>
            </w:tcBorders>
            <w:shd w:val="clear" w:color="auto" w:fill="D0D8E8"/>
          </w:tcPr>
          <w:p w14:paraId="347D7F65" w14:textId="77777777" w:rsidR="00067B30" w:rsidRDefault="0031372E">
            <w:pPr>
              <w:rPr>
                <w:color w:val="000000"/>
                <w:szCs w:val="21"/>
              </w:rPr>
            </w:pPr>
            <w:r>
              <w:rPr>
                <w:rFonts w:hint="eastAsia"/>
                <w:color w:val="000000"/>
                <w:szCs w:val="21"/>
              </w:rPr>
              <w:t>由灰度图转换得到</w:t>
            </w:r>
          </w:p>
        </w:tc>
        <w:tc>
          <w:tcPr>
            <w:tcW w:w="1520" w:type="dxa"/>
            <w:tcBorders>
              <w:top w:val="single" w:sz="8" w:space="0" w:color="FFFFFF"/>
              <w:left w:val="single" w:sz="8" w:space="0" w:color="FFFFFF"/>
              <w:bottom w:val="single" w:sz="8" w:space="0" w:color="FFFFFF"/>
              <w:right w:val="single" w:sz="8" w:space="0" w:color="FFFFFF"/>
            </w:tcBorders>
            <w:shd w:val="clear" w:color="auto" w:fill="D0D8E8"/>
          </w:tcPr>
          <w:p w14:paraId="4D8D04A1" w14:textId="77777777" w:rsidR="00067B30" w:rsidRDefault="0031372E">
            <w:pPr>
              <w:rPr>
                <w:color w:val="000000"/>
                <w:szCs w:val="21"/>
              </w:rPr>
            </w:pPr>
            <w:r>
              <w:rPr>
                <w:rFonts w:hint="eastAsia"/>
                <w:color w:val="000000"/>
                <w:szCs w:val="21"/>
              </w:rPr>
              <w:t>不支持</w:t>
            </w:r>
          </w:p>
        </w:tc>
      </w:tr>
    </w:tbl>
    <w:p w14:paraId="73A337E7" w14:textId="77777777" w:rsidR="00067B30" w:rsidRDefault="00067B30">
      <w:pPr>
        <w:spacing w:line="500" w:lineRule="exact"/>
        <w:ind w:firstLine="420"/>
        <w:rPr>
          <w:sz w:val="24"/>
        </w:rPr>
      </w:pPr>
    </w:p>
    <w:p w14:paraId="57A4A076" w14:textId="77777777" w:rsidR="00067B30" w:rsidRDefault="0031372E">
      <w:pPr>
        <w:spacing w:line="500" w:lineRule="exact"/>
        <w:ind w:firstLine="420"/>
        <w:rPr>
          <w:sz w:val="24"/>
        </w:rPr>
      </w:pPr>
      <w:r>
        <w:rPr>
          <w:rFonts w:hint="eastAsia"/>
          <w:sz w:val="24"/>
        </w:rPr>
        <w:t>在动画效果的支持上，</w:t>
      </w:r>
      <w:r>
        <w:rPr>
          <w:rFonts w:hint="eastAsia"/>
          <w:sz w:val="24"/>
        </w:rPr>
        <w:t>Cesium</w:t>
      </w:r>
      <w:r>
        <w:rPr>
          <w:rFonts w:hint="eastAsia"/>
          <w:sz w:val="24"/>
        </w:rPr>
        <w:t>使用</w:t>
      </w:r>
      <w:r>
        <w:rPr>
          <w:rFonts w:hint="eastAsia"/>
          <w:sz w:val="24"/>
        </w:rPr>
        <w:t>CZML</w:t>
      </w:r>
      <w:r>
        <w:rPr>
          <w:rFonts w:hint="eastAsia"/>
          <w:sz w:val="24"/>
        </w:rPr>
        <w:t>构建动态场景，通过数据驱动实现复杂的动画效果，具有极强的灵活性；</w:t>
      </w:r>
      <w:r>
        <w:rPr>
          <w:rFonts w:hint="eastAsia"/>
          <w:sz w:val="24"/>
        </w:rPr>
        <w:t>Three.js</w:t>
      </w:r>
      <w:r>
        <w:rPr>
          <w:rFonts w:hint="eastAsia"/>
          <w:sz w:val="24"/>
        </w:rPr>
        <w:t>也提供了丰富的动画；而</w:t>
      </w:r>
      <w:r>
        <w:rPr>
          <w:rFonts w:hint="eastAsia"/>
          <w:sz w:val="24"/>
        </w:rPr>
        <w:t>Babylon.js</w:t>
      </w:r>
      <w:r>
        <w:rPr>
          <w:rFonts w:hint="eastAsia"/>
          <w:sz w:val="24"/>
        </w:rPr>
        <w:t>引入物理引擎后可以实现碰撞检测等高级功能。对于标准格式的支持，使用</w:t>
      </w:r>
      <w:r>
        <w:rPr>
          <w:rFonts w:hint="eastAsia"/>
          <w:sz w:val="24"/>
        </w:rPr>
        <w:t>Cesium</w:t>
      </w:r>
      <w:r>
        <w:rPr>
          <w:rFonts w:hint="eastAsia"/>
          <w:sz w:val="24"/>
        </w:rPr>
        <w:t>能够对</w:t>
      </w:r>
      <w:r>
        <w:rPr>
          <w:rFonts w:hint="eastAsia"/>
          <w:sz w:val="24"/>
        </w:rPr>
        <w:t>JSON</w:t>
      </w:r>
      <w:r>
        <w:rPr>
          <w:rFonts w:hint="eastAsia"/>
          <w:sz w:val="24"/>
        </w:rPr>
        <w:t>、</w:t>
      </w:r>
      <w:r>
        <w:rPr>
          <w:rFonts w:hint="eastAsia"/>
          <w:sz w:val="24"/>
        </w:rPr>
        <w:t>TopoJSON</w:t>
      </w:r>
      <w:r>
        <w:rPr>
          <w:rFonts w:hint="eastAsia"/>
          <w:sz w:val="24"/>
        </w:rPr>
        <w:t>、</w:t>
      </w:r>
      <w:r>
        <w:rPr>
          <w:rFonts w:hint="eastAsia"/>
          <w:sz w:val="24"/>
        </w:rPr>
        <w:t>GeoJSON</w:t>
      </w:r>
      <w:r>
        <w:rPr>
          <w:rFonts w:hint="eastAsia"/>
          <w:sz w:val="24"/>
        </w:rPr>
        <w:t>、</w:t>
      </w:r>
      <w:r>
        <w:rPr>
          <w:rFonts w:hint="eastAsia"/>
          <w:sz w:val="24"/>
        </w:rPr>
        <w:t>KML</w:t>
      </w:r>
      <w:r>
        <w:rPr>
          <w:rFonts w:hint="eastAsia"/>
          <w:sz w:val="24"/>
        </w:rPr>
        <w:t>、</w:t>
      </w:r>
      <w:r>
        <w:rPr>
          <w:rFonts w:hint="eastAsia"/>
          <w:sz w:val="24"/>
        </w:rPr>
        <w:t>CZML</w:t>
      </w:r>
      <w:r>
        <w:rPr>
          <w:rFonts w:hint="eastAsia"/>
          <w:sz w:val="24"/>
        </w:rPr>
        <w:t>等格式数据进行加载和解析，并通过对应的加载器载入到三维场景中；而</w:t>
      </w:r>
      <w:r>
        <w:rPr>
          <w:rFonts w:hint="eastAsia"/>
          <w:sz w:val="24"/>
        </w:rPr>
        <w:t>Three.js</w:t>
      </w:r>
      <w:r>
        <w:rPr>
          <w:rFonts w:hint="eastAsia"/>
          <w:sz w:val="24"/>
        </w:rPr>
        <w:t>和</w:t>
      </w:r>
      <w:bookmarkStart w:id="78" w:name="OLE_LINK31"/>
      <w:r>
        <w:rPr>
          <w:rFonts w:hint="eastAsia"/>
          <w:sz w:val="24"/>
        </w:rPr>
        <w:t>Babylon.js</w:t>
      </w:r>
      <w:bookmarkEnd w:id="78"/>
      <w:r>
        <w:rPr>
          <w:rFonts w:hint="eastAsia"/>
          <w:sz w:val="24"/>
        </w:rPr>
        <w:t>仅支持对</w:t>
      </w:r>
      <w:r>
        <w:rPr>
          <w:rFonts w:hint="eastAsia"/>
          <w:sz w:val="24"/>
        </w:rPr>
        <w:t>JSON</w:t>
      </w:r>
      <w:r>
        <w:rPr>
          <w:rFonts w:hint="eastAsia"/>
          <w:sz w:val="24"/>
        </w:rPr>
        <w:t>格式的数据进行解析。</w:t>
      </w:r>
    </w:p>
    <w:p w14:paraId="61ACBF55" w14:textId="77777777" w:rsidR="00067B30" w:rsidRDefault="0031372E">
      <w:pPr>
        <w:spacing w:line="500" w:lineRule="exact"/>
        <w:ind w:firstLine="420"/>
        <w:rPr>
          <w:sz w:val="24"/>
        </w:rPr>
      </w:pPr>
      <w:r>
        <w:rPr>
          <w:rFonts w:hint="eastAsia"/>
          <w:sz w:val="24"/>
        </w:rPr>
        <w:t>在对三维地形渲染的支持方面，</w:t>
      </w:r>
      <w:r>
        <w:rPr>
          <w:rFonts w:hint="eastAsia"/>
          <w:sz w:val="24"/>
        </w:rPr>
        <w:t>Cesium</w:t>
      </w:r>
      <w:r>
        <w:rPr>
          <w:rFonts w:hint="eastAsia"/>
          <w:sz w:val="24"/>
        </w:rPr>
        <w:t>通过</w:t>
      </w:r>
      <w:r>
        <w:rPr>
          <w:rFonts w:hint="eastAsia"/>
          <w:sz w:val="24"/>
        </w:rPr>
        <w:t>js</w:t>
      </w:r>
      <w:r>
        <w:rPr>
          <w:rFonts w:hint="eastAsia"/>
          <w:sz w:val="24"/>
        </w:rPr>
        <w:t>引擎直接支持，支持各种标准地形格式，包括全球范围内的高分辨率</w:t>
      </w:r>
      <w:r>
        <w:rPr>
          <w:rFonts w:hint="eastAsia"/>
          <w:sz w:val="24"/>
        </w:rPr>
        <w:t>STK World Terrain</w:t>
      </w:r>
      <w:r>
        <w:rPr>
          <w:rFonts w:hint="eastAsia"/>
          <w:sz w:val="24"/>
        </w:rPr>
        <w:t>地形和</w:t>
      </w:r>
      <w:hyperlink r:id="rId26" w:history="1">
        <w:r>
          <w:rPr>
            <w:sz w:val="24"/>
          </w:rPr>
          <w:t>PAMap Terrain</w:t>
        </w:r>
      </w:hyperlink>
      <w:r>
        <w:rPr>
          <w:rFonts w:hint="eastAsia"/>
          <w:sz w:val="24"/>
        </w:rPr>
        <w:t>地形等，具有很好的可视化效果，地形加载速度快、画面流畅；使用</w:t>
      </w:r>
      <w:r>
        <w:rPr>
          <w:rFonts w:hint="eastAsia"/>
          <w:sz w:val="24"/>
        </w:rPr>
        <w:t>Three.js</w:t>
      </w:r>
      <w:r>
        <w:rPr>
          <w:rFonts w:hint="eastAsia"/>
          <w:sz w:val="24"/>
        </w:rPr>
        <w:t>加载地形需要通过额外的插件</w:t>
      </w:r>
      <w:r>
        <w:rPr>
          <w:rFonts w:hint="eastAsia"/>
          <w:sz w:val="24"/>
        </w:rPr>
        <w:t>TerrainLoader</w:t>
      </w:r>
      <w:r>
        <w:rPr>
          <w:rFonts w:hint="eastAsia"/>
          <w:sz w:val="24"/>
        </w:rPr>
        <w:t>来实现，使用时需先将数据转换为</w:t>
      </w:r>
      <w:r>
        <w:rPr>
          <w:rFonts w:hint="eastAsia"/>
          <w:sz w:val="24"/>
        </w:rPr>
        <w:lastRenderedPageBreak/>
        <w:t>bin</w:t>
      </w:r>
      <w:r>
        <w:rPr>
          <w:rFonts w:hint="eastAsia"/>
          <w:sz w:val="24"/>
        </w:rPr>
        <w:t>格式，这款三维引擎展现的地形效果不是很好；</w:t>
      </w:r>
      <w:r>
        <w:rPr>
          <w:rFonts w:hint="eastAsia"/>
          <w:sz w:val="24"/>
        </w:rPr>
        <w:t>Babylon.js</w:t>
      </w:r>
      <w:r>
        <w:rPr>
          <w:rFonts w:hint="eastAsia"/>
          <w:sz w:val="24"/>
        </w:rPr>
        <w:t>也能够对三维地形进行渲染，它是通过一张带有不同灰度值的图片转换得到的，每个像素的灰度值代表了该点的高度，颜色越亮代表该点的高程值越大。下图分别展示了三种框架的三维地形渲染效果，具体如图</w:t>
      </w:r>
      <w:r>
        <w:rPr>
          <w:rFonts w:hint="eastAsia"/>
          <w:sz w:val="24"/>
        </w:rPr>
        <w:t>2-1</w:t>
      </w:r>
      <w:r>
        <w:rPr>
          <w:rFonts w:hint="eastAsia"/>
          <w:sz w:val="24"/>
        </w:rPr>
        <w:t>所示。</w:t>
      </w:r>
    </w:p>
    <w:p w14:paraId="3B35125F" w14:textId="77777777" w:rsidR="00067B30" w:rsidRDefault="00067B30"/>
    <w:p w14:paraId="7E0E8EF7" w14:textId="77777777" w:rsidR="00067B30" w:rsidRDefault="0031372E">
      <w:r>
        <w:rPr>
          <w:noProof/>
        </w:rPr>
        <w:drawing>
          <wp:inline distT="0" distB="0" distL="114300" distR="114300" wp14:anchorId="5D0FEF24" wp14:editId="47560E2C">
            <wp:extent cx="1722755" cy="1076960"/>
            <wp:effectExtent l="0" t="0" r="10795" b="8890"/>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27" cstate="print"/>
                    <a:stretch>
                      <a:fillRect/>
                    </a:stretch>
                  </pic:blipFill>
                  <pic:spPr>
                    <a:xfrm>
                      <a:off x="0" y="0"/>
                      <a:ext cx="1722755" cy="107696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B6A7C82" wp14:editId="4F376EDA">
            <wp:extent cx="1746250" cy="1098550"/>
            <wp:effectExtent l="0" t="0" r="6350" b="6350"/>
            <wp:docPr id="1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pic:cNvPicPr>
                      <a:picLocks noChangeAspect="1"/>
                    </pic:cNvPicPr>
                  </pic:nvPicPr>
                  <pic:blipFill>
                    <a:blip r:embed="rId28" cstate="print"/>
                    <a:stretch>
                      <a:fillRect/>
                    </a:stretch>
                  </pic:blipFill>
                  <pic:spPr>
                    <a:xfrm>
                      <a:off x="0" y="0"/>
                      <a:ext cx="1746250" cy="109855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1CA4830E" wp14:editId="6E446C1A">
            <wp:extent cx="1593215" cy="1102360"/>
            <wp:effectExtent l="0" t="0" r="6985" b="2540"/>
            <wp:docPr id="1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7"/>
                    <pic:cNvPicPr>
                      <a:picLocks noChangeAspect="1"/>
                    </pic:cNvPicPr>
                  </pic:nvPicPr>
                  <pic:blipFill>
                    <a:blip r:embed="rId29" cstate="print"/>
                    <a:stretch>
                      <a:fillRect/>
                    </a:stretch>
                  </pic:blipFill>
                  <pic:spPr>
                    <a:xfrm>
                      <a:off x="0" y="0"/>
                      <a:ext cx="1593215" cy="1102360"/>
                    </a:xfrm>
                    <a:prstGeom prst="rect">
                      <a:avLst/>
                    </a:prstGeom>
                    <a:noFill/>
                    <a:ln w="9525">
                      <a:noFill/>
                    </a:ln>
                  </pic:spPr>
                </pic:pic>
              </a:graphicData>
            </a:graphic>
          </wp:inline>
        </w:drawing>
      </w:r>
    </w:p>
    <w:p w14:paraId="0F8F8C60" w14:textId="77777777" w:rsidR="00067B30" w:rsidRDefault="0031372E">
      <w:pPr>
        <w:pStyle w:val="aa"/>
        <w:spacing w:beforeLines="50" w:before="156" w:afterLines="50" w:after="156"/>
        <w:ind w:left="840" w:hanging="420"/>
        <w:jc w:val="center"/>
      </w:pPr>
      <w:bookmarkStart w:id="79" w:name="_Toc9172"/>
      <w:r>
        <w:rPr>
          <w:rStyle w:val="Char2"/>
          <w:rFonts w:hint="eastAsia"/>
        </w:rPr>
        <w:t>图</w:t>
      </w:r>
      <w:r>
        <w:rPr>
          <w:rStyle w:val="Char2"/>
          <w:rFonts w:hint="eastAsia"/>
        </w:rPr>
        <w:t>2-1 Cesium</w:t>
      </w:r>
      <w:r>
        <w:rPr>
          <w:rStyle w:val="Char2"/>
          <w:rFonts w:hint="eastAsia"/>
        </w:rPr>
        <w:t>、</w:t>
      </w:r>
      <w:r>
        <w:rPr>
          <w:rStyle w:val="Char2"/>
          <w:rFonts w:hint="eastAsia"/>
        </w:rPr>
        <w:t>Three.js</w:t>
      </w:r>
      <w:r>
        <w:rPr>
          <w:rStyle w:val="Char2"/>
          <w:rFonts w:hint="eastAsia"/>
        </w:rPr>
        <w:t>和</w:t>
      </w:r>
      <w:r>
        <w:rPr>
          <w:rStyle w:val="Char2"/>
          <w:rFonts w:hint="eastAsia"/>
        </w:rPr>
        <w:t>Babylon.js</w:t>
      </w:r>
      <w:r>
        <w:rPr>
          <w:rStyle w:val="Char2"/>
          <w:rFonts w:hint="eastAsia"/>
        </w:rPr>
        <w:t>地形图</w:t>
      </w:r>
      <w:bookmarkEnd w:id="79"/>
    </w:p>
    <w:p w14:paraId="1108EF0F" w14:textId="77777777" w:rsidR="00067B30" w:rsidRDefault="0031372E">
      <w:pPr>
        <w:spacing w:line="500" w:lineRule="exact"/>
        <w:ind w:firstLine="420"/>
        <w:rPr>
          <w:sz w:val="24"/>
        </w:rPr>
      </w:pPr>
      <w:r>
        <w:rPr>
          <w:rFonts w:hint="eastAsia"/>
          <w:sz w:val="24"/>
        </w:rPr>
        <w:t>在对地图服务的支持上，</w:t>
      </w:r>
      <w:r>
        <w:rPr>
          <w:rFonts w:hint="eastAsia"/>
          <w:sz w:val="24"/>
        </w:rPr>
        <w:t>Cesium</w:t>
      </w:r>
      <w:r>
        <w:rPr>
          <w:rFonts w:hint="eastAsia"/>
          <w:sz w:val="24"/>
        </w:rPr>
        <w:t>的优势尤为突出，它支持所有符合</w:t>
      </w:r>
      <w:r>
        <w:rPr>
          <w:rFonts w:hint="eastAsia"/>
          <w:sz w:val="24"/>
        </w:rPr>
        <w:t>OGC</w:t>
      </w:r>
      <w:r>
        <w:rPr>
          <w:rFonts w:hint="eastAsia"/>
          <w:sz w:val="24"/>
        </w:rPr>
        <w:t>标准的地图服务。包括加载本地的切片服务</w:t>
      </w:r>
      <w:r>
        <w:rPr>
          <w:rFonts w:hint="eastAsia"/>
          <w:sz w:val="24"/>
        </w:rPr>
        <w:t>TileMapService</w:t>
      </w:r>
      <w:r>
        <w:rPr>
          <w:rFonts w:hint="eastAsia"/>
          <w:sz w:val="24"/>
        </w:rPr>
        <w:t>、数据实时更新的动态图服务</w:t>
      </w:r>
      <w:r>
        <w:rPr>
          <w:rFonts w:hint="eastAsia"/>
          <w:sz w:val="24"/>
        </w:rPr>
        <w:t>WebMapService</w:t>
      </w:r>
      <w:r>
        <w:rPr>
          <w:rFonts w:hint="eastAsia"/>
          <w:sz w:val="24"/>
        </w:rPr>
        <w:t>、切片地图服务</w:t>
      </w:r>
      <w:r>
        <w:rPr>
          <w:rFonts w:hint="eastAsia"/>
          <w:sz w:val="24"/>
        </w:rPr>
        <w:t>WMTS</w:t>
      </w:r>
      <w:r>
        <w:rPr>
          <w:rFonts w:hint="eastAsia"/>
          <w:sz w:val="24"/>
        </w:rPr>
        <w:t>。还支持一些商业公司的内部标准，比如</w:t>
      </w:r>
      <w:r>
        <w:rPr>
          <w:sz w:val="24"/>
        </w:rPr>
        <w:t>ArcGIS</w:t>
      </w:r>
      <w:r>
        <w:rPr>
          <w:rFonts w:hint="eastAsia"/>
          <w:sz w:val="24"/>
        </w:rPr>
        <w:t>的地图服务、微软必应地图服务等。甚至能直接使用图片作为地图的一部分。图</w:t>
      </w:r>
      <w:r>
        <w:rPr>
          <w:rFonts w:hint="eastAsia"/>
          <w:sz w:val="24"/>
        </w:rPr>
        <w:t>2-2</w:t>
      </w:r>
      <w:r>
        <w:rPr>
          <w:rFonts w:hint="eastAsia"/>
          <w:sz w:val="24"/>
        </w:rPr>
        <w:t>、</w:t>
      </w:r>
      <w:r>
        <w:rPr>
          <w:rFonts w:hint="eastAsia"/>
          <w:sz w:val="24"/>
        </w:rPr>
        <w:t>2-3</w:t>
      </w:r>
      <w:r>
        <w:rPr>
          <w:rFonts w:hint="eastAsia"/>
          <w:sz w:val="24"/>
        </w:rPr>
        <w:t>分别展示了</w:t>
      </w:r>
      <w:r>
        <w:rPr>
          <w:rFonts w:hint="eastAsia"/>
          <w:sz w:val="24"/>
        </w:rPr>
        <w:t>Cesium</w:t>
      </w:r>
      <w:r>
        <w:rPr>
          <w:rFonts w:hint="eastAsia"/>
          <w:sz w:val="24"/>
        </w:rPr>
        <w:t>支持的切片地图服务、动态图服务。</w:t>
      </w:r>
      <w:r>
        <w:rPr>
          <w:rFonts w:hint="eastAsia"/>
          <w:sz w:val="24"/>
        </w:rPr>
        <w:t>Three.js</w:t>
      </w:r>
      <w:r>
        <w:rPr>
          <w:rFonts w:hint="eastAsia"/>
          <w:sz w:val="24"/>
        </w:rPr>
        <w:t>和</w:t>
      </w:r>
      <w:r>
        <w:rPr>
          <w:rFonts w:hint="eastAsia"/>
          <w:sz w:val="24"/>
        </w:rPr>
        <w:t>Babylon.js</w:t>
      </w:r>
      <w:r>
        <w:rPr>
          <w:rFonts w:hint="eastAsia"/>
          <w:sz w:val="24"/>
        </w:rPr>
        <w:t>没有提供对</w:t>
      </w:r>
      <w:r>
        <w:rPr>
          <w:rFonts w:hint="eastAsia"/>
          <w:sz w:val="24"/>
        </w:rPr>
        <w:t>GIS</w:t>
      </w:r>
      <w:r>
        <w:rPr>
          <w:rFonts w:hint="eastAsia"/>
          <w:sz w:val="24"/>
        </w:rPr>
        <w:t>地图服务的支持。</w:t>
      </w:r>
    </w:p>
    <w:p w14:paraId="1EC7BE0F" w14:textId="77777777" w:rsidR="00067B30" w:rsidRDefault="00067B30">
      <w:pPr>
        <w:spacing w:line="500" w:lineRule="exact"/>
        <w:ind w:firstLine="420"/>
        <w:rPr>
          <w:sz w:val="24"/>
        </w:rPr>
      </w:pPr>
    </w:p>
    <w:p w14:paraId="6FD31459" w14:textId="77777777" w:rsidR="00067B30" w:rsidRDefault="0031372E">
      <w:pPr>
        <w:rPr>
          <w:szCs w:val="21"/>
        </w:rPr>
      </w:pPr>
      <w:r>
        <w:rPr>
          <w:rFonts w:hint="eastAsia"/>
        </w:rPr>
        <w:t xml:space="preserve">  </w:t>
      </w:r>
      <w:r>
        <w:rPr>
          <w:noProof/>
        </w:rPr>
        <w:drawing>
          <wp:inline distT="0" distB="0" distL="114300" distR="114300" wp14:anchorId="51F40E3E" wp14:editId="1AD33079">
            <wp:extent cx="1934845" cy="1404620"/>
            <wp:effectExtent l="0" t="0" r="8255" b="5080"/>
            <wp:docPr id="12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2"/>
                    <pic:cNvPicPr>
                      <a:picLocks noChangeAspect="1"/>
                    </pic:cNvPicPr>
                  </pic:nvPicPr>
                  <pic:blipFill>
                    <a:blip r:embed="rId30" cstate="print"/>
                    <a:stretch>
                      <a:fillRect/>
                    </a:stretch>
                  </pic:blipFill>
                  <pic:spPr>
                    <a:xfrm>
                      <a:off x="0" y="0"/>
                      <a:ext cx="1934845" cy="140462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2F76487" wp14:editId="57D86F53">
            <wp:extent cx="2715260" cy="1405890"/>
            <wp:effectExtent l="0" t="0" r="8890" b="381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31" cstate="print"/>
                    <a:stretch>
                      <a:fillRect/>
                    </a:stretch>
                  </pic:blipFill>
                  <pic:spPr>
                    <a:xfrm>
                      <a:off x="0" y="0"/>
                      <a:ext cx="2715260" cy="1405890"/>
                    </a:xfrm>
                    <a:prstGeom prst="rect">
                      <a:avLst/>
                    </a:prstGeom>
                    <a:noFill/>
                    <a:ln w="9525">
                      <a:noFill/>
                    </a:ln>
                  </pic:spPr>
                </pic:pic>
              </a:graphicData>
            </a:graphic>
          </wp:inline>
        </w:drawing>
      </w:r>
      <w:r>
        <w:rPr>
          <w:rFonts w:hint="eastAsia"/>
        </w:rPr>
        <w:t xml:space="preserve">       </w:t>
      </w:r>
    </w:p>
    <w:p w14:paraId="0FC07E71" w14:textId="77777777" w:rsidR="00067B30" w:rsidRDefault="0031372E">
      <w:pPr>
        <w:pStyle w:val="a4"/>
        <w:spacing w:beforeLines="50" w:before="156" w:afterLines="50" w:after="156"/>
        <w:ind w:firstLine="420"/>
        <w:jc w:val="both"/>
        <w:rPr>
          <w:sz w:val="24"/>
        </w:rPr>
      </w:pPr>
      <w:bookmarkStart w:id="80" w:name="_Toc16440"/>
      <w:r>
        <w:rPr>
          <w:rStyle w:val="Char2"/>
          <w:rFonts w:ascii="Times New Roman" w:eastAsia="宋体" w:hAnsi="Times New Roman" w:hint="eastAsia"/>
        </w:rPr>
        <w:t xml:space="preserve">   </w:t>
      </w:r>
      <w:bookmarkStart w:id="81" w:name="_Toc30393"/>
      <w:bookmarkStart w:id="82" w:name="_Toc26993"/>
      <w:bookmarkStart w:id="83" w:name="_Toc3734"/>
      <w:bookmarkStart w:id="84" w:name="_Toc27786"/>
      <w:r>
        <w:rPr>
          <w:rStyle w:val="Char2"/>
          <w:rFonts w:ascii="Times New Roman" w:eastAsia="宋体" w:hAnsi="Times New Roman" w:hint="eastAsia"/>
        </w:rPr>
        <w:t>图</w:t>
      </w:r>
      <w:r>
        <w:rPr>
          <w:rStyle w:val="Char2"/>
          <w:rFonts w:ascii="Times New Roman" w:eastAsia="宋体" w:hAnsi="Times New Roman" w:hint="eastAsia"/>
        </w:rPr>
        <w:t xml:space="preserve"> </w:t>
      </w:r>
      <w:r>
        <w:rPr>
          <w:rStyle w:val="Char2"/>
          <w:rFonts w:ascii="Times New Roman" w:eastAsia="宋体" w:hAnsi="Times New Roman" w:hint="eastAsia"/>
        </w:rPr>
        <w:fldChar w:fldCharType="begin"/>
      </w:r>
      <w:r>
        <w:rPr>
          <w:rStyle w:val="Char2"/>
          <w:rFonts w:ascii="Times New Roman" w:eastAsia="宋体" w:hAnsi="Times New Roman" w:hint="eastAsia"/>
        </w:rPr>
        <w:instrText xml:space="preserve"> STYLEREF 1 \s </w:instrText>
      </w:r>
      <w:r>
        <w:rPr>
          <w:rStyle w:val="Char2"/>
          <w:rFonts w:ascii="Times New Roman" w:eastAsia="宋体" w:hAnsi="Times New Roman" w:hint="eastAsia"/>
        </w:rPr>
        <w:fldChar w:fldCharType="separate"/>
      </w:r>
      <w:r>
        <w:rPr>
          <w:rStyle w:val="Char2"/>
          <w:rFonts w:ascii="Times New Roman" w:eastAsia="宋体" w:hAnsi="Times New Roman" w:hint="eastAsia"/>
        </w:rPr>
        <w:t>2</w:t>
      </w:r>
      <w:r>
        <w:rPr>
          <w:rStyle w:val="Char2"/>
          <w:rFonts w:ascii="Times New Roman" w:eastAsia="宋体" w:hAnsi="Times New Roman" w:hint="eastAsia"/>
        </w:rPr>
        <w:fldChar w:fldCharType="end"/>
      </w:r>
      <w:r>
        <w:rPr>
          <w:rStyle w:val="Char2"/>
          <w:rFonts w:ascii="Times New Roman" w:eastAsia="宋体" w:hAnsi="Times New Roman" w:hint="eastAsia"/>
        </w:rPr>
        <w:t>-</w:t>
      </w:r>
      <w:bookmarkStart w:id="85" w:name="_Toc56"/>
      <w:r>
        <w:rPr>
          <w:rStyle w:val="Char2"/>
          <w:rFonts w:ascii="Times New Roman" w:eastAsia="宋体" w:hAnsi="Times New Roman" w:hint="eastAsia"/>
        </w:rPr>
        <w:t xml:space="preserve">2 </w:t>
      </w:r>
      <w:r>
        <w:rPr>
          <w:rStyle w:val="Char2"/>
          <w:rFonts w:ascii="Times New Roman" w:eastAsia="宋体" w:hAnsi="Times New Roman" w:hint="eastAsia"/>
        </w:rPr>
        <w:t>切片地图服务</w:t>
      </w:r>
      <w:r>
        <w:rPr>
          <w:rStyle w:val="Char2"/>
          <w:rFonts w:ascii="Times New Roman" w:eastAsia="宋体" w:hAnsi="Times New Roman" w:hint="eastAsia"/>
        </w:rPr>
        <w:t xml:space="preserve">  </w:t>
      </w:r>
      <w:bookmarkEnd w:id="80"/>
      <w:r>
        <w:rPr>
          <w:rFonts w:hint="eastAsia"/>
          <w:szCs w:val="21"/>
        </w:rPr>
        <w:t xml:space="preserve">               </w:t>
      </w:r>
      <w:r>
        <w:rPr>
          <w:rStyle w:val="Char2"/>
          <w:rFonts w:ascii="Times New Roman" w:eastAsia="宋体" w:hAnsi="Times New Roman" w:hint="eastAsia"/>
        </w:rPr>
        <w:t xml:space="preserve">   </w:t>
      </w:r>
      <w:r>
        <w:rPr>
          <w:rStyle w:val="Char2"/>
          <w:rFonts w:ascii="Times New Roman" w:eastAsia="宋体" w:hAnsi="Times New Roman" w:hint="eastAsia"/>
        </w:rPr>
        <w:t>图</w:t>
      </w:r>
      <w:r>
        <w:rPr>
          <w:rStyle w:val="Char2"/>
          <w:rFonts w:ascii="Times New Roman" w:eastAsia="宋体" w:hAnsi="Times New Roman" w:hint="eastAsia"/>
        </w:rPr>
        <w:t xml:space="preserve"> </w:t>
      </w:r>
      <w:r>
        <w:rPr>
          <w:rStyle w:val="Char2"/>
          <w:rFonts w:ascii="Times New Roman" w:eastAsia="宋体" w:hAnsi="Times New Roman" w:hint="eastAsia"/>
        </w:rPr>
        <w:fldChar w:fldCharType="begin"/>
      </w:r>
      <w:r>
        <w:rPr>
          <w:rStyle w:val="Char2"/>
          <w:rFonts w:ascii="Times New Roman" w:eastAsia="宋体" w:hAnsi="Times New Roman" w:hint="eastAsia"/>
        </w:rPr>
        <w:instrText xml:space="preserve"> STYLEREF 1 \s </w:instrText>
      </w:r>
      <w:r>
        <w:rPr>
          <w:rStyle w:val="Char2"/>
          <w:rFonts w:ascii="Times New Roman" w:eastAsia="宋体" w:hAnsi="Times New Roman" w:hint="eastAsia"/>
        </w:rPr>
        <w:fldChar w:fldCharType="separate"/>
      </w:r>
      <w:r>
        <w:rPr>
          <w:rStyle w:val="Char2"/>
          <w:rFonts w:ascii="Times New Roman" w:eastAsia="宋体" w:hAnsi="Times New Roman" w:hint="eastAsia"/>
        </w:rPr>
        <w:t>2</w:t>
      </w:r>
      <w:r>
        <w:rPr>
          <w:rStyle w:val="Char2"/>
          <w:rFonts w:ascii="Times New Roman" w:eastAsia="宋体" w:hAnsi="Times New Roman" w:hint="eastAsia"/>
        </w:rPr>
        <w:fldChar w:fldCharType="end"/>
      </w:r>
      <w:r>
        <w:rPr>
          <w:rStyle w:val="Char2"/>
          <w:rFonts w:ascii="Times New Roman" w:eastAsia="宋体" w:hAnsi="Times New Roman" w:hint="eastAsia"/>
        </w:rPr>
        <w:t xml:space="preserve">-3 </w:t>
      </w:r>
      <w:bookmarkStart w:id="86" w:name="OLE_LINK102"/>
      <w:bookmarkEnd w:id="81"/>
      <w:bookmarkEnd w:id="85"/>
      <w:r>
        <w:rPr>
          <w:rStyle w:val="Char2"/>
          <w:rFonts w:ascii="Times New Roman" w:eastAsia="宋体" w:hAnsi="Times New Roman" w:hint="eastAsia"/>
        </w:rPr>
        <w:t>动态图服务</w:t>
      </w:r>
      <w:bookmarkEnd w:id="82"/>
      <w:bookmarkEnd w:id="83"/>
      <w:bookmarkEnd w:id="84"/>
      <w:bookmarkEnd w:id="86"/>
    </w:p>
    <w:p w14:paraId="66BF5BF0" w14:textId="77777777" w:rsidR="00067B30" w:rsidRDefault="0031372E">
      <w:pPr>
        <w:spacing w:line="500" w:lineRule="exact"/>
        <w:ind w:firstLine="420"/>
        <w:rPr>
          <w:sz w:val="24"/>
        </w:rPr>
      </w:pPr>
      <w:r>
        <w:rPr>
          <w:rFonts w:hint="eastAsia"/>
          <w:sz w:val="24"/>
        </w:rPr>
        <w:t>通过比较</w:t>
      </w:r>
      <w:r>
        <w:rPr>
          <w:rFonts w:hint="eastAsia"/>
          <w:sz w:val="24"/>
        </w:rPr>
        <w:t>Cesium</w:t>
      </w:r>
      <w:r>
        <w:rPr>
          <w:rFonts w:hint="eastAsia"/>
          <w:sz w:val="24"/>
        </w:rPr>
        <w:t>、</w:t>
      </w:r>
      <w:r>
        <w:rPr>
          <w:rFonts w:hint="eastAsia"/>
          <w:sz w:val="24"/>
        </w:rPr>
        <w:t>Three.js</w:t>
      </w:r>
      <w:r>
        <w:rPr>
          <w:rFonts w:hint="eastAsia"/>
          <w:sz w:val="24"/>
        </w:rPr>
        <w:t>和</w:t>
      </w:r>
      <w:r>
        <w:rPr>
          <w:rFonts w:hint="eastAsia"/>
          <w:sz w:val="24"/>
        </w:rPr>
        <w:t>Babylon.js</w:t>
      </w:r>
      <w:r>
        <w:rPr>
          <w:rFonts w:hint="eastAsia"/>
          <w:sz w:val="24"/>
        </w:rPr>
        <w:t>这三个开源的</w:t>
      </w:r>
      <w:r>
        <w:rPr>
          <w:rFonts w:hint="eastAsia"/>
          <w:sz w:val="24"/>
        </w:rPr>
        <w:t>3D</w:t>
      </w:r>
      <w:r>
        <w:rPr>
          <w:rFonts w:hint="eastAsia"/>
          <w:sz w:val="24"/>
        </w:rPr>
        <w:t>图形引擎在功能上的差异可以看出，它们在三维模型的支持上差别不大，但是对于地理空间数据的展示以及提供的</w:t>
      </w:r>
      <w:r>
        <w:rPr>
          <w:rFonts w:hint="eastAsia"/>
          <w:sz w:val="24"/>
        </w:rPr>
        <w:t>GIS</w:t>
      </w:r>
      <w:r>
        <w:rPr>
          <w:rFonts w:hint="eastAsia"/>
          <w:sz w:val="24"/>
        </w:rPr>
        <w:t>功能上</w:t>
      </w:r>
      <w:r>
        <w:rPr>
          <w:rFonts w:hint="eastAsia"/>
          <w:sz w:val="24"/>
        </w:rPr>
        <w:t>Cesium</w:t>
      </w:r>
      <w:r>
        <w:rPr>
          <w:rFonts w:hint="eastAsia"/>
          <w:sz w:val="24"/>
        </w:rPr>
        <w:t>更胜一筹，其还直接提供了虚拟三维地球视图，是一款非常适合构建大场景的三维引擎。</w:t>
      </w:r>
    </w:p>
    <w:p w14:paraId="5636EA71" w14:textId="77777777" w:rsidR="00067B30" w:rsidRDefault="0031372E">
      <w:pPr>
        <w:spacing w:line="500" w:lineRule="exact"/>
        <w:ind w:firstLine="420"/>
        <w:rPr>
          <w:sz w:val="24"/>
        </w:rPr>
      </w:pPr>
      <w:r>
        <w:rPr>
          <w:rFonts w:hint="eastAsia"/>
          <w:sz w:val="24"/>
        </w:rPr>
        <w:t>（</w:t>
      </w:r>
      <w:r>
        <w:rPr>
          <w:rFonts w:hint="eastAsia"/>
          <w:sz w:val="24"/>
        </w:rPr>
        <w:t>2</w:t>
      </w:r>
      <w:r>
        <w:rPr>
          <w:rFonts w:hint="eastAsia"/>
          <w:sz w:val="24"/>
        </w:rPr>
        <w:t>）性能优化</w:t>
      </w:r>
    </w:p>
    <w:p w14:paraId="13CCCC3E" w14:textId="77777777" w:rsidR="00067B30" w:rsidRDefault="0031372E">
      <w:pPr>
        <w:spacing w:line="500" w:lineRule="exact"/>
        <w:ind w:firstLine="420"/>
        <w:rPr>
          <w:sz w:val="24"/>
        </w:rPr>
      </w:pPr>
      <w:r>
        <w:rPr>
          <w:rFonts w:hint="eastAsia"/>
          <w:sz w:val="24"/>
        </w:rPr>
        <w:lastRenderedPageBreak/>
        <w:t>Cesium</w:t>
      </w:r>
      <w:r>
        <w:rPr>
          <w:rFonts w:hint="eastAsia"/>
          <w:sz w:val="24"/>
        </w:rPr>
        <w:t>、</w:t>
      </w:r>
      <w:r>
        <w:rPr>
          <w:rFonts w:hint="eastAsia"/>
          <w:sz w:val="24"/>
        </w:rPr>
        <w:t>Three.js</w:t>
      </w:r>
      <w:r>
        <w:rPr>
          <w:rFonts w:hint="eastAsia"/>
          <w:sz w:val="24"/>
        </w:rPr>
        <w:t>和</w:t>
      </w:r>
      <w:r>
        <w:rPr>
          <w:rFonts w:hint="eastAsia"/>
          <w:sz w:val="24"/>
        </w:rPr>
        <w:t>Babylon.js</w:t>
      </w:r>
      <w:r>
        <w:rPr>
          <w:rFonts w:hint="eastAsia"/>
          <w:sz w:val="24"/>
        </w:rPr>
        <w:t>是基于</w:t>
      </w:r>
      <w:r>
        <w:rPr>
          <w:sz w:val="24"/>
        </w:rPr>
        <w:t>WebGL</w:t>
      </w:r>
      <w:r>
        <w:rPr>
          <w:rFonts w:hint="eastAsia"/>
          <w:sz w:val="24"/>
        </w:rPr>
        <w:t>的三维</w:t>
      </w:r>
      <w:r>
        <w:rPr>
          <w:rFonts w:hint="eastAsia"/>
          <w:sz w:val="24"/>
        </w:rPr>
        <w:t>js</w:t>
      </w:r>
      <w:r>
        <w:rPr>
          <w:rFonts w:hint="eastAsia"/>
          <w:sz w:val="24"/>
        </w:rPr>
        <w:t>引擎，通过</w:t>
      </w:r>
      <w:r>
        <w:rPr>
          <w:rFonts w:hint="eastAsia"/>
          <w:sz w:val="24"/>
        </w:rPr>
        <w:t>js</w:t>
      </w:r>
      <w:r>
        <w:rPr>
          <w:rFonts w:hint="eastAsia"/>
          <w:sz w:val="24"/>
        </w:rPr>
        <w:t>调用</w:t>
      </w:r>
      <w:r>
        <w:rPr>
          <w:sz w:val="24"/>
        </w:rPr>
        <w:t>OpenGL ES 2.0</w:t>
      </w:r>
      <w:r>
        <w:rPr>
          <w:rFonts w:hint="eastAsia"/>
          <w:sz w:val="24"/>
        </w:rPr>
        <w:t>底层接口，因此这三个框架都能为三维图形提供硬件</w:t>
      </w:r>
      <w:r>
        <w:rPr>
          <w:rFonts w:hint="eastAsia"/>
          <w:sz w:val="24"/>
        </w:rPr>
        <w:t>3D</w:t>
      </w:r>
      <w:r>
        <w:rPr>
          <w:rFonts w:hint="eastAsia"/>
          <w:sz w:val="24"/>
        </w:rPr>
        <w:t>加速渲染，借助显卡提供高质量的三维效果，为大规模复杂</w:t>
      </w:r>
      <w:r>
        <w:rPr>
          <w:rFonts w:hint="eastAsia"/>
          <w:sz w:val="24"/>
        </w:rPr>
        <w:t>3D</w:t>
      </w:r>
      <w:r>
        <w:rPr>
          <w:rFonts w:hint="eastAsia"/>
          <w:sz w:val="24"/>
        </w:rPr>
        <w:t>场景的三维可视化实时渲染提供了可能。但在框架内部的性能优化方面，具有很大的差异性（表</w:t>
      </w:r>
      <w:r>
        <w:rPr>
          <w:rFonts w:hint="eastAsia"/>
          <w:sz w:val="24"/>
        </w:rPr>
        <w:t>2-4</w:t>
      </w:r>
      <w:r>
        <w:rPr>
          <w:rFonts w:hint="eastAsia"/>
          <w:sz w:val="24"/>
        </w:rPr>
        <w:t>），</w:t>
      </w:r>
    </w:p>
    <w:p w14:paraId="32C41C2C" w14:textId="77777777" w:rsidR="00067B30" w:rsidRDefault="0031372E">
      <w:pPr>
        <w:pStyle w:val="a4"/>
        <w:spacing w:beforeLines="50" w:before="156" w:afterLines="50" w:after="156"/>
        <w:rPr>
          <w:rFonts w:ascii="宋体" w:eastAsia="宋体" w:hAnsi="宋体" w:cs="宋体"/>
        </w:rPr>
      </w:pPr>
      <w:bookmarkStart w:id="87" w:name="_Toc2725"/>
      <w:r>
        <w:rPr>
          <w:rFonts w:ascii="宋体" w:eastAsia="宋体" w:hAnsi="宋体" w:cs="宋体" w:hint="eastAsia"/>
        </w:rPr>
        <w:t xml:space="preserve">表2-4 </w:t>
      </w:r>
      <w:r>
        <w:rPr>
          <w:rFonts w:ascii="Times New Roman" w:eastAsia="宋体" w:hAnsi="Times New Roman"/>
        </w:rPr>
        <w:t>Cesium</w:t>
      </w:r>
      <w:r>
        <w:rPr>
          <w:rFonts w:ascii="Times New Roman" w:eastAsia="宋体" w:hAnsi="Times New Roman"/>
        </w:rPr>
        <w:t>、</w:t>
      </w:r>
      <w:r>
        <w:rPr>
          <w:rFonts w:ascii="Times New Roman" w:eastAsia="宋体" w:hAnsi="Times New Roman"/>
        </w:rPr>
        <w:t>Three.js</w:t>
      </w:r>
      <w:r>
        <w:rPr>
          <w:rFonts w:ascii="Times New Roman" w:eastAsia="宋体" w:hAnsi="Times New Roman"/>
        </w:rPr>
        <w:t>、</w:t>
      </w:r>
      <w:r>
        <w:rPr>
          <w:rFonts w:ascii="Times New Roman" w:eastAsia="宋体" w:hAnsi="Times New Roman"/>
        </w:rPr>
        <w:t>Babylon.js</w:t>
      </w:r>
      <w:r>
        <w:rPr>
          <w:rFonts w:ascii="宋体" w:eastAsia="宋体" w:hAnsi="宋体" w:cs="宋体" w:hint="eastAsia"/>
        </w:rPr>
        <w:t>引擎的性能优化对比</w:t>
      </w:r>
      <w:bookmarkEnd w:id="87"/>
    </w:p>
    <w:tbl>
      <w:tblPr>
        <w:tblW w:w="8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2"/>
        <w:gridCol w:w="7188"/>
      </w:tblGrid>
      <w:tr w:rsidR="00067B30" w14:paraId="55F6D37B" w14:textId="77777777">
        <w:tc>
          <w:tcPr>
            <w:tcW w:w="1192" w:type="dxa"/>
            <w:tcBorders>
              <w:top w:val="single" w:sz="8" w:space="0" w:color="FFFFFF"/>
              <w:left w:val="single" w:sz="8" w:space="0" w:color="FFFFFF"/>
              <w:bottom w:val="single" w:sz="8" w:space="0" w:color="FFFFFF"/>
              <w:right w:val="single" w:sz="8" w:space="0" w:color="FFFFFF"/>
            </w:tcBorders>
            <w:shd w:val="clear" w:color="auto" w:fill="4F81BD"/>
          </w:tcPr>
          <w:p w14:paraId="28799FEC" w14:textId="77777777" w:rsidR="00067B30" w:rsidRDefault="0031372E">
            <w:pPr>
              <w:jc w:val="center"/>
              <w:rPr>
                <w:color w:val="FFFFFF"/>
                <w:szCs w:val="21"/>
              </w:rPr>
            </w:pPr>
            <w:r>
              <w:rPr>
                <w:rFonts w:hint="eastAsia"/>
                <w:color w:val="FFFFFF"/>
                <w:szCs w:val="21"/>
              </w:rPr>
              <w:t>三维引擎</w:t>
            </w:r>
          </w:p>
        </w:tc>
        <w:tc>
          <w:tcPr>
            <w:tcW w:w="7188" w:type="dxa"/>
            <w:tcBorders>
              <w:top w:val="single" w:sz="8" w:space="0" w:color="FFFFFF"/>
              <w:left w:val="single" w:sz="8" w:space="0" w:color="FFFFFF"/>
              <w:bottom w:val="single" w:sz="8" w:space="0" w:color="FFFFFF"/>
              <w:right w:val="single" w:sz="8" w:space="0" w:color="FFFFFF"/>
            </w:tcBorders>
            <w:shd w:val="clear" w:color="auto" w:fill="4F81BD"/>
          </w:tcPr>
          <w:p w14:paraId="5CF8F5B4" w14:textId="77777777" w:rsidR="00067B30" w:rsidRDefault="0031372E">
            <w:pPr>
              <w:jc w:val="center"/>
              <w:rPr>
                <w:color w:val="FFFFFF"/>
                <w:szCs w:val="21"/>
              </w:rPr>
            </w:pPr>
            <w:r>
              <w:rPr>
                <w:rFonts w:hint="eastAsia"/>
                <w:color w:val="FFFFFF"/>
                <w:szCs w:val="21"/>
              </w:rPr>
              <w:t>性能优化</w:t>
            </w:r>
          </w:p>
        </w:tc>
      </w:tr>
      <w:tr w:rsidR="00067B30" w14:paraId="697356CC" w14:textId="77777777">
        <w:tc>
          <w:tcPr>
            <w:tcW w:w="1192" w:type="dxa"/>
            <w:tcBorders>
              <w:top w:val="single" w:sz="8" w:space="0" w:color="FFFFFF"/>
              <w:left w:val="single" w:sz="8" w:space="0" w:color="FFFFFF"/>
              <w:bottom w:val="single" w:sz="8" w:space="0" w:color="FFFFFF"/>
              <w:right w:val="single" w:sz="8" w:space="0" w:color="FFFFFF"/>
            </w:tcBorders>
            <w:shd w:val="clear" w:color="auto" w:fill="D0D8E8"/>
          </w:tcPr>
          <w:p w14:paraId="791BEE65" w14:textId="77777777" w:rsidR="00067B30" w:rsidRDefault="0031372E">
            <w:pPr>
              <w:spacing w:line="480" w:lineRule="auto"/>
              <w:rPr>
                <w:color w:val="000000"/>
                <w:szCs w:val="21"/>
              </w:rPr>
            </w:pPr>
            <w:r>
              <w:rPr>
                <w:rFonts w:hint="eastAsia"/>
                <w:color w:val="000000"/>
                <w:szCs w:val="21"/>
              </w:rPr>
              <w:t>Cesium</w:t>
            </w:r>
          </w:p>
        </w:tc>
        <w:tc>
          <w:tcPr>
            <w:tcW w:w="7188" w:type="dxa"/>
            <w:tcBorders>
              <w:top w:val="single" w:sz="8" w:space="0" w:color="FFFFFF"/>
              <w:left w:val="single" w:sz="8" w:space="0" w:color="FFFFFF"/>
              <w:bottom w:val="single" w:sz="8" w:space="0" w:color="FFFFFF"/>
              <w:right w:val="single" w:sz="8" w:space="0" w:color="FFFFFF"/>
            </w:tcBorders>
            <w:shd w:val="clear" w:color="auto" w:fill="D0D8E8"/>
          </w:tcPr>
          <w:p w14:paraId="3F959B4B" w14:textId="77777777" w:rsidR="00067B30" w:rsidRDefault="0031372E">
            <w:pPr>
              <w:rPr>
                <w:color w:val="000000"/>
                <w:szCs w:val="21"/>
              </w:rPr>
            </w:pPr>
            <w:r>
              <w:rPr>
                <w:rFonts w:hint="eastAsia"/>
                <w:color w:val="000000"/>
                <w:szCs w:val="21"/>
              </w:rPr>
              <w:t>对于矢量三维模型构建了层次细节模型；对于切片数据采取了切片缓存、使用</w:t>
            </w:r>
            <w:r>
              <w:rPr>
                <w:rFonts w:hint="eastAsia"/>
                <w:color w:val="000000"/>
                <w:szCs w:val="21"/>
              </w:rPr>
              <w:t>LRU</w:t>
            </w:r>
            <w:r>
              <w:rPr>
                <w:rFonts w:hint="eastAsia"/>
                <w:color w:val="000000"/>
                <w:szCs w:val="21"/>
              </w:rPr>
              <w:t>算法更新缓存数组以及切片预加载等策略提高运行速度</w:t>
            </w:r>
          </w:p>
        </w:tc>
      </w:tr>
      <w:tr w:rsidR="00067B30" w14:paraId="188180AB" w14:textId="77777777">
        <w:tc>
          <w:tcPr>
            <w:tcW w:w="1192" w:type="dxa"/>
            <w:tcBorders>
              <w:top w:val="single" w:sz="8" w:space="0" w:color="FFFFFF"/>
              <w:left w:val="single" w:sz="8" w:space="0" w:color="FFFFFF"/>
              <w:bottom w:val="single" w:sz="8" w:space="0" w:color="FFFFFF"/>
              <w:right w:val="single" w:sz="8" w:space="0" w:color="FFFFFF"/>
            </w:tcBorders>
            <w:shd w:val="clear" w:color="auto" w:fill="E9EDF4"/>
          </w:tcPr>
          <w:p w14:paraId="08D5C60D" w14:textId="77777777" w:rsidR="00067B30" w:rsidRDefault="0031372E">
            <w:pPr>
              <w:rPr>
                <w:color w:val="000000"/>
                <w:szCs w:val="21"/>
              </w:rPr>
            </w:pPr>
            <w:r>
              <w:rPr>
                <w:rFonts w:hint="eastAsia"/>
                <w:color w:val="000000"/>
                <w:szCs w:val="21"/>
              </w:rPr>
              <w:t>Three.js</w:t>
            </w:r>
          </w:p>
        </w:tc>
        <w:tc>
          <w:tcPr>
            <w:tcW w:w="7188" w:type="dxa"/>
            <w:tcBorders>
              <w:top w:val="single" w:sz="8" w:space="0" w:color="FFFFFF"/>
              <w:left w:val="single" w:sz="8" w:space="0" w:color="FFFFFF"/>
              <w:bottom w:val="single" w:sz="8" w:space="0" w:color="FFFFFF"/>
              <w:right w:val="single" w:sz="8" w:space="0" w:color="FFFFFF"/>
            </w:tcBorders>
            <w:shd w:val="clear" w:color="auto" w:fill="E9EDF4"/>
          </w:tcPr>
          <w:p w14:paraId="0C1B9075" w14:textId="77777777" w:rsidR="00067B30" w:rsidRDefault="0031372E">
            <w:pPr>
              <w:rPr>
                <w:color w:val="000000"/>
                <w:szCs w:val="21"/>
              </w:rPr>
            </w:pPr>
            <w:r>
              <w:rPr>
                <w:rFonts w:hint="eastAsia"/>
                <w:color w:val="000000"/>
                <w:szCs w:val="21"/>
              </w:rPr>
              <w:t>虽然简化了开发的工作量，但没有对性能进行优化</w:t>
            </w:r>
          </w:p>
        </w:tc>
      </w:tr>
      <w:tr w:rsidR="00067B30" w14:paraId="37EEC0E3" w14:textId="77777777">
        <w:tc>
          <w:tcPr>
            <w:tcW w:w="1192" w:type="dxa"/>
            <w:tcBorders>
              <w:top w:val="single" w:sz="8" w:space="0" w:color="FFFFFF"/>
              <w:left w:val="single" w:sz="8" w:space="0" w:color="FFFFFF"/>
              <w:bottom w:val="single" w:sz="8" w:space="0" w:color="FFFFFF"/>
              <w:right w:val="single" w:sz="8" w:space="0" w:color="FFFFFF"/>
            </w:tcBorders>
            <w:shd w:val="clear" w:color="auto" w:fill="D0D8E8"/>
          </w:tcPr>
          <w:p w14:paraId="3B31E162" w14:textId="77777777" w:rsidR="00067B30" w:rsidRDefault="0031372E">
            <w:pPr>
              <w:spacing w:line="480" w:lineRule="auto"/>
              <w:rPr>
                <w:color w:val="000000"/>
                <w:szCs w:val="21"/>
              </w:rPr>
            </w:pPr>
            <w:r>
              <w:rPr>
                <w:color w:val="000000"/>
                <w:szCs w:val="21"/>
              </w:rPr>
              <w:t>Babylon.js</w:t>
            </w:r>
          </w:p>
        </w:tc>
        <w:tc>
          <w:tcPr>
            <w:tcW w:w="7188" w:type="dxa"/>
            <w:tcBorders>
              <w:top w:val="single" w:sz="8" w:space="0" w:color="FFFFFF"/>
              <w:left w:val="single" w:sz="8" w:space="0" w:color="FFFFFF"/>
              <w:bottom w:val="single" w:sz="8" w:space="0" w:color="FFFFFF"/>
              <w:right w:val="single" w:sz="8" w:space="0" w:color="FFFFFF"/>
            </w:tcBorders>
            <w:shd w:val="clear" w:color="auto" w:fill="D0D8E8"/>
          </w:tcPr>
          <w:p w14:paraId="03A04E76" w14:textId="77777777" w:rsidR="00067B30" w:rsidRDefault="0031372E">
            <w:pPr>
              <w:rPr>
                <w:color w:val="000000"/>
                <w:szCs w:val="21"/>
              </w:rPr>
            </w:pPr>
            <w:r>
              <w:rPr>
                <w:rFonts w:hint="eastAsia"/>
                <w:color w:val="000000"/>
                <w:szCs w:val="21"/>
              </w:rPr>
              <w:t>三维场景构建时会进行自动的场景优化和调试，内部支持层次细节模型（</w:t>
            </w:r>
            <w:r>
              <w:rPr>
                <w:rFonts w:hint="eastAsia"/>
                <w:color w:val="000000"/>
                <w:szCs w:val="21"/>
              </w:rPr>
              <w:t>LOD</w:t>
            </w:r>
            <w:r>
              <w:rPr>
                <w:rFonts w:hint="eastAsia"/>
                <w:color w:val="000000"/>
                <w:szCs w:val="21"/>
              </w:rPr>
              <w:t>）、视锥裁剪、子网格裁剪</w:t>
            </w:r>
          </w:p>
        </w:tc>
      </w:tr>
    </w:tbl>
    <w:p w14:paraId="5D6A8AE5" w14:textId="77777777" w:rsidR="00067B30" w:rsidRDefault="00067B30"/>
    <w:p w14:paraId="5B5F6980" w14:textId="77777777" w:rsidR="00067B30" w:rsidRDefault="0031372E">
      <w:pPr>
        <w:spacing w:line="500" w:lineRule="exact"/>
        <w:ind w:firstLine="420"/>
        <w:rPr>
          <w:sz w:val="24"/>
        </w:rPr>
      </w:pPr>
      <w:r>
        <w:rPr>
          <w:rFonts w:hint="eastAsia"/>
          <w:sz w:val="24"/>
        </w:rPr>
        <w:t>（</w:t>
      </w:r>
      <w:r>
        <w:rPr>
          <w:rFonts w:hint="eastAsia"/>
          <w:sz w:val="24"/>
        </w:rPr>
        <w:t>3</w:t>
      </w:r>
      <w:r>
        <w:rPr>
          <w:rFonts w:hint="eastAsia"/>
          <w:sz w:val="24"/>
        </w:rPr>
        <w:t>）浏览器兼容性</w:t>
      </w:r>
    </w:p>
    <w:p w14:paraId="765F4C6E" w14:textId="77777777" w:rsidR="00067B30" w:rsidRDefault="0031372E">
      <w:pPr>
        <w:spacing w:line="500" w:lineRule="exact"/>
        <w:ind w:firstLine="420"/>
        <w:rPr>
          <w:sz w:val="24"/>
        </w:rPr>
      </w:pPr>
      <w:r>
        <w:rPr>
          <w:rFonts w:hint="eastAsia"/>
          <w:sz w:val="24"/>
        </w:rPr>
        <w:t>浏览器兼容性是前端实现三维可视化不容小觑的关键问题，三个框架都是基于</w:t>
      </w:r>
      <w:r>
        <w:rPr>
          <w:rFonts w:hint="eastAsia"/>
          <w:sz w:val="24"/>
        </w:rPr>
        <w:t>WebGL</w:t>
      </w:r>
      <w:r>
        <w:rPr>
          <w:rFonts w:hint="eastAsia"/>
          <w:sz w:val="24"/>
        </w:rPr>
        <w:t>技术实现的，因此需要浏览器支持</w:t>
      </w:r>
      <w:bookmarkStart w:id="88" w:name="OLE_LINK45"/>
      <w:r>
        <w:rPr>
          <w:rFonts w:hint="eastAsia"/>
          <w:sz w:val="24"/>
        </w:rPr>
        <w:t>WebGL</w:t>
      </w:r>
      <w:bookmarkEnd w:id="88"/>
      <w:r>
        <w:rPr>
          <w:rFonts w:hint="eastAsia"/>
          <w:sz w:val="24"/>
        </w:rPr>
        <w:t>。不同浏览器对</w:t>
      </w:r>
      <w:r>
        <w:rPr>
          <w:rFonts w:hint="eastAsia"/>
          <w:sz w:val="24"/>
        </w:rPr>
        <w:t>WebGL</w:t>
      </w:r>
      <w:r>
        <w:rPr>
          <w:rFonts w:hint="eastAsia"/>
          <w:sz w:val="24"/>
        </w:rPr>
        <w:t>技术的支持有所不同，如下图</w:t>
      </w:r>
      <w:r>
        <w:rPr>
          <w:rFonts w:hint="eastAsia"/>
          <w:sz w:val="24"/>
        </w:rPr>
        <w:t>2-4</w:t>
      </w:r>
      <w:r>
        <w:rPr>
          <w:rFonts w:hint="eastAsia"/>
          <w:sz w:val="24"/>
        </w:rPr>
        <w:t>所示。图中绿色代表支持，黄色代表部分支持，红色代表不支持</w:t>
      </w:r>
      <w:r>
        <w:rPr>
          <w:rFonts w:hint="eastAsia"/>
          <w:sz w:val="24"/>
        </w:rPr>
        <w:t>WebGL</w:t>
      </w:r>
      <w:r>
        <w:rPr>
          <w:rFonts w:hint="eastAsia"/>
          <w:sz w:val="24"/>
        </w:rPr>
        <w:t>。从图上可以看出，大部分主流的</w:t>
      </w:r>
      <w:r>
        <w:rPr>
          <w:rFonts w:hint="eastAsia"/>
          <w:sz w:val="24"/>
        </w:rPr>
        <w:t>PC</w:t>
      </w:r>
      <w:r>
        <w:rPr>
          <w:rFonts w:hint="eastAsia"/>
          <w:sz w:val="24"/>
        </w:rPr>
        <w:t>端浏览器都已经提供了支持，包括</w:t>
      </w:r>
      <w:r>
        <w:rPr>
          <w:rFonts w:hint="eastAsia"/>
          <w:sz w:val="24"/>
        </w:rPr>
        <w:t>Google Chrome</w:t>
      </w:r>
      <w:r>
        <w:rPr>
          <w:rFonts w:hint="eastAsia"/>
          <w:sz w:val="24"/>
        </w:rPr>
        <w:t>、</w:t>
      </w:r>
      <w:r>
        <w:rPr>
          <w:sz w:val="24"/>
        </w:rPr>
        <w:t>Safari</w:t>
      </w:r>
      <w:r>
        <w:rPr>
          <w:rFonts w:hint="eastAsia"/>
          <w:sz w:val="24"/>
        </w:rPr>
        <w:t>、</w:t>
      </w:r>
      <w:r>
        <w:rPr>
          <w:sz w:val="24"/>
        </w:rPr>
        <w:t>Mozilla Firefox</w:t>
      </w:r>
      <w:r>
        <w:rPr>
          <w:rFonts w:hint="eastAsia"/>
          <w:sz w:val="24"/>
        </w:rPr>
        <w:t>、</w:t>
      </w:r>
      <w:r>
        <w:rPr>
          <w:rFonts w:hint="eastAsia"/>
          <w:sz w:val="24"/>
        </w:rPr>
        <w:t>Opera</w:t>
      </w:r>
      <w:r>
        <w:rPr>
          <w:rFonts w:hint="eastAsia"/>
          <w:sz w:val="24"/>
        </w:rPr>
        <w:t>等浏览器，其中微软的</w:t>
      </w:r>
      <w:r>
        <w:rPr>
          <w:rFonts w:hint="eastAsia"/>
          <w:sz w:val="24"/>
        </w:rPr>
        <w:t xml:space="preserve"> Internet Explorer</w:t>
      </w:r>
      <w:r>
        <w:rPr>
          <w:rFonts w:hint="eastAsia"/>
          <w:sz w:val="24"/>
        </w:rPr>
        <w:t>浏览器需要在</w:t>
      </w:r>
      <w:r>
        <w:rPr>
          <w:sz w:val="24"/>
        </w:rPr>
        <w:t>IE</w:t>
      </w:r>
      <w:r>
        <w:rPr>
          <w:rFonts w:hint="eastAsia"/>
          <w:sz w:val="24"/>
        </w:rPr>
        <w:t>11</w:t>
      </w:r>
      <w:r>
        <w:rPr>
          <w:rFonts w:hint="eastAsia"/>
          <w:sz w:val="24"/>
        </w:rPr>
        <w:t>及以上版本提供支持，但可以通过安装</w:t>
      </w:r>
      <w:r>
        <w:rPr>
          <w:rFonts w:hint="eastAsia"/>
          <w:sz w:val="24"/>
        </w:rPr>
        <w:t>IEWebGL</w:t>
      </w:r>
      <w:r>
        <w:rPr>
          <w:rFonts w:hint="eastAsia"/>
          <w:sz w:val="24"/>
        </w:rPr>
        <w:t>插件实现</w:t>
      </w:r>
      <w:r>
        <w:rPr>
          <w:rFonts w:hint="eastAsia"/>
          <w:sz w:val="24"/>
        </w:rPr>
        <w:t>IE6</w:t>
      </w:r>
      <w:r>
        <w:rPr>
          <w:rFonts w:hint="eastAsia"/>
          <w:sz w:val="24"/>
        </w:rPr>
        <w:t>到</w:t>
      </w:r>
      <w:r>
        <w:rPr>
          <w:rFonts w:hint="eastAsia"/>
          <w:sz w:val="24"/>
        </w:rPr>
        <w:t>IE10</w:t>
      </w:r>
      <w:r>
        <w:rPr>
          <w:rFonts w:hint="eastAsia"/>
          <w:sz w:val="24"/>
        </w:rPr>
        <w:t>之间版本的支持。但该技术还需要配合</w:t>
      </w:r>
      <w:r>
        <w:rPr>
          <w:rFonts w:hint="eastAsia"/>
          <w:sz w:val="24"/>
        </w:rPr>
        <w:t>HTML5</w:t>
      </w:r>
      <w:r>
        <w:rPr>
          <w:rFonts w:hint="eastAsia"/>
          <w:sz w:val="24"/>
        </w:rPr>
        <w:t>的</w:t>
      </w:r>
      <w:r>
        <w:rPr>
          <w:rFonts w:hint="eastAsia"/>
          <w:sz w:val="24"/>
        </w:rPr>
        <w:t>Canvas</w:t>
      </w:r>
      <w:r>
        <w:rPr>
          <w:rFonts w:hint="eastAsia"/>
          <w:sz w:val="24"/>
        </w:rPr>
        <w:t>标签使用，由于</w:t>
      </w:r>
      <w:r>
        <w:rPr>
          <w:rFonts w:hint="eastAsia"/>
          <w:sz w:val="24"/>
        </w:rPr>
        <w:t>IE9+</w:t>
      </w:r>
      <w:r>
        <w:rPr>
          <w:rFonts w:hint="eastAsia"/>
          <w:sz w:val="24"/>
        </w:rPr>
        <w:t>才开始支持</w:t>
      </w:r>
      <w:r>
        <w:rPr>
          <w:rFonts w:hint="eastAsia"/>
          <w:sz w:val="24"/>
        </w:rPr>
        <w:t>Canvas</w:t>
      </w:r>
      <w:r>
        <w:rPr>
          <w:rFonts w:hint="eastAsia"/>
          <w:sz w:val="24"/>
        </w:rPr>
        <w:t>元素，因此实际上也只有</w:t>
      </w:r>
      <w:r>
        <w:rPr>
          <w:rFonts w:hint="eastAsia"/>
          <w:sz w:val="24"/>
        </w:rPr>
        <w:t>IE9</w:t>
      </w:r>
      <w:r>
        <w:rPr>
          <w:rFonts w:hint="eastAsia"/>
          <w:sz w:val="24"/>
        </w:rPr>
        <w:t>和</w:t>
      </w:r>
      <w:r>
        <w:rPr>
          <w:rFonts w:hint="eastAsia"/>
          <w:sz w:val="24"/>
        </w:rPr>
        <w:t>IE10</w:t>
      </w:r>
      <w:r>
        <w:rPr>
          <w:rFonts w:hint="eastAsia"/>
          <w:sz w:val="24"/>
        </w:rPr>
        <w:t>能够勉强支持。不过好在</w:t>
      </w:r>
      <w:r>
        <w:rPr>
          <w:rFonts w:hint="eastAsia"/>
          <w:sz w:val="24"/>
        </w:rPr>
        <w:t>2016</w:t>
      </w:r>
      <w:r>
        <w:rPr>
          <w:rFonts w:hint="eastAsia"/>
          <w:sz w:val="24"/>
        </w:rPr>
        <w:t>年微软发布了</w:t>
      </w:r>
      <w:r>
        <w:rPr>
          <w:rFonts w:hint="eastAsia"/>
          <w:sz w:val="24"/>
        </w:rPr>
        <w:t xml:space="preserve">Edge </w:t>
      </w:r>
      <w:r>
        <w:rPr>
          <w:rFonts w:hint="eastAsia"/>
          <w:sz w:val="24"/>
        </w:rPr>
        <w:t>浏览器，其开始正式支持了</w:t>
      </w:r>
      <w:r>
        <w:rPr>
          <w:rFonts w:hint="eastAsia"/>
          <w:sz w:val="24"/>
        </w:rPr>
        <w:t>WebGL</w:t>
      </w:r>
      <w:r>
        <w:rPr>
          <w:rFonts w:hint="eastAsia"/>
          <w:sz w:val="24"/>
        </w:rPr>
        <w:t>。</w:t>
      </w:r>
    </w:p>
    <w:p w14:paraId="41041E9B" w14:textId="77777777" w:rsidR="00067B30" w:rsidRDefault="0031372E">
      <w:pPr>
        <w:ind w:firstLine="420"/>
        <w:jc w:val="center"/>
        <w:rPr>
          <w:rStyle w:val="Char2"/>
        </w:rPr>
      </w:pPr>
      <w:bookmarkStart w:id="89" w:name="OLE_LINK46"/>
      <w:r>
        <w:rPr>
          <w:rStyle w:val="Char2"/>
          <w:rFonts w:hint="eastAsia"/>
          <w:noProof/>
        </w:rPr>
        <w:drawing>
          <wp:anchor distT="0" distB="0" distL="114300" distR="114300" simplePos="0" relativeHeight="251703296" behindDoc="0" locked="0" layoutInCell="1" allowOverlap="1" wp14:anchorId="2533ACA7" wp14:editId="4A7352EA">
            <wp:simplePos x="0" y="0"/>
            <wp:positionH relativeFrom="column">
              <wp:posOffset>588645</wp:posOffset>
            </wp:positionH>
            <wp:positionV relativeFrom="paragraph">
              <wp:posOffset>86995</wp:posOffset>
            </wp:positionV>
            <wp:extent cx="4295775" cy="1951990"/>
            <wp:effectExtent l="0" t="0" r="9525" b="10160"/>
            <wp:wrapTopAndBottom/>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2" cstate="print"/>
                    <a:stretch>
                      <a:fillRect/>
                    </a:stretch>
                  </pic:blipFill>
                  <pic:spPr>
                    <a:xfrm>
                      <a:off x="0" y="0"/>
                      <a:ext cx="4295775" cy="1951990"/>
                    </a:xfrm>
                    <a:prstGeom prst="rect">
                      <a:avLst/>
                    </a:prstGeom>
                    <a:noFill/>
                    <a:ln w="9525">
                      <a:noFill/>
                    </a:ln>
                  </pic:spPr>
                </pic:pic>
              </a:graphicData>
            </a:graphic>
          </wp:anchor>
        </w:drawing>
      </w:r>
      <w:bookmarkStart w:id="90" w:name="_Toc3619"/>
      <w:r>
        <w:rPr>
          <w:rStyle w:val="Char2"/>
          <w:rFonts w:hint="eastAsia"/>
        </w:rPr>
        <w:t>图</w:t>
      </w:r>
      <w:r>
        <w:rPr>
          <w:rStyle w:val="Char2"/>
          <w:rFonts w:hint="eastAsia"/>
        </w:rPr>
        <w:t>2-4  PC</w:t>
      </w:r>
      <w:r>
        <w:rPr>
          <w:rStyle w:val="Char2"/>
          <w:rFonts w:hint="eastAsia"/>
        </w:rPr>
        <w:t>端浏览器对</w:t>
      </w:r>
      <w:r>
        <w:rPr>
          <w:rStyle w:val="Char2"/>
          <w:rFonts w:hint="eastAsia"/>
        </w:rPr>
        <w:t>WebGL</w:t>
      </w:r>
      <w:r>
        <w:rPr>
          <w:rStyle w:val="Char2"/>
          <w:rFonts w:hint="eastAsia"/>
        </w:rPr>
        <w:t>的兼容性对比</w:t>
      </w:r>
      <w:bookmarkEnd w:id="90"/>
    </w:p>
    <w:bookmarkEnd w:id="89"/>
    <w:p w14:paraId="561709E2" w14:textId="77777777" w:rsidR="00067B30" w:rsidRDefault="0031372E">
      <w:pPr>
        <w:spacing w:line="500" w:lineRule="exact"/>
        <w:ind w:firstLine="420"/>
        <w:rPr>
          <w:sz w:val="24"/>
        </w:rPr>
      </w:pPr>
      <w:r>
        <w:rPr>
          <w:rFonts w:hint="eastAsia"/>
          <w:sz w:val="24"/>
        </w:rPr>
        <w:lastRenderedPageBreak/>
        <w:t>目前，移动端也对</w:t>
      </w:r>
      <w:r>
        <w:rPr>
          <w:rFonts w:hint="eastAsia"/>
          <w:sz w:val="24"/>
        </w:rPr>
        <w:t>WebGL</w:t>
      </w:r>
      <w:r>
        <w:rPr>
          <w:rFonts w:hint="eastAsia"/>
          <w:sz w:val="24"/>
        </w:rPr>
        <w:t>提供了良好的支持，浏览器的兼容性如图</w:t>
      </w:r>
      <w:r>
        <w:rPr>
          <w:rFonts w:hint="eastAsia"/>
          <w:sz w:val="24"/>
        </w:rPr>
        <w:t>2-5</w:t>
      </w:r>
      <w:r>
        <w:rPr>
          <w:rFonts w:hint="eastAsia"/>
          <w:sz w:val="24"/>
        </w:rPr>
        <w:t>所示，在</w:t>
      </w:r>
      <w:r>
        <w:rPr>
          <w:rFonts w:hint="eastAsia"/>
          <w:sz w:val="24"/>
        </w:rPr>
        <w:t>IOS</w:t>
      </w:r>
      <w:r>
        <w:rPr>
          <w:rFonts w:hint="eastAsia"/>
          <w:sz w:val="24"/>
        </w:rPr>
        <w:t>系统上</w:t>
      </w:r>
      <w:r>
        <w:rPr>
          <w:rFonts w:hint="eastAsia"/>
          <w:sz w:val="24"/>
        </w:rPr>
        <w:t>Safari</w:t>
      </w:r>
      <w:r>
        <w:rPr>
          <w:rFonts w:hint="eastAsia"/>
          <w:sz w:val="24"/>
        </w:rPr>
        <w:t>浏览器能够提供很好的支持，安卓原生浏览器升级为</w:t>
      </w:r>
      <w:r>
        <w:rPr>
          <w:rFonts w:hint="eastAsia"/>
          <w:sz w:val="24"/>
        </w:rPr>
        <w:t>chromium53</w:t>
      </w:r>
      <w:r>
        <w:rPr>
          <w:rFonts w:hint="eastAsia"/>
          <w:sz w:val="24"/>
        </w:rPr>
        <w:t>内核版本后也开始支持</w:t>
      </w:r>
      <w:r>
        <w:rPr>
          <w:rFonts w:hint="eastAsia"/>
          <w:sz w:val="24"/>
        </w:rPr>
        <w:t>WebGL</w:t>
      </w:r>
      <w:r>
        <w:rPr>
          <w:rFonts w:hint="eastAsia"/>
          <w:sz w:val="24"/>
        </w:rPr>
        <w:t>，另外还能使用</w:t>
      </w:r>
      <w:r>
        <w:rPr>
          <w:rFonts w:hint="eastAsia"/>
          <w:sz w:val="24"/>
        </w:rPr>
        <w:t>QQ</w:t>
      </w:r>
      <w:r>
        <w:rPr>
          <w:rFonts w:hint="eastAsia"/>
          <w:sz w:val="24"/>
        </w:rPr>
        <w:t>、</w:t>
      </w:r>
      <w:r>
        <w:rPr>
          <w:rFonts w:hint="eastAsia"/>
          <w:sz w:val="24"/>
        </w:rPr>
        <w:t>UC</w:t>
      </w:r>
      <w:r>
        <w:rPr>
          <w:rFonts w:hint="eastAsia"/>
          <w:sz w:val="24"/>
        </w:rPr>
        <w:t>或</w:t>
      </w:r>
      <w:r>
        <w:rPr>
          <w:rFonts w:hint="eastAsia"/>
          <w:sz w:val="24"/>
        </w:rPr>
        <w:t>Google Chrome</w:t>
      </w:r>
      <w:r>
        <w:rPr>
          <w:rFonts w:hint="eastAsia"/>
          <w:sz w:val="24"/>
        </w:rPr>
        <w:t>浏览器在移动端运行</w:t>
      </w:r>
      <w:r>
        <w:rPr>
          <w:rFonts w:hint="eastAsia"/>
          <w:sz w:val="24"/>
        </w:rPr>
        <w:t>WebGL</w:t>
      </w:r>
      <w:r>
        <w:rPr>
          <w:rFonts w:hint="eastAsia"/>
          <w:sz w:val="24"/>
        </w:rPr>
        <w:t>系统。</w:t>
      </w:r>
    </w:p>
    <w:p w14:paraId="4CE2FA51" w14:textId="77777777" w:rsidR="00067B30" w:rsidRDefault="0031372E">
      <w:pPr>
        <w:spacing w:beforeLines="50" w:before="156" w:afterLines="50" w:after="156"/>
        <w:ind w:firstLine="420"/>
        <w:jc w:val="center"/>
        <w:rPr>
          <w:rStyle w:val="Char2"/>
        </w:rPr>
      </w:pPr>
      <w:r>
        <w:rPr>
          <w:rStyle w:val="Char2"/>
          <w:rFonts w:hint="eastAsia"/>
          <w:noProof/>
        </w:rPr>
        <w:drawing>
          <wp:anchor distT="0" distB="0" distL="114300" distR="114300" simplePos="0" relativeHeight="251702272" behindDoc="0" locked="0" layoutInCell="1" allowOverlap="1" wp14:anchorId="4540C974" wp14:editId="617D36F0">
            <wp:simplePos x="0" y="0"/>
            <wp:positionH relativeFrom="column">
              <wp:posOffset>449580</wp:posOffset>
            </wp:positionH>
            <wp:positionV relativeFrom="paragraph">
              <wp:posOffset>80645</wp:posOffset>
            </wp:positionV>
            <wp:extent cx="4393565" cy="1807210"/>
            <wp:effectExtent l="0" t="0" r="6985" b="2540"/>
            <wp:wrapTopAndBottom/>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33" cstate="print"/>
                    <a:stretch>
                      <a:fillRect/>
                    </a:stretch>
                  </pic:blipFill>
                  <pic:spPr>
                    <a:xfrm>
                      <a:off x="0" y="0"/>
                      <a:ext cx="4393565" cy="1807210"/>
                    </a:xfrm>
                    <a:prstGeom prst="rect">
                      <a:avLst/>
                    </a:prstGeom>
                    <a:noFill/>
                    <a:ln w="9525">
                      <a:noFill/>
                    </a:ln>
                  </pic:spPr>
                </pic:pic>
              </a:graphicData>
            </a:graphic>
          </wp:anchor>
        </w:drawing>
      </w:r>
      <w:bookmarkStart w:id="91" w:name="_Toc22986"/>
      <w:r>
        <w:rPr>
          <w:rStyle w:val="Char2"/>
          <w:rFonts w:hint="eastAsia"/>
        </w:rPr>
        <w:t>图</w:t>
      </w:r>
      <w:r>
        <w:rPr>
          <w:rStyle w:val="Char2"/>
          <w:rFonts w:hint="eastAsia"/>
        </w:rPr>
        <w:t xml:space="preserve">2-5  </w:t>
      </w:r>
      <w:r>
        <w:rPr>
          <w:rStyle w:val="Char2"/>
          <w:rFonts w:hint="eastAsia"/>
        </w:rPr>
        <w:t>移动端浏览器对</w:t>
      </w:r>
      <w:r>
        <w:rPr>
          <w:rStyle w:val="Char2"/>
          <w:rFonts w:hint="eastAsia"/>
        </w:rPr>
        <w:t>WebGL</w:t>
      </w:r>
      <w:r>
        <w:rPr>
          <w:rStyle w:val="Char2"/>
          <w:rFonts w:hint="eastAsia"/>
        </w:rPr>
        <w:t>的兼容性对比</w:t>
      </w:r>
      <w:bookmarkEnd w:id="91"/>
    </w:p>
    <w:p w14:paraId="3AA9DFC0" w14:textId="77777777" w:rsidR="00067B30" w:rsidRDefault="0031372E">
      <w:pPr>
        <w:spacing w:line="500" w:lineRule="exact"/>
        <w:ind w:firstLine="420"/>
        <w:rPr>
          <w:sz w:val="24"/>
        </w:rPr>
      </w:pPr>
      <w:r>
        <w:rPr>
          <w:rFonts w:hint="eastAsia"/>
          <w:sz w:val="24"/>
        </w:rPr>
        <w:t>综合对比这三种</w:t>
      </w:r>
      <w:r>
        <w:rPr>
          <w:rFonts w:hint="eastAsia"/>
          <w:sz w:val="24"/>
        </w:rPr>
        <w:t>3D</w:t>
      </w:r>
      <w:r>
        <w:rPr>
          <w:rFonts w:hint="eastAsia"/>
          <w:sz w:val="24"/>
        </w:rPr>
        <w:t>引擎，在功能的丰富性、性能优化方案、兼容性等方面各有差异。在功能性方面，</w:t>
      </w:r>
      <w:r>
        <w:rPr>
          <w:rFonts w:hint="eastAsia"/>
          <w:sz w:val="24"/>
        </w:rPr>
        <w:t>Cesium</w:t>
      </w:r>
      <w:r>
        <w:rPr>
          <w:rFonts w:hint="eastAsia"/>
          <w:sz w:val="24"/>
        </w:rPr>
        <w:t>内置了许多三维基础模型，也支持外部模型的导入，支持所有标准数据格式，能通过</w:t>
      </w:r>
      <w:r>
        <w:rPr>
          <w:rFonts w:hint="eastAsia"/>
          <w:sz w:val="24"/>
        </w:rPr>
        <w:t>CZML</w:t>
      </w:r>
      <w:r>
        <w:rPr>
          <w:rFonts w:hint="eastAsia"/>
          <w:sz w:val="24"/>
        </w:rPr>
        <w:t>构建动态场景，最重要的是它支持所有标准格式地形数据以及符合</w:t>
      </w:r>
      <w:r>
        <w:rPr>
          <w:rFonts w:hint="eastAsia"/>
          <w:sz w:val="24"/>
        </w:rPr>
        <w:t>OGC</w:t>
      </w:r>
      <w:r>
        <w:rPr>
          <w:rFonts w:hint="eastAsia"/>
          <w:sz w:val="24"/>
        </w:rPr>
        <w:t>标准的地图服务；</w:t>
      </w:r>
      <w:r>
        <w:rPr>
          <w:rFonts w:hint="eastAsia"/>
          <w:sz w:val="24"/>
        </w:rPr>
        <w:t>Three.js</w:t>
      </w:r>
      <w:r>
        <w:rPr>
          <w:rFonts w:hint="eastAsia"/>
          <w:sz w:val="24"/>
        </w:rPr>
        <w:t>和</w:t>
      </w:r>
      <w:r>
        <w:rPr>
          <w:rFonts w:hint="eastAsia"/>
          <w:sz w:val="24"/>
        </w:rPr>
        <w:t>Babylon.js</w:t>
      </w:r>
      <w:r>
        <w:rPr>
          <w:rFonts w:hint="eastAsia"/>
          <w:sz w:val="24"/>
        </w:rPr>
        <w:t>在内置模型、导入外部模型、动画效果的支持方面都表现不错，但所展现的地形效果不佳，也缺乏对地图服务的支持。性能优化方面，</w:t>
      </w:r>
      <w:r>
        <w:rPr>
          <w:rFonts w:hint="eastAsia"/>
          <w:sz w:val="24"/>
        </w:rPr>
        <w:t>Cesium</w:t>
      </w:r>
      <w:r>
        <w:rPr>
          <w:rFonts w:hint="eastAsia"/>
          <w:sz w:val="24"/>
        </w:rPr>
        <w:t>内部优化了模型的渲染，同时针对切片数据也采取了多种优化策略提高了切片可视化效果；</w:t>
      </w:r>
      <w:r>
        <w:rPr>
          <w:rFonts w:hint="eastAsia"/>
          <w:sz w:val="24"/>
        </w:rPr>
        <w:t>Three.js</w:t>
      </w:r>
      <w:r>
        <w:rPr>
          <w:rFonts w:hint="eastAsia"/>
          <w:sz w:val="24"/>
        </w:rPr>
        <w:t>虽然简化了工作量，但没有对性能进行过多的优化。在浏览器兼容性方面，使用这三类框架都需要支持</w:t>
      </w:r>
      <w:r>
        <w:rPr>
          <w:rFonts w:hint="eastAsia"/>
          <w:sz w:val="24"/>
        </w:rPr>
        <w:t>WebGL</w:t>
      </w:r>
      <w:r>
        <w:rPr>
          <w:rFonts w:hint="eastAsia"/>
          <w:sz w:val="24"/>
        </w:rPr>
        <w:t>的浏览器，目前大部分主流的</w:t>
      </w:r>
      <w:r>
        <w:rPr>
          <w:rFonts w:hint="eastAsia"/>
          <w:sz w:val="24"/>
        </w:rPr>
        <w:t>PC</w:t>
      </w:r>
      <w:r>
        <w:rPr>
          <w:rFonts w:hint="eastAsia"/>
          <w:sz w:val="24"/>
        </w:rPr>
        <w:t>端浏览器都支持，</w:t>
      </w:r>
      <w:r>
        <w:rPr>
          <w:rFonts w:hint="eastAsia"/>
          <w:sz w:val="24"/>
        </w:rPr>
        <w:t>IE</w:t>
      </w:r>
      <w:r>
        <w:rPr>
          <w:rFonts w:hint="eastAsia"/>
          <w:sz w:val="24"/>
        </w:rPr>
        <w:t>浏览器可通过插件实现支持，同时移动端也逐渐对</w:t>
      </w:r>
      <w:r>
        <w:rPr>
          <w:rFonts w:hint="eastAsia"/>
          <w:sz w:val="24"/>
        </w:rPr>
        <w:t>WebGL</w:t>
      </w:r>
      <w:r>
        <w:rPr>
          <w:rFonts w:hint="eastAsia"/>
          <w:sz w:val="24"/>
        </w:rPr>
        <w:t>提供了良好的支持。</w:t>
      </w:r>
    </w:p>
    <w:p w14:paraId="21F998ED" w14:textId="77777777" w:rsidR="00067B30" w:rsidRDefault="0031372E">
      <w:pPr>
        <w:spacing w:line="500" w:lineRule="exact"/>
        <w:ind w:firstLine="420"/>
        <w:rPr>
          <w:sz w:val="24"/>
        </w:rPr>
      </w:pPr>
      <w:r>
        <w:rPr>
          <w:rFonts w:cs="宋体" w:hint="eastAsia"/>
          <w:sz w:val="24"/>
          <w:lang w:bidi="ar"/>
        </w:rPr>
        <w:t>综上分析得知，</w:t>
      </w:r>
      <w:r>
        <w:rPr>
          <w:sz w:val="24"/>
          <w:lang w:bidi="ar"/>
        </w:rPr>
        <w:t>Cesium</w:t>
      </w:r>
      <w:r>
        <w:rPr>
          <w:rFonts w:cs="宋体" w:hint="eastAsia"/>
          <w:sz w:val="24"/>
          <w:lang w:bidi="ar"/>
        </w:rPr>
        <w:t>对于三维地理空间数据模型支持和三维</w:t>
      </w:r>
      <w:r>
        <w:rPr>
          <w:sz w:val="24"/>
          <w:lang w:bidi="ar"/>
        </w:rPr>
        <w:t>GIS</w:t>
      </w:r>
      <w:r>
        <w:rPr>
          <w:rFonts w:cs="宋体" w:hint="eastAsia"/>
          <w:sz w:val="24"/>
          <w:lang w:bidi="ar"/>
        </w:rPr>
        <w:t>可视化方面有优势，同时对性能的优化表现也十分出色，因此本文选取</w:t>
      </w:r>
      <w:r>
        <w:rPr>
          <w:sz w:val="24"/>
          <w:lang w:bidi="ar"/>
        </w:rPr>
        <w:t>Cesium</w:t>
      </w:r>
      <w:r>
        <w:rPr>
          <w:rFonts w:cs="宋体" w:hint="eastAsia"/>
          <w:sz w:val="24"/>
          <w:lang w:bidi="ar"/>
        </w:rPr>
        <w:t>作为三维</w:t>
      </w:r>
      <w:r>
        <w:rPr>
          <w:sz w:val="24"/>
          <w:lang w:bidi="ar"/>
        </w:rPr>
        <w:t>WebGIS</w:t>
      </w:r>
      <w:r>
        <w:rPr>
          <w:rFonts w:cs="宋体" w:hint="eastAsia"/>
          <w:sz w:val="24"/>
          <w:lang w:bidi="ar"/>
        </w:rPr>
        <w:t>原型系统的引擎。</w:t>
      </w:r>
    </w:p>
    <w:p w14:paraId="7F6C7D35" w14:textId="77777777" w:rsidR="00067B30" w:rsidRDefault="0031372E">
      <w:pPr>
        <w:pStyle w:val="2"/>
        <w:spacing w:before="312" w:after="156"/>
      </w:pPr>
      <w:r>
        <w:rPr>
          <w:rFonts w:hint="eastAsia"/>
        </w:rPr>
        <w:lastRenderedPageBreak/>
        <w:t xml:space="preserve"> </w:t>
      </w:r>
      <w:bookmarkStart w:id="92" w:name="_Toc24543"/>
      <w:r>
        <w:rPr>
          <w:rFonts w:hint="eastAsia"/>
        </w:rPr>
        <w:t>本章小结</w:t>
      </w:r>
      <w:bookmarkEnd w:id="92"/>
    </w:p>
    <w:p w14:paraId="000C548B" w14:textId="77777777" w:rsidR="00067B30" w:rsidRDefault="0031372E">
      <w:pPr>
        <w:spacing w:line="500" w:lineRule="exact"/>
        <w:ind w:firstLine="420"/>
        <w:rPr>
          <w:sz w:val="24"/>
        </w:rPr>
      </w:pPr>
      <w:r>
        <w:rPr>
          <w:rFonts w:hint="eastAsia"/>
          <w:sz w:val="24"/>
        </w:rPr>
        <w:t>本章首先对当前流行的基于互联网的三维可视化技术进行了介绍，将它们归纳为基于插件和浏览器原生支持的</w:t>
      </w:r>
      <w:r>
        <w:rPr>
          <w:rFonts w:hint="eastAsia"/>
          <w:sz w:val="24"/>
        </w:rPr>
        <w:t>Web3D</w:t>
      </w:r>
      <w:r>
        <w:rPr>
          <w:rFonts w:hint="eastAsia"/>
          <w:sz w:val="24"/>
        </w:rPr>
        <w:t>技术，并从技术特性、优缺点方面进行了比较，选择了</w:t>
      </w:r>
      <w:r>
        <w:rPr>
          <w:rFonts w:hint="eastAsia"/>
          <w:sz w:val="24"/>
        </w:rPr>
        <w:t>HTML5+WebGL</w:t>
      </w:r>
      <w:r>
        <w:rPr>
          <w:rFonts w:hint="eastAsia"/>
          <w:sz w:val="24"/>
        </w:rPr>
        <w:t>作为平台的技术方案。然后介绍了多种三维可视化框架，并从功能性、是否开源、性能优化方案、兼容性等方面进行了分析，最终选取</w:t>
      </w:r>
      <w:r>
        <w:rPr>
          <w:rFonts w:hint="eastAsia"/>
          <w:sz w:val="24"/>
        </w:rPr>
        <w:t>Cesium</w:t>
      </w:r>
      <w:r>
        <w:rPr>
          <w:rFonts w:hint="eastAsia"/>
          <w:sz w:val="24"/>
        </w:rPr>
        <w:t>框架作为本平台开发的三维引擎，并对选择该框架的原因和优势方面加以阐述。</w:t>
      </w:r>
    </w:p>
    <w:p w14:paraId="7413F664" w14:textId="77777777" w:rsidR="00067B30" w:rsidRDefault="00067B30">
      <w:pPr>
        <w:sectPr w:rsidR="00067B30">
          <w:headerReference w:type="default" r:id="rId34"/>
          <w:pgSz w:w="11906" w:h="16838"/>
          <w:pgMar w:top="1440" w:right="1800" w:bottom="1440" w:left="1800" w:header="851" w:footer="992" w:gutter="0"/>
          <w:cols w:space="720"/>
          <w:docGrid w:type="lines" w:linePitch="312"/>
        </w:sectPr>
      </w:pPr>
    </w:p>
    <w:p w14:paraId="3CE04660" w14:textId="77777777" w:rsidR="00067B30" w:rsidRDefault="0031372E">
      <w:pPr>
        <w:pStyle w:val="1"/>
      </w:pPr>
      <w:bookmarkStart w:id="93" w:name="_Toc15605"/>
      <w:r>
        <w:rPr>
          <w:rFonts w:hint="eastAsia"/>
        </w:rPr>
        <w:lastRenderedPageBreak/>
        <w:t>三维</w:t>
      </w:r>
      <w:r>
        <w:rPr>
          <w:rFonts w:ascii="Times New Roman" w:hAnsi="Times New Roman"/>
        </w:rPr>
        <w:t>WebGIS</w:t>
      </w:r>
      <w:r>
        <w:rPr>
          <w:rFonts w:hint="eastAsia"/>
        </w:rPr>
        <w:t>原理剖析</w:t>
      </w:r>
      <w:bookmarkEnd w:id="93"/>
    </w:p>
    <w:p w14:paraId="02F8B5A8" w14:textId="77777777" w:rsidR="00067B30" w:rsidRDefault="0031372E">
      <w:pPr>
        <w:spacing w:line="500" w:lineRule="exact"/>
        <w:ind w:firstLine="420"/>
        <w:rPr>
          <w:rFonts w:ascii="宋体" w:cs="宋体"/>
          <w:sz w:val="24"/>
        </w:rPr>
      </w:pPr>
      <w:r>
        <w:rPr>
          <w:rFonts w:hint="eastAsia"/>
          <w:sz w:val="24"/>
        </w:rPr>
        <w:t>WebGL</w:t>
      </w:r>
      <w:r>
        <w:rPr>
          <w:rFonts w:hint="eastAsia"/>
          <w:sz w:val="24"/>
        </w:rPr>
        <w:t>是实现三维</w:t>
      </w:r>
      <w:r>
        <w:rPr>
          <w:rFonts w:hint="eastAsia"/>
          <w:sz w:val="24"/>
        </w:rPr>
        <w:t>WebGIS</w:t>
      </w:r>
      <w:r>
        <w:rPr>
          <w:rFonts w:hint="eastAsia"/>
          <w:sz w:val="24"/>
        </w:rPr>
        <w:t>的核心技术。本章首先说明了</w:t>
      </w:r>
      <w:r>
        <w:rPr>
          <w:rFonts w:hint="eastAsia"/>
          <w:sz w:val="24"/>
        </w:rPr>
        <w:t>WebGL</w:t>
      </w:r>
      <w:r>
        <w:rPr>
          <w:rFonts w:hint="eastAsia"/>
          <w:sz w:val="24"/>
        </w:rPr>
        <w:t>图形绘制原理及三维虚拟地球构建过程，然后分析如何基于</w:t>
      </w:r>
      <w:r>
        <w:rPr>
          <w:rFonts w:hint="eastAsia"/>
          <w:sz w:val="24"/>
        </w:rPr>
        <w:t>ECNUGIS</w:t>
      </w:r>
      <w:r>
        <w:rPr>
          <w:rFonts w:hint="eastAsia"/>
          <w:sz w:val="24"/>
        </w:rPr>
        <w:t>平台的服务接口，实现对三维动态矢量要素渲染优化。研究了三维矢量切片数据的组织、加载以及缓存机制、</w:t>
      </w:r>
      <w:r>
        <w:rPr>
          <w:rFonts w:hint="eastAsia"/>
          <w:sz w:val="24"/>
        </w:rPr>
        <w:t>3D</w:t>
      </w:r>
      <w:r>
        <w:rPr>
          <w:rFonts w:hint="eastAsia"/>
          <w:sz w:val="24"/>
        </w:rPr>
        <w:t>切片加载技术和大规模三维场景可视化技术。最后讨论了</w:t>
      </w:r>
      <w:r>
        <w:rPr>
          <w:rFonts w:hint="eastAsia"/>
          <w:sz w:val="24"/>
        </w:rPr>
        <w:t>WebVR</w:t>
      </w:r>
      <w:r>
        <w:rPr>
          <w:rFonts w:hint="eastAsia"/>
          <w:sz w:val="24"/>
        </w:rPr>
        <w:t>技术原理，</w:t>
      </w:r>
      <w:r>
        <w:rPr>
          <w:rFonts w:hint="eastAsia"/>
          <w:sz w:val="24"/>
        </w:rPr>
        <w:t xml:space="preserve"> VR</w:t>
      </w:r>
      <w:r>
        <w:rPr>
          <w:rFonts w:hint="eastAsia"/>
          <w:sz w:val="24"/>
        </w:rPr>
        <w:t>设备连接与实时状态响应机制，并分析了</w:t>
      </w:r>
      <w:r>
        <w:rPr>
          <w:rFonts w:hint="eastAsia"/>
          <w:sz w:val="24"/>
        </w:rPr>
        <w:t>WebVR</w:t>
      </w:r>
      <w:r>
        <w:rPr>
          <w:rFonts w:hint="eastAsia"/>
          <w:sz w:val="24"/>
        </w:rPr>
        <w:t>立体视觉呈现的原理。</w:t>
      </w:r>
    </w:p>
    <w:p w14:paraId="1A5DAD46" w14:textId="77777777" w:rsidR="00067B30" w:rsidRDefault="0031372E">
      <w:pPr>
        <w:pStyle w:val="2"/>
        <w:spacing w:before="312" w:after="156"/>
      </w:pPr>
      <w:r>
        <w:rPr>
          <w:rFonts w:hint="eastAsia"/>
        </w:rPr>
        <w:t xml:space="preserve"> </w:t>
      </w:r>
      <w:bookmarkStart w:id="94" w:name="_Toc9333"/>
      <w:r>
        <w:rPr>
          <w:rFonts w:ascii="Times New Roman" w:hAnsi="Times New Roman"/>
        </w:rPr>
        <w:t>WebGL</w:t>
      </w:r>
      <w:r>
        <w:t>三维</w:t>
      </w:r>
      <w:r>
        <w:rPr>
          <w:rFonts w:hint="eastAsia"/>
        </w:rPr>
        <w:t>虚拟地球</w:t>
      </w:r>
      <w:bookmarkEnd w:id="94"/>
    </w:p>
    <w:p w14:paraId="16CD1599" w14:textId="77777777" w:rsidR="00067B30" w:rsidRDefault="0031372E">
      <w:pPr>
        <w:spacing w:line="500" w:lineRule="exact"/>
        <w:ind w:firstLine="420"/>
        <w:rPr>
          <w:sz w:val="24"/>
        </w:rPr>
      </w:pPr>
      <w:r>
        <w:rPr>
          <w:rFonts w:hint="eastAsia"/>
          <w:sz w:val="24"/>
        </w:rPr>
        <w:t>WebGL</w:t>
      </w:r>
      <w:r>
        <w:rPr>
          <w:rFonts w:hint="eastAsia"/>
          <w:sz w:val="24"/>
        </w:rPr>
        <w:t>技术结合</w:t>
      </w:r>
      <w:r>
        <w:rPr>
          <w:rFonts w:hint="eastAsia"/>
          <w:sz w:val="24"/>
        </w:rPr>
        <w:t>HTML5</w:t>
      </w:r>
      <w:r>
        <w:rPr>
          <w:rFonts w:hint="eastAsia"/>
          <w:sz w:val="24"/>
        </w:rPr>
        <w:t>解决了构建交互式</w:t>
      </w:r>
      <w:r>
        <w:rPr>
          <w:rFonts w:hint="eastAsia"/>
          <w:sz w:val="24"/>
        </w:rPr>
        <w:t>3D</w:t>
      </w:r>
      <w:r>
        <w:rPr>
          <w:rFonts w:hint="eastAsia"/>
          <w:sz w:val="24"/>
        </w:rPr>
        <w:t>场景的两个重要问题：其一是为构建免插件的三维动态场景展示与交互的网站提供了解决方案，基于</w:t>
      </w:r>
      <w:r>
        <w:rPr>
          <w:rFonts w:hint="eastAsia"/>
          <w:sz w:val="24"/>
        </w:rPr>
        <w:t>WebGL</w:t>
      </w:r>
      <w:r>
        <w:rPr>
          <w:rFonts w:hint="eastAsia"/>
          <w:sz w:val="24"/>
        </w:rPr>
        <w:t>的三维场景渲染是使用</w:t>
      </w:r>
      <w:r>
        <w:rPr>
          <w:rFonts w:hint="eastAsia"/>
          <w:sz w:val="24"/>
        </w:rPr>
        <w:t>JavaScript</w:t>
      </w:r>
      <w:r>
        <w:rPr>
          <w:rFonts w:hint="eastAsia"/>
          <w:sz w:val="24"/>
        </w:rPr>
        <w:t>语言调用</w:t>
      </w:r>
      <w:r>
        <w:rPr>
          <w:rFonts w:hint="eastAsia"/>
          <w:sz w:val="24"/>
        </w:rPr>
        <w:t xml:space="preserve">WebGL </w:t>
      </w:r>
      <w:r>
        <w:rPr>
          <w:rFonts w:hint="eastAsia"/>
          <w:sz w:val="24"/>
        </w:rPr>
        <w:t>上下文环境中的图形绘制</w:t>
      </w:r>
      <w:r>
        <w:rPr>
          <w:rFonts w:hint="eastAsia"/>
          <w:sz w:val="24"/>
        </w:rPr>
        <w:t>API</w:t>
      </w:r>
      <w:r>
        <w:rPr>
          <w:rFonts w:hint="eastAsia"/>
          <w:sz w:val="24"/>
        </w:rPr>
        <w:t>实现的，因此浏览器无需安装插件；另外，能够通过</w:t>
      </w:r>
      <w:r>
        <w:rPr>
          <w:rFonts w:hint="eastAsia"/>
          <w:sz w:val="24"/>
        </w:rPr>
        <w:t>GPU</w:t>
      </w:r>
      <w:r>
        <w:rPr>
          <w:rFonts w:hint="eastAsia"/>
          <w:sz w:val="24"/>
        </w:rPr>
        <w:t>为</w:t>
      </w:r>
      <w:r>
        <w:rPr>
          <w:rFonts w:hint="eastAsia"/>
          <w:sz w:val="24"/>
        </w:rPr>
        <w:t>HTML5 Canvas</w:t>
      </w:r>
      <w:r>
        <w:rPr>
          <w:rFonts w:hint="eastAsia"/>
          <w:sz w:val="24"/>
        </w:rPr>
        <w:t>提供硬件图形加速功能，实现大规模复杂三维场景的流畅展示</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_Ref8496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[40]</w:t>
      </w:r>
      <w:r>
        <w:rPr>
          <w:rFonts w:ascii="宋体" w:hAnsi="宋体" w:cs="宋体" w:hint="eastAsia"/>
          <w:sz w:val="24"/>
          <w:vertAlign w:val="superscript"/>
        </w:rPr>
        <w:fldChar w:fldCharType="end"/>
      </w:r>
      <w:r>
        <w:rPr>
          <w:rFonts w:ascii="宋体" w:hAnsi="宋体" w:cs="宋体" w:hint="eastAsia"/>
          <w:sz w:val="24"/>
        </w:rPr>
        <w:t>。</w:t>
      </w:r>
      <w:r>
        <w:rPr>
          <w:rFonts w:hint="eastAsia"/>
          <w:sz w:val="24"/>
        </w:rPr>
        <w:t>但是基于</w:t>
      </w:r>
      <w:r>
        <w:rPr>
          <w:rFonts w:hint="eastAsia"/>
          <w:sz w:val="24"/>
        </w:rPr>
        <w:t>WebGL</w:t>
      </w:r>
      <w:r>
        <w:rPr>
          <w:rFonts w:hint="eastAsia"/>
          <w:sz w:val="24"/>
        </w:rPr>
        <w:t>的三维球体渲染过程还是相当复杂的，以下将从基于</w:t>
      </w:r>
      <w:r>
        <w:rPr>
          <w:rFonts w:hint="eastAsia"/>
          <w:sz w:val="24"/>
        </w:rPr>
        <w:t>WebGL</w:t>
      </w:r>
      <w:r>
        <w:rPr>
          <w:rFonts w:hint="eastAsia"/>
          <w:sz w:val="24"/>
        </w:rPr>
        <w:t>的基本图元绘制、三维虚拟地球的构建及实时渲染几个方面进行阐述。</w:t>
      </w:r>
    </w:p>
    <w:p w14:paraId="54C25DC8" w14:textId="77777777" w:rsidR="00067B30" w:rsidRDefault="0031372E">
      <w:pPr>
        <w:pStyle w:val="3"/>
        <w:spacing w:before="312" w:after="156"/>
      </w:pPr>
      <w:r>
        <w:rPr>
          <w:rFonts w:hint="eastAsia"/>
        </w:rPr>
        <w:t xml:space="preserve"> </w:t>
      </w:r>
      <w:bookmarkStart w:id="95" w:name="_Toc5085"/>
      <w:r>
        <w:rPr>
          <w:rFonts w:hint="eastAsia"/>
        </w:rPr>
        <w:t>基于</w:t>
      </w:r>
      <w:r>
        <w:rPr>
          <w:rFonts w:ascii="Times New Roman" w:hAnsi="Times New Roman"/>
        </w:rPr>
        <w:t>WebGL</w:t>
      </w:r>
      <w:r>
        <w:rPr>
          <w:rFonts w:hint="eastAsia"/>
        </w:rPr>
        <w:t>的图形绘制</w:t>
      </w:r>
      <w:bookmarkEnd w:id="95"/>
    </w:p>
    <w:p w14:paraId="3F949B45" w14:textId="77777777" w:rsidR="00067B30" w:rsidRDefault="0031372E">
      <w:pPr>
        <w:spacing w:line="500" w:lineRule="exact"/>
        <w:ind w:firstLine="420"/>
        <w:rPr>
          <w:sz w:val="24"/>
        </w:rPr>
      </w:pPr>
      <w:r>
        <w:rPr>
          <w:rFonts w:hint="eastAsia"/>
          <w:sz w:val="24"/>
        </w:rPr>
        <w:t>首先需要了解在</w:t>
      </w:r>
      <w:r>
        <w:rPr>
          <w:rFonts w:hint="eastAsia"/>
          <w:sz w:val="24"/>
        </w:rPr>
        <w:t>WebGL</w:t>
      </w:r>
      <w:r>
        <w:rPr>
          <w:rFonts w:hint="eastAsia"/>
          <w:sz w:val="24"/>
        </w:rPr>
        <w:t>中是如何对基本图元进行绘制的，下面介绍了</w:t>
      </w:r>
      <w:r>
        <w:rPr>
          <w:rFonts w:hint="eastAsia"/>
          <w:sz w:val="24"/>
        </w:rPr>
        <w:t>WebGL</w:t>
      </w:r>
      <w:r>
        <w:rPr>
          <w:rFonts w:hint="eastAsia"/>
          <w:sz w:val="24"/>
        </w:rPr>
        <w:t>技术的基本图形的绘制过程，如图</w:t>
      </w:r>
      <w:r>
        <w:rPr>
          <w:rFonts w:hint="eastAsia"/>
          <w:sz w:val="24"/>
        </w:rPr>
        <w:t>3-1</w:t>
      </w:r>
      <w:r>
        <w:rPr>
          <w:rFonts w:hint="eastAsia"/>
          <w:sz w:val="24"/>
        </w:rPr>
        <w:t>所示。</w:t>
      </w:r>
    </w:p>
    <w:p w14:paraId="43158932" w14:textId="77777777" w:rsidR="00067B30" w:rsidRDefault="0031372E">
      <w:pPr>
        <w:spacing w:line="500" w:lineRule="exact"/>
        <w:rPr>
          <w:rFonts w:ascii="宋体" w:hAnsi="宋体" w:cs="宋体"/>
          <w:sz w:val="24"/>
        </w:rPr>
      </w:pPr>
      <w:r>
        <w:rPr>
          <w:rFonts w:ascii="宋体" w:hAnsi="宋体" w:cs="宋体" w:hint="eastAsia"/>
          <w:noProof/>
          <w:sz w:val="24"/>
        </w:rPr>
        <mc:AlternateContent>
          <mc:Choice Requires="wpg">
            <w:drawing>
              <wp:anchor distT="0" distB="0" distL="114300" distR="114300" simplePos="0" relativeHeight="253001728" behindDoc="0" locked="0" layoutInCell="1" allowOverlap="1" wp14:anchorId="1BB18030" wp14:editId="038F739A">
                <wp:simplePos x="0" y="0"/>
                <wp:positionH relativeFrom="column">
                  <wp:posOffset>-92075</wp:posOffset>
                </wp:positionH>
                <wp:positionV relativeFrom="paragraph">
                  <wp:posOffset>313690</wp:posOffset>
                </wp:positionV>
                <wp:extent cx="5615305" cy="897890"/>
                <wp:effectExtent l="6350" t="6350" r="17145" b="10160"/>
                <wp:wrapTopAndBottom/>
                <wp:docPr id="165" name="组合 165"/>
                <wp:cNvGraphicFramePr/>
                <a:graphic xmlns:a="http://schemas.openxmlformats.org/drawingml/2006/main">
                  <a:graphicData uri="http://schemas.microsoft.com/office/word/2010/wordprocessingGroup">
                    <wpg:wgp>
                      <wpg:cNvGrpSpPr/>
                      <wpg:grpSpPr>
                        <a:xfrm>
                          <a:off x="0" y="0"/>
                          <a:ext cx="5615305" cy="897890"/>
                          <a:chOff x="2285" y="226070"/>
                          <a:chExt cx="8775" cy="1223"/>
                        </a:xfrm>
                        <a:effectLst/>
                      </wpg:grpSpPr>
                      <wpg:grpSp>
                        <wpg:cNvPr id="166" name="组合 3"/>
                        <wpg:cNvGrpSpPr/>
                        <wpg:grpSpPr>
                          <a:xfrm>
                            <a:off x="2285" y="226070"/>
                            <a:ext cx="2066" cy="1223"/>
                            <a:chOff x="1412" y="262800"/>
                            <a:chExt cx="2066" cy="1223"/>
                          </a:xfrm>
                          <a:effectLst/>
                        </wpg:grpSpPr>
                        <wps:wsp>
                          <wps:cNvPr id="167" name="文本框 2"/>
                          <wps:cNvSpPr txBox="1"/>
                          <wps:spPr>
                            <a:xfrm>
                              <a:off x="1412" y="262800"/>
                              <a:ext cx="1577" cy="1223"/>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75619403" w14:textId="77777777" w:rsidR="002351D8" w:rsidRDefault="002351D8">
                                <w:r>
                                  <w:rPr>
                                    <w:rFonts w:hint="eastAsia"/>
                                  </w:rPr>
                                  <w:t>创建</w:t>
                                </w:r>
                                <w:r>
                                  <w:rPr>
                                    <w:rFonts w:hint="eastAsia"/>
                                  </w:rPr>
                                  <w:t>HTML5 Canvas</w:t>
                                </w:r>
                                <w:r>
                                  <w:rPr>
                                    <w:rFonts w:hint="eastAsia"/>
                                  </w:rPr>
                                  <w:t>元素并获取</w:t>
                                </w:r>
                                <w:r>
                                  <w:rPr>
                                    <w:rFonts w:hint="eastAsia"/>
                                  </w:rPr>
                                  <w:t>WebGL</w:t>
                                </w:r>
                                <w:r>
                                  <w:rPr>
                                    <w:rFonts w:hint="eastAsia"/>
                                  </w:rPr>
                                  <w:t>上下文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 135"/>
                          <wps:cNvSpPr/>
                          <wps:spPr>
                            <a:xfrm>
                              <a:off x="3027" y="263379"/>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169" name="组合 4"/>
                        <wpg:cNvGrpSpPr/>
                        <wpg:grpSpPr>
                          <a:xfrm>
                            <a:off x="4379" y="226339"/>
                            <a:ext cx="1825" cy="738"/>
                            <a:chOff x="1412" y="262800"/>
                            <a:chExt cx="1825" cy="738"/>
                          </a:xfrm>
                          <a:effectLst/>
                        </wpg:grpSpPr>
                        <wps:wsp>
                          <wps:cNvPr id="170" name="文本框 2"/>
                          <wps:cNvSpPr txBox="1"/>
                          <wps:spPr>
                            <a:xfrm>
                              <a:off x="1412" y="262800"/>
                              <a:ext cx="1364" cy="738"/>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0DC00C11" w14:textId="77777777" w:rsidR="002351D8" w:rsidRDefault="002351D8">
                                <w:r>
                                  <w:rPr>
                                    <w:rFonts w:hint="eastAsia"/>
                                  </w:rPr>
                                  <w:t>创建顶点和片元着色器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1" name=" 135"/>
                          <wps:cNvSpPr/>
                          <wps:spPr>
                            <a:xfrm>
                              <a:off x="2787"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172" name="组合 19"/>
                        <wpg:cNvGrpSpPr/>
                        <wpg:grpSpPr>
                          <a:xfrm>
                            <a:off x="6233" y="226348"/>
                            <a:ext cx="1825" cy="738"/>
                            <a:chOff x="1412" y="262800"/>
                            <a:chExt cx="1825" cy="738"/>
                          </a:xfrm>
                          <a:effectLst/>
                        </wpg:grpSpPr>
                        <wps:wsp>
                          <wps:cNvPr id="173" name="文本框 2"/>
                          <wps:cNvSpPr txBox="1"/>
                          <wps:spPr>
                            <a:xfrm>
                              <a:off x="1412" y="262800"/>
                              <a:ext cx="1364" cy="738"/>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3B0B4EB6" w14:textId="77777777" w:rsidR="002351D8" w:rsidRDefault="002351D8">
                                <w:r>
                                  <w:rPr>
                                    <w:rFonts w:hint="eastAsia"/>
                                  </w:rPr>
                                  <w:t>构建图形对象数组</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 135"/>
                          <wps:cNvSpPr/>
                          <wps:spPr>
                            <a:xfrm>
                              <a:off x="2787"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175" name="组合 11"/>
                        <wpg:cNvGrpSpPr/>
                        <wpg:grpSpPr>
                          <a:xfrm>
                            <a:off x="8111" y="226249"/>
                            <a:ext cx="1748" cy="927"/>
                            <a:chOff x="1412" y="262698"/>
                            <a:chExt cx="1748" cy="927"/>
                          </a:xfrm>
                          <a:effectLst/>
                        </wpg:grpSpPr>
                        <wps:wsp>
                          <wps:cNvPr id="176" name="文本框 2"/>
                          <wps:cNvSpPr txBox="1"/>
                          <wps:spPr>
                            <a:xfrm>
                              <a:off x="1412" y="262698"/>
                              <a:ext cx="1255" cy="927"/>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5478E24E" w14:textId="77777777" w:rsidR="002351D8" w:rsidRDefault="002351D8">
                                <w:pPr>
                                  <w:jc w:val="left"/>
                                </w:pPr>
                                <w:r>
                                  <w:rPr>
                                    <w:rFonts w:hint="eastAsia"/>
                                  </w:rPr>
                                  <w:t>定义矩阵</w:t>
                                </w:r>
                              </w:p>
                              <w:p w14:paraId="3C8E9F01" w14:textId="77777777" w:rsidR="002351D8" w:rsidRDefault="002351D8">
                                <w:pPr>
                                  <w:jc w:val="left"/>
                                </w:pPr>
                                <w:r>
                                  <w:rPr>
                                    <w:rFonts w:hint="eastAsia"/>
                                  </w:rPr>
                                  <w:t>并绑定到</w:t>
                                </w:r>
                                <w:r>
                                  <w:rPr>
                                    <w:rFonts w:hint="eastAsia"/>
                                  </w:rPr>
                                  <w:t>WebGL</w:t>
                                </w:r>
                                <w:r>
                                  <w:rPr>
                                    <w:rFonts w:hint="eastAsia"/>
                                  </w:rPr>
                                  <w:t>上下文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 135"/>
                          <wps:cNvSpPr/>
                          <wps:spPr>
                            <a:xfrm>
                              <a:off x="2709"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s:wsp>
                        <wps:cNvPr id="178" name="文本框 2"/>
                        <wps:cNvSpPr txBox="1"/>
                        <wps:spPr>
                          <a:xfrm>
                            <a:off x="9895" y="226281"/>
                            <a:ext cx="1165" cy="865"/>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56A122C0" w14:textId="77777777" w:rsidR="002351D8" w:rsidRDefault="002351D8"/>
                            <w:p w14:paraId="7EBEFA7C" w14:textId="77777777" w:rsidR="002351D8" w:rsidRDefault="002351D8">
                              <w:r>
                                <w:rPr>
                                  <w:rFonts w:hint="eastAsia"/>
                                </w:rPr>
                                <w:t>图元绘制</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BB18030" id="组合 165" o:spid="_x0000_s1026" style="position:absolute;left:0;text-align:left;margin-left:-7.25pt;margin-top:24.7pt;width:442.15pt;height:70.7pt;z-index:253001728" coordorigin="2285,226070" coordsize="8775,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">
                <v:group id="组合 3" o:spid="_x0000_s1027" style="position:absolute;left:2285;top:226070;width:2066;height:1223" coordorigin="1412,262800" coordsize="2066,1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type id="_x0000_t202" coordsize="21600,21600" o:spt="202" path="m,l,21600r21600,l21600,xe">
                    <v:stroke joinstyle="miter"/>
                    <v:path gradientshapeok="t" o:connecttype="rect"/>
                  </v:shapetype>
                  <v:shape id="文本框 2" o:spid="_x0000_s1028" type="#_x0000_t202" style="position:absolute;left:1412;top:262800;width:1577;height:1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Pc1sQA&#10;AADcAAAADwAAAGRycy9kb3ducmV2LnhtbERP22oCMRB9L/gPYYS+dROlqGyNIoJWoVBdC6Vvw2b2&#10;opvJskl1/fumUOjbHM515sveNuJKna8daxglCgRx7kzNpYaP0+ZpBsIHZIONY9JwJw/LxeBhjqlx&#10;Nz7SNQuliCHsU9RQhdCmUvq8Ios+cS1x5ArXWQwRdqU0Hd5iuG3kWKmJtFhzbKiwpXVF+SX7thqK&#10;+3TzOSqf94fi/XV7flPZlypqrR+H/eoFRKA+/Iv/3DsT50+m8PtMv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3NbEAAAA3AAAAA8AAAAAAAAAAAAAAAAAmAIAAGRycy9k&#10;b3ducmV2LnhtbFBLBQYAAAAABAAEAPUAAACJAwAAAAA=&#10;" strokecolor="#bfd1e7" strokeweight="1pt">
                    <v:fill color2="#eff4f9" colors="0 white;48497f #dbe5f2;54395f #dbe5f2;1 #eff4f9" focus="100%" type="gradient">
                      <o:fill v:ext="view" type="gradientUnscaled"/>
                    </v:fill>
                    <v:textbox>
                      <w:txbxContent>
                        <w:p w14:paraId="75619403" w14:textId="77777777" w:rsidR="002351D8" w:rsidRDefault="002351D8">
                          <w:r>
                            <w:rPr>
                              <w:rFonts w:hint="eastAsia"/>
                            </w:rPr>
                            <w:t>创建</w:t>
                          </w:r>
                          <w:r>
                            <w:rPr>
                              <w:rFonts w:hint="eastAsia"/>
                            </w:rPr>
                            <w:t>HTML5 Canvas</w:t>
                          </w:r>
                          <w:r>
                            <w:rPr>
                              <w:rFonts w:hint="eastAsia"/>
                            </w:rPr>
                            <w:t>元素并获取</w:t>
                          </w:r>
                          <w:r>
                            <w:rPr>
                              <w:rFonts w:hint="eastAsia"/>
                            </w:rPr>
                            <w:t>WebGL</w:t>
                          </w:r>
                          <w:r>
                            <w:rPr>
                              <w:rFonts w:hint="eastAsia"/>
                            </w:rPr>
                            <w:t>上下文</w:t>
                          </w:r>
                        </w:p>
                      </w:txbxContent>
                    </v:textbox>
                  </v:shape>
                  <v:shape id=" 135" o:spid="_x0000_s1029" style="position:absolute;left:3027;top:263379;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WSDcYA&#10;AADcAAAADwAAAGRycy9kb3ducmV2LnhtbESPT2/CMAzF75P2HSJP2m2kIK2gjoAYDIkTEn8uu3mN&#10;11RrnKrJoPDp8QGJm633/N7P03nvG3WiLtaBDQwHGSjiMtiaKwPHw/ptAiomZItNYDJwoQjz2fPT&#10;FAsbzryj0z5VSkI4FmjApdQWWsfSkcc4CC2xaL+h85hk7SptOzxLuG/0KMty7bFmaXDY0tJR+bf/&#10;9wY+4/t4+3VJ3/2qzEY/VzfM3WJtzOtLv/gAlahPD/P9emMFPxdaeUYm0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WSDcYAAADcAAAADwAAAAAAAAAAAAAAAACYAgAAZHJz&#10;L2Rvd25yZXYueG1sUEsFBgAAAAAEAAQA9QAAAIsDA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4" o:spid="_x0000_s1030" style="position:absolute;left:4379;top:226339;width:1825;height:738" coordorigin="1412,262800" coordsize="1825,7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文本框 2" o:spid="_x0000_s1031" type="#_x0000_t202" style="position:absolute;left:1412;top:262800;width:1364;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PSf8cA&#10;AADcAAAADwAAAGRycy9kb3ducmV2LnhtbESPW0vDQBCF3wv+h2UE39rdilhJuwki1AsIahSkb0N2&#10;ctHsbMiubfrvnYdC32Y4Z875ZlNMvld7GmMX2MJyYUARV8F13Fj4+tzO70DFhOywD0wWjhShyC9m&#10;G8xcOPAH7cvUKAnhmKGFNqUh0zpWLXmMizAQi1aH0WOSdWy0G/Eg4b7X18bcao8dS0OLAz20VP2W&#10;f95CfVxtv5fNzct7/fb0+PNqyp2pO2uvLqf7NahEUzqbT9fPTvBXgi/PyAQ6/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D0n/HAAAA3AAAAA8AAAAAAAAAAAAAAAAAmAIAAGRy&#10;cy9kb3ducmV2LnhtbFBLBQYAAAAABAAEAPUAAACMAwAAAAA=&#10;" strokecolor="#bfd1e7" strokeweight="1pt">
                    <v:fill color2="#eff4f9" colors="0 white;48497f #dbe5f2;54395f #dbe5f2;1 #eff4f9" focus="100%" type="gradient">
                      <o:fill v:ext="view" type="gradientUnscaled"/>
                    </v:fill>
                    <v:textbox>
                      <w:txbxContent>
                        <w:p w14:paraId="0DC00C11" w14:textId="77777777" w:rsidR="002351D8" w:rsidRDefault="002351D8">
                          <w:r>
                            <w:rPr>
                              <w:rFonts w:hint="eastAsia"/>
                            </w:rPr>
                            <w:t>创建顶点和片元着色器</w:t>
                          </w:r>
                        </w:p>
                      </w:txbxContent>
                    </v:textbox>
                  </v:shape>
                  <v:shape id=" 135" o:spid="_x0000_s1032" style="position:absolute;left:2787;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tTcIA&#10;AADcAAAADwAAAGRycy9kb3ducmV2LnhtbERPS4vCMBC+L/gfwgje1rSCD6pR1FXYk7DqxdvYjE2x&#10;mZQmq9VfvxEWvM3H95zZorWVuFHjS8cK0n4Cgjh3uuRCwfGw/ZyA8AFZY+WYFDzIw2Le+Zhhpt2d&#10;f+i2D4WIIewzVGBCqDMpfW7Iou+7mjhyF9dYDBE2hdQN3mO4reQgSUbSYsmxwWBNa0P5df9rFaz8&#10;cLzbPMKp/cqTwflp0pFZbpXqddvlFESgNrzF/+5vHeePU3g9Ey+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Bq1NwgAAANwAAAAPAAAAAAAAAAAAAAAAAJgCAABkcnMvZG93&#10;bnJldi54bWxQSwUGAAAAAAQABAD1AAAAhwM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9" o:spid="_x0000_s1033" style="position:absolute;left:6233;top:226348;width:1825;height:738" coordorigin="1412,262800" coordsize="1825,7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文本框 2" o:spid="_x0000_s1034" type="#_x0000_t202" style="position:absolute;left:1412;top:262800;width:1364;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MCMQA&#10;AADcAAAADwAAAGRycy9kb3ducmV2LnhtbERP22oCMRB9F/oPYQq+aWKVWlajlIKtgmC7LRTfhs3s&#10;RTeTZZPq+vdGKPg2h3Od+bKztThR6yvHGkZDBYI4c6biQsPP92rwAsIHZIO1Y9JwIQ/LxUNvjolx&#10;Z/6iUxoKEUPYJ6ihDKFJpPRZSRb90DXEkctdazFE2BbStHiO4baWT0o9S4sVx4YSG3orKTumf1ZD&#10;fpmufkfFZPOZ7z7eD1uV7lVead1/7F5nIAJ14S7+d69NnD8dw+2Ze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TAjEAAAA3AAAAA8AAAAAAAAAAAAAAAAAmAIAAGRycy9k&#10;b3ducmV2LnhtbFBLBQYAAAAABAAEAPUAAACJAwAAAAA=&#10;" strokecolor="#bfd1e7" strokeweight="1pt">
                    <v:fill color2="#eff4f9" colors="0 white;48497f #dbe5f2;54395f #dbe5f2;1 #eff4f9" focus="100%" type="gradient">
                      <o:fill v:ext="view" type="gradientUnscaled"/>
                    </v:fill>
                    <v:textbox>
                      <w:txbxContent>
                        <w:p w14:paraId="3B0B4EB6" w14:textId="77777777" w:rsidR="002351D8" w:rsidRDefault="002351D8">
                          <w:r>
                            <w:rPr>
                              <w:rFonts w:hint="eastAsia"/>
                            </w:rPr>
                            <w:t>构建图形对象数组</w:t>
                          </w:r>
                        </w:p>
                      </w:txbxContent>
                    </v:textbox>
                  </v:shape>
                  <v:shape id=" 135" o:spid="_x0000_s1035" style="position:absolute;left:2787;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O1cIA&#10;AADcAAAADwAAAGRycy9kb3ducmV2LnhtbERPS4vCMBC+C/6HMII3TRUfSzWKT/C0sOplb2MzNsVm&#10;UpqodX/9RljY23x8z5kvG1uKB9W+cKxg0E9AEGdOF5wrOJ/2vQ8QPiBrLB2Tghd5WC7arTmm2j35&#10;ix7HkIsYwj5FBSaEKpXSZ4Ys+r6riCN3dbXFEGGdS13jM4bbUg6TZCItFhwbDFa0MZTdjnerYO3H&#10;08/dK3w32ywZXn7MYGJWe6W6nWY1AxGoCf/iP/dBx/nTEbyfi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Q7VwgAAANwAAAAPAAAAAAAAAAAAAAAAAJgCAABkcnMvZG93&#10;bnJldi54bWxQSwUGAAAAAAQABAD1AAAAhwM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1" o:spid="_x0000_s1036" style="position:absolute;left:8111;top:226249;width:1748;height:927" coordorigin="1412,262698" coordsize="1748,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文本框 2" o:spid="_x0000_s1037" type="#_x0000_t202" style="position:absolute;left:1412;top:262698;width:125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vkMQA&#10;AADcAAAADwAAAGRycy9kb3ducmV2LnhtbERP22oCMRB9L/gPYYS+dROlqGyNIoJWoVBdC6Vvw2b2&#10;opvJskl1/fumUOjbHM515sveNuJKna8daxglCgRx7kzNpYaP0+ZpBsIHZIONY9JwJw/LxeBhjqlx&#10;Nz7SNQuliCHsU9RQhdCmUvq8Ios+cS1x5ArXWQwRdqU0Hd5iuG3kWKmJtFhzbKiwpXVF+SX7thqK&#10;+3TzOSqf94fi/XV7flPZlypqrR+H/eoFRKA+/Iv/3DsT508n8PtMv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m75DEAAAA3AAAAA8AAAAAAAAAAAAAAAAAmAIAAGRycy9k&#10;b3ducmV2LnhtbFBLBQYAAAAABAAEAPUAAACJAwAAAAA=&#10;" strokecolor="#bfd1e7" strokeweight="1pt">
                    <v:fill color2="#eff4f9" colors="0 white;48497f #dbe5f2;54395f #dbe5f2;1 #eff4f9" focus="100%" type="gradient">
                      <o:fill v:ext="view" type="gradientUnscaled"/>
                    </v:fill>
                    <v:textbox>
                      <w:txbxContent>
                        <w:p w14:paraId="5478E24E" w14:textId="77777777" w:rsidR="002351D8" w:rsidRDefault="002351D8">
                          <w:pPr>
                            <w:jc w:val="left"/>
                          </w:pPr>
                          <w:r>
                            <w:rPr>
                              <w:rFonts w:hint="eastAsia"/>
                            </w:rPr>
                            <w:t>定义矩阵</w:t>
                          </w:r>
                        </w:p>
                        <w:p w14:paraId="3C8E9F01" w14:textId="77777777" w:rsidR="002351D8" w:rsidRDefault="002351D8">
                          <w:pPr>
                            <w:jc w:val="left"/>
                          </w:pPr>
                          <w:r>
                            <w:rPr>
                              <w:rFonts w:hint="eastAsia"/>
                            </w:rPr>
                            <w:t>并绑定到</w:t>
                          </w:r>
                          <w:r>
                            <w:rPr>
                              <w:rFonts w:hint="eastAsia"/>
                            </w:rPr>
                            <w:t>WebGL</w:t>
                          </w:r>
                          <w:r>
                            <w:rPr>
                              <w:rFonts w:hint="eastAsia"/>
                            </w:rPr>
                            <w:t>上下文</w:t>
                          </w:r>
                        </w:p>
                      </w:txbxContent>
                    </v:textbox>
                  </v:shape>
                  <v:shape id=" 135" o:spid="_x0000_s1038" style="position:absolute;left:2709;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QosEA&#10;AADcAAAADwAAAGRycy9kb3ducmV2LnhtbERPS4vCMBC+L/gfwgh7W1MFrVSj+ARPC6tevI3N2BSb&#10;SWmi1v31ZmHB23x8z5nOW1uJOzW+dKyg30tAEOdOl1woOB62X2MQPiBrrByTgid5mM86H1PMtHvw&#10;D933oRAxhH2GCkwIdSalzw1Z9D1XE0fu4hqLIcKmkLrBRwy3lRwkyUhaLDk2GKxpZSi/7m9WwdIP&#10;0+/NM5zadZ4Mzr+mPzKLrVKf3XYxARGoDW/xv3un4/w0hb9n4gV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jkKLBAAAA3AAAAA8AAAAAAAAAAAAAAAAAmAIAAGRycy9kb3du&#10;cmV2LnhtbFBLBQYAAAAABAAEAPUAAACGAwAAAAA=&#10;" path="m4381875,l6516714,1238208,4381875,2476413r,-19731l4855462,1644997,,1238206,4855461,831415,4381875,19731r,-19731xe" fillcolor="#4f81bd" stroked="f" strokeweight="2pt">
                    <v:path arrowok="t" o:connecttype="custom" o:connectlocs="303,0;451,60;303,120;303,119;336,80;0,60;336,40;303,1" o:connectangles="0,0,0,0,0,0,0,0"/>
                  </v:shape>
                </v:group>
                <v:shape id="文本框 2" o:spid="_x0000_s1039" type="#_x0000_t202" style="position:absolute;left:9895;top:226281;width:1165;height: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eeccA&#10;AADcAAAADwAAAGRycy9kb3ducmV2LnhtbESPW0vDQBCF3wv+h2UE39rdilhJuwki1AsIahSkb0N2&#10;ctHsbMiubfrvnYdC32Y4Z875ZlNMvld7GmMX2MJyYUARV8F13Fj4+tzO70DFhOywD0wWjhShyC9m&#10;G8xcOPAH7cvUKAnhmKGFNqUh0zpWLXmMizAQi1aH0WOSdWy0G/Eg4b7X18bcao8dS0OLAz20VP2W&#10;f95CfVxtv5fNzct7/fb0+PNqyp2pO2uvLqf7NahEUzqbT9fPTvBXQivPyAQ6/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13nnHAAAA3AAAAA8AAAAAAAAAAAAAAAAAmAIAAGRy&#10;cy9kb3ducmV2LnhtbFBLBQYAAAAABAAEAPUAAACMAwAAAAA=&#10;" strokecolor="#bfd1e7" strokeweight="1pt">
                  <v:fill color2="#eff4f9" colors="0 white;48497f #dbe5f2;54395f #dbe5f2;1 #eff4f9" focus="100%" type="gradient">
                    <o:fill v:ext="view" type="gradientUnscaled"/>
                  </v:fill>
                  <v:textbox>
                    <w:txbxContent>
                      <w:p w14:paraId="56A122C0" w14:textId="77777777" w:rsidR="002351D8" w:rsidRDefault="002351D8"/>
                      <w:p w14:paraId="7EBEFA7C" w14:textId="77777777" w:rsidR="002351D8" w:rsidRDefault="002351D8">
                        <w:r>
                          <w:rPr>
                            <w:rFonts w:hint="eastAsia"/>
                          </w:rPr>
                          <w:t>图元绘制</w:t>
                        </w:r>
                      </w:p>
                    </w:txbxContent>
                  </v:textbox>
                </v:shape>
                <w10:wrap type="topAndBottom"/>
              </v:group>
            </w:pict>
          </mc:Fallback>
        </mc:AlternateContent>
      </w:r>
    </w:p>
    <w:p w14:paraId="2C3D28EB" w14:textId="77777777" w:rsidR="00067B30" w:rsidRDefault="0031372E">
      <w:pPr>
        <w:spacing w:beforeLines="50" w:before="156" w:afterLines="50" w:after="156"/>
        <w:ind w:firstLine="420"/>
        <w:jc w:val="center"/>
      </w:pPr>
      <w:bookmarkStart w:id="96" w:name="_Toc14991"/>
      <w:r>
        <w:rPr>
          <w:rStyle w:val="Char2"/>
          <w:rFonts w:hint="eastAsia"/>
        </w:rPr>
        <w:t>图</w:t>
      </w:r>
      <w:r>
        <w:rPr>
          <w:rStyle w:val="Char2"/>
          <w:rFonts w:hint="eastAsia"/>
        </w:rPr>
        <w:t>3-1 WebGL</w:t>
      </w:r>
      <w:r>
        <w:rPr>
          <w:rStyle w:val="Char2"/>
          <w:rFonts w:hint="eastAsia"/>
        </w:rPr>
        <w:t>图形渲染流程</w:t>
      </w:r>
      <w:bookmarkEnd w:id="96"/>
    </w:p>
    <w:p w14:paraId="41578C79" w14:textId="77777777" w:rsidR="00067B30" w:rsidRDefault="0031372E">
      <w:pPr>
        <w:spacing w:line="500" w:lineRule="exact"/>
        <w:ind w:firstLine="420"/>
        <w:rPr>
          <w:sz w:val="24"/>
        </w:rPr>
      </w:pPr>
      <w:r>
        <w:rPr>
          <w:rFonts w:hint="eastAsia"/>
          <w:sz w:val="24"/>
        </w:rPr>
        <w:t>（</w:t>
      </w:r>
      <w:r>
        <w:rPr>
          <w:rFonts w:hint="eastAsia"/>
          <w:sz w:val="24"/>
        </w:rPr>
        <w:t>1</w:t>
      </w:r>
      <w:r>
        <w:rPr>
          <w:rFonts w:hint="eastAsia"/>
          <w:sz w:val="24"/>
        </w:rPr>
        <w:t>）创建</w:t>
      </w:r>
      <w:r>
        <w:rPr>
          <w:rFonts w:hint="eastAsia"/>
          <w:sz w:val="24"/>
        </w:rPr>
        <w:t>HTML5 Canvas</w:t>
      </w:r>
      <w:r>
        <w:rPr>
          <w:rFonts w:hint="eastAsia"/>
          <w:sz w:val="24"/>
        </w:rPr>
        <w:t>元素并获取</w:t>
      </w:r>
      <w:r>
        <w:rPr>
          <w:rFonts w:hint="eastAsia"/>
          <w:sz w:val="24"/>
        </w:rPr>
        <w:t>WebGL</w:t>
      </w:r>
      <w:r>
        <w:rPr>
          <w:rFonts w:hint="eastAsia"/>
          <w:sz w:val="24"/>
        </w:rPr>
        <w:t>上下文。首先需要为三维渲染</w:t>
      </w:r>
      <w:r>
        <w:rPr>
          <w:rFonts w:hint="eastAsia"/>
          <w:sz w:val="24"/>
        </w:rPr>
        <w:lastRenderedPageBreak/>
        <w:t>提供容器，因此需要创建</w:t>
      </w:r>
      <w:r>
        <w:rPr>
          <w:rFonts w:hint="eastAsia"/>
          <w:sz w:val="24"/>
        </w:rPr>
        <w:t>Canvas</w:t>
      </w:r>
      <w:r>
        <w:rPr>
          <w:rFonts w:hint="eastAsia"/>
          <w:sz w:val="24"/>
        </w:rPr>
        <w:t>画布元素，然后通过</w:t>
      </w:r>
      <w:r>
        <w:rPr>
          <w:rFonts w:hint="eastAsia"/>
          <w:sz w:val="24"/>
        </w:rPr>
        <w:t>js</w:t>
      </w:r>
      <w:r>
        <w:rPr>
          <w:rFonts w:hint="eastAsia"/>
          <w:sz w:val="24"/>
        </w:rPr>
        <w:t>获取画布的</w:t>
      </w:r>
      <w:r>
        <w:rPr>
          <w:rFonts w:hint="eastAsia"/>
          <w:sz w:val="24"/>
        </w:rPr>
        <w:t>WebGL</w:t>
      </w:r>
      <w:r>
        <w:rPr>
          <w:rFonts w:hint="eastAsia"/>
          <w:sz w:val="24"/>
        </w:rPr>
        <w:t>上下文对象，使用</w:t>
      </w:r>
      <w:r>
        <w:rPr>
          <w:rFonts w:hint="eastAsia"/>
          <w:sz w:val="24"/>
        </w:rPr>
        <w:t>getContext (</w:t>
      </w:r>
      <w:r>
        <w:rPr>
          <w:rFonts w:hint="eastAsia"/>
          <w:sz w:val="24"/>
        </w:rPr>
        <w:t>“</w:t>
      </w:r>
      <w:r>
        <w:rPr>
          <w:rFonts w:hint="eastAsia"/>
          <w:sz w:val="24"/>
        </w:rPr>
        <w:t>experimental-webgl</w:t>
      </w:r>
      <w:r>
        <w:rPr>
          <w:rFonts w:hint="eastAsia"/>
          <w:sz w:val="24"/>
        </w:rPr>
        <w:t>”</w:t>
      </w:r>
      <w:r>
        <w:rPr>
          <w:rFonts w:hint="eastAsia"/>
          <w:sz w:val="24"/>
        </w:rPr>
        <w:t>)</w:t>
      </w:r>
      <w:r>
        <w:rPr>
          <w:rFonts w:hint="eastAsia"/>
          <w:sz w:val="24"/>
        </w:rPr>
        <w:t>方法能够得到</w:t>
      </w:r>
      <w:r>
        <w:rPr>
          <w:rFonts w:hint="eastAsia"/>
          <w:sz w:val="24"/>
        </w:rPr>
        <w:t>WebGL</w:t>
      </w:r>
      <w:r>
        <w:rPr>
          <w:rFonts w:hint="eastAsia"/>
          <w:sz w:val="24"/>
        </w:rPr>
        <w:t>渲染的上下文对象，之后根据该对象将三维模型或场景绘制到画布上。</w:t>
      </w:r>
    </w:p>
    <w:p w14:paraId="56B4D446" w14:textId="77777777" w:rsidR="00067B30" w:rsidRDefault="0031372E">
      <w:pPr>
        <w:spacing w:line="500" w:lineRule="exact"/>
        <w:ind w:firstLine="420"/>
        <w:rPr>
          <w:sz w:val="24"/>
        </w:rPr>
      </w:pPr>
      <w:r>
        <w:rPr>
          <w:rFonts w:hint="eastAsia"/>
          <w:sz w:val="24"/>
        </w:rPr>
        <w:t>（</w:t>
      </w:r>
      <w:r>
        <w:rPr>
          <w:rFonts w:hint="eastAsia"/>
          <w:sz w:val="24"/>
        </w:rPr>
        <w:t>2</w:t>
      </w:r>
      <w:r>
        <w:rPr>
          <w:rFonts w:hint="eastAsia"/>
          <w:sz w:val="24"/>
        </w:rPr>
        <w:t>）创建顶点着色器（</w:t>
      </w:r>
      <w:r>
        <w:rPr>
          <w:rFonts w:hint="eastAsia"/>
          <w:sz w:val="24"/>
        </w:rPr>
        <w:t>VertexShader</w:t>
      </w:r>
      <w:r>
        <w:rPr>
          <w:rFonts w:hint="eastAsia"/>
          <w:sz w:val="24"/>
        </w:rPr>
        <w:t>）和片元着色器（</w:t>
      </w:r>
      <w:r>
        <w:rPr>
          <w:rFonts w:hint="eastAsia"/>
          <w:sz w:val="24"/>
        </w:rPr>
        <w:t>Frag-mentShader</w:t>
      </w:r>
      <w:r>
        <w:rPr>
          <w:rFonts w:hint="eastAsia"/>
          <w:sz w:val="24"/>
        </w:rPr>
        <w:t>）。</w:t>
      </w:r>
      <w:r>
        <w:rPr>
          <w:rFonts w:ascii="宋体" w:hAnsi="宋体" w:cs="宋体" w:hint="eastAsia"/>
          <w:sz w:val="24"/>
        </w:rPr>
        <w:t>着色器</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_Ref9919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[42]</w:t>
      </w:r>
      <w:r>
        <w:rPr>
          <w:rFonts w:ascii="宋体" w:hAnsi="宋体" w:cs="宋体" w:hint="eastAsia"/>
          <w:sz w:val="24"/>
          <w:vertAlign w:val="superscript"/>
        </w:rPr>
        <w:fldChar w:fldCharType="end"/>
      </w:r>
      <w:r>
        <w:rPr>
          <w:rFonts w:ascii="宋体" w:hAnsi="宋体" w:cs="宋体" w:hint="eastAsia"/>
          <w:sz w:val="24"/>
        </w:rPr>
        <w:t>的</w:t>
      </w:r>
      <w:r>
        <w:rPr>
          <w:rFonts w:hint="eastAsia"/>
          <w:sz w:val="24"/>
        </w:rPr>
        <w:t>作用是将三维空间映射到二维屏幕中，实现三维图形学中的复杂计算，提高场景渲染速度；代替传统固定渲染管线中对光照、纹理、顶点变换的处理，可依据需求自行编程，具有更高的灵活性。</w:t>
      </w:r>
    </w:p>
    <w:p w14:paraId="724064DB" w14:textId="77777777" w:rsidR="00067B30" w:rsidRDefault="0031372E">
      <w:pPr>
        <w:spacing w:line="500" w:lineRule="exact"/>
        <w:ind w:firstLine="420"/>
        <w:rPr>
          <w:rFonts w:ascii="宋体" w:hAnsi="宋体" w:cs="宋体"/>
          <w:sz w:val="24"/>
        </w:rPr>
      </w:pPr>
      <w:r>
        <w:rPr>
          <w:rFonts w:ascii="宋体" w:hAnsi="宋体" w:cs="宋体" w:hint="eastAsia"/>
          <w:sz w:val="24"/>
        </w:rPr>
        <w:t>（3）构建图形对象数组。为待渲染的图形创建顶点数组，顶点坐标数组中的一组三角形可以生成图形的形状，顶点颜色数组可以指定颜色，纹理坐标数组可以被用来定义贴图的参数，顶点索引数组提供了索引方式构建面。</w:t>
      </w:r>
    </w:p>
    <w:p w14:paraId="2B6A2730" w14:textId="77777777" w:rsidR="00067B30" w:rsidRDefault="0031372E">
      <w:pPr>
        <w:spacing w:line="500" w:lineRule="exact"/>
        <w:ind w:firstLine="420"/>
        <w:rPr>
          <w:sz w:val="24"/>
        </w:rPr>
      </w:pPr>
      <w:r>
        <w:rPr>
          <w:rFonts w:ascii="宋体" w:hAnsi="宋体" w:cs="宋体" w:hint="eastAsia"/>
          <w:sz w:val="24"/>
        </w:rPr>
        <w:t>（4）定</w:t>
      </w:r>
      <w:r>
        <w:rPr>
          <w:rFonts w:hint="eastAsia"/>
          <w:sz w:val="24"/>
        </w:rPr>
        <w:t>义矩阵并绑定到</w:t>
      </w:r>
      <w:r>
        <w:rPr>
          <w:rFonts w:hint="eastAsia"/>
          <w:sz w:val="24"/>
        </w:rPr>
        <w:t xml:space="preserve">WebGL </w:t>
      </w:r>
      <w:r>
        <w:rPr>
          <w:rFonts w:hint="eastAsia"/>
          <w:sz w:val="24"/>
        </w:rPr>
        <w:t>上下文。为了实现</w:t>
      </w:r>
      <w:r>
        <w:rPr>
          <w:rFonts w:hint="eastAsia"/>
          <w:sz w:val="24"/>
        </w:rPr>
        <w:t>3D</w:t>
      </w:r>
      <w:r>
        <w:rPr>
          <w:rFonts w:hint="eastAsia"/>
          <w:sz w:val="24"/>
        </w:rPr>
        <w:t>模型及场景的平移、缩放和旋转等功能，需要为着色器定义模型视图矩阵、投影矩阵等矩阵，并将定义好的矩阵绑定到</w:t>
      </w:r>
      <w:r>
        <w:rPr>
          <w:rFonts w:hint="eastAsia"/>
          <w:sz w:val="24"/>
        </w:rPr>
        <w:t xml:space="preserve">WebGL </w:t>
      </w:r>
      <w:r>
        <w:rPr>
          <w:rFonts w:hint="eastAsia"/>
          <w:sz w:val="24"/>
        </w:rPr>
        <w:t>上下文环境中。</w:t>
      </w:r>
    </w:p>
    <w:p w14:paraId="226E1935" w14:textId="77777777" w:rsidR="00067B30" w:rsidRDefault="0031372E">
      <w:pPr>
        <w:spacing w:line="500" w:lineRule="exact"/>
        <w:ind w:firstLine="420"/>
        <w:rPr>
          <w:sz w:val="24"/>
        </w:rPr>
      </w:pPr>
      <w:r>
        <w:rPr>
          <w:rFonts w:hint="eastAsia"/>
          <w:sz w:val="24"/>
        </w:rPr>
        <w:t>（</w:t>
      </w:r>
      <w:r>
        <w:rPr>
          <w:rFonts w:hint="eastAsia"/>
          <w:sz w:val="24"/>
        </w:rPr>
        <w:t>5</w:t>
      </w:r>
      <w:r>
        <w:rPr>
          <w:rFonts w:hint="eastAsia"/>
          <w:sz w:val="24"/>
        </w:rPr>
        <w:t>）图元绘制。使用</w:t>
      </w:r>
      <w:r>
        <w:rPr>
          <w:rFonts w:hint="eastAsia"/>
          <w:sz w:val="24"/>
        </w:rPr>
        <w:t>js</w:t>
      </w:r>
      <w:r>
        <w:rPr>
          <w:rFonts w:hint="eastAsia"/>
          <w:sz w:val="24"/>
        </w:rPr>
        <w:t>调用</w:t>
      </w:r>
      <w:r>
        <w:rPr>
          <w:rFonts w:hint="eastAsia"/>
          <w:sz w:val="24"/>
        </w:rPr>
        <w:t xml:space="preserve">WebGL </w:t>
      </w:r>
      <w:r>
        <w:rPr>
          <w:rFonts w:hint="eastAsia"/>
          <w:sz w:val="24"/>
        </w:rPr>
        <w:t>上下文环境中的图形绘制</w:t>
      </w:r>
      <w:r>
        <w:rPr>
          <w:rFonts w:hint="eastAsia"/>
          <w:sz w:val="24"/>
        </w:rPr>
        <w:t>API</w:t>
      </w:r>
      <w:r>
        <w:rPr>
          <w:rFonts w:hint="eastAsia"/>
          <w:sz w:val="24"/>
        </w:rPr>
        <w:t>实现基本图元的绘制，通过渲染管线将数据传送给底层</w:t>
      </w:r>
      <w:r>
        <w:rPr>
          <w:rFonts w:hint="eastAsia"/>
          <w:sz w:val="24"/>
        </w:rPr>
        <w:t>GPU</w:t>
      </w:r>
      <w:r>
        <w:rPr>
          <w:rFonts w:hint="eastAsia"/>
          <w:sz w:val="24"/>
        </w:rPr>
        <w:t>进行处理，最后显示在</w:t>
      </w:r>
      <w:r>
        <w:rPr>
          <w:rFonts w:hint="eastAsia"/>
          <w:sz w:val="24"/>
        </w:rPr>
        <w:t>HTML5 Canvas</w:t>
      </w:r>
      <w:r>
        <w:rPr>
          <w:rFonts w:hint="eastAsia"/>
          <w:sz w:val="24"/>
        </w:rPr>
        <w:t>元素中。</w:t>
      </w:r>
    </w:p>
    <w:p w14:paraId="74C9C5A4" w14:textId="77777777" w:rsidR="00067B30" w:rsidRDefault="0031372E">
      <w:pPr>
        <w:spacing w:line="500" w:lineRule="exact"/>
        <w:ind w:firstLine="420"/>
        <w:rPr>
          <w:sz w:val="24"/>
        </w:rPr>
      </w:pPr>
      <w:r>
        <w:rPr>
          <w:rFonts w:hint="eastAsia"/>
          <w:sz w:val="24"/>
        </w:rPr>
        <w:t>介绍了利用</w:t>
      </w:r>
      <w:r>
        <w:rPr>
          <w:rFonts w:hint="eastAsia"/>
          <w:sz w:val="24"/>
        </w:rPr>
        <w:t>WebGL</w:t>
      </w:r>
      <w:r>
        <w:rPr>
          <w:rFonts w:hint="eastAsia"/>
          <w:sz w:val="24"/>
        </w:rPr>
        <w:t>技术进行基本图元的绘制流程后，针对构建大场景的三维</w:t>
      </w:r>
      <w:r>
        <w:rPr>
          <w:rFonts w:hint="eastAsia"/>
          <w:sz w:val="24"/>
        </w:rPr>
        <w:t>WebGIS</w:t>
      </w:r>
      <w:r>
        <w:rPr>
          <w:rFonts w:hint="eastAsia"/>
          <w:sz w:val="24"/>
        </w:rPr>
        <w:t>平台，还需要了解三维球体的绘制以及三维虚拟地球的构建方法。三维虚拟地球的构建也是在以上所描述的图元绘制的基础上实现的，首先需要对三维球体的轮廓进行绘制，然后计算出地球的可视区域，最后将可视区域的各种地理数据绘制到三维虚拟球体上，本文将借助三维引擎</w:t>
      </w:r>
      <w:r>
        <w:rPr>
          <w:rFonts w:hint="eastAsia"/>
          <w:sz w:val="24"/>
        </w:rPr>
        <w:t>Cesium</w:t>
      </w:r>
      <w:r>
        <w:rPr>
          <w:rFonts w:hint="eastAsia"/>
          <w:sz w:val="24"/>
        </w:rPr>
        <w:t>对三维虚拟地球的构建流程加以说明。</w:t>
      </w:r>
    </w:p>
    <w:p w14:paraId="7BB0180A" w14:textId="77777777" w:rsidR="00067B30" w:rsidRDefault="0031372E">
      <w:pPr>
        <w:pStyle w:val="3"/>
        <w:spacing w:before="312" w:after="156"/>
      </w:pPr>
      <w:r>
        <w:rPr>
          <w:rFonts w:hint="eastAsia"/>
        </w:rPr>
        <w:t xml:space="preserve"> </w:t>
      </w:r>
      <w:bookmarkStart w:id="97" w:name="_Toc11613"/>
      <w:r>
        <w:rPr>
          <w:rFonts w:hint="eastAsia"/>
        </w:rPr>
        <w:t>三维虚拟地球的构建</w:t>
      </w:r>
      <w:bookmarkEnd w:id="97"/>
    </w:p>
    <w:p w14:paraId="2D973464" w14:textId="77777777" w:rsidR="00067B30" w:rsidRDefault="0031372E">
      <w:pPr>
        <w:spacing w:line="500" w:lineRule="exact"/>
        <w:ind w:firstLine="420"/>
        <w:rPr>
          <w:sz w:val="24"/>
        </w:rPr>
      </w:pPr>
      <w:r>
        <w:rPr>
          <w:rFonts w:hint="eastAsia"/>
          <w:sz w:val="24"/>
        </w:rPr>
        <w:t>构建三维虚拟地球时，在使用者在与平台交互的过程中，除了要考虑到应当如何将当前视角可视区域中的地理空间数据实时渲染到三维球体上，同时要考虑如何带来更好的用户体验。在</w:t>
      </w:r>
      <w:r>
        <w:rPr>
          <w:rFonts w:hint="eastAsia"/>
          <w:sz w:val="24"/>
        </w:rPr>
        <w:t>Cesium</w:t>
      </w:r>
      <w:r>
        <w:rPr>
          <w:rFonts w:hint="eastAsia"/>
          <w:sz w:val="24"/>
        </w:rPr>
        <w:t>中主要是对虚拟地球的视图状态、遥感影像、</w:t>
      </w:r>
      <w:r>
        <w:rPr>
          <w:rFonts w:hint="eastAsia"/>
          <w:sz w:val="24"/>
        </w:rPr>
        <w:t>DEM</w:t>
      </w:r>
      <w:r>
        <w:rPr>
          <w:rFonts w:hint="eastAsia"/>
          <w:sz w:val="24"/>
        </w:rPr>
        <w:t>、空间矢量数据等进行更新，如下图（图</w:t>
      </w:r>
      <w:r>
        <w:rPr>
          <w:rFonts w:hint="eastAsia"/>
          <w:sz w:val="24"/>
        </w:rPr>
        <w:t>3-2</w:t>
      </w:r>
      <w:r>
        <w:rPr>
          <w:rFonts w:hint="eastAsia"/>
          <w:sz w:val="24"/>
        </w:rPr>
        <w:t>）所示，描述了使用</w:t>
      </w:r>
      <w:r>
        <w:rPr>
          <w:rFonts w:hint="eastAsia"/>
          <w:sz w:val="24"/>
        </w:rPr>
        <w:t>Cesium</w:t>
      </w:r>
      <w:r>
        <w:rPr>
          <w:rFonts w:hint="eastAsia"/>
          <w:sz w:val="24"/>
        </w:rPr>
        <w:lastRenderedPageBreak/>
        <w:t>引擎构建三维虚拟地球的流程。在相应用户操作时，首先需要将命令队列清空；然后对地球的视图状态进行更新，使其在</w:t>
      </w:r>
      <w:r>
        <w:rPr>
          <w:rFonts w:hint="eastAsia"/>
          <w:sz w:val="24"/>
        </w:rPr>
        <w:t>2D</w:t>
      </w:r>
      <w:r>
        <w:rPr>
          <w:rFonts w:hint="eastAsia"/>
          <w:sz w:val="24"/>
        </w:rPr>
        <w:t>平面地图、</w:t>
      </w:r>
      <w:r>
        <w:rPr>
          <w:rFonts w:hint="eastAsia"/>
          <w:sz w:val="24"/>
        </w:rPr>
        <w:t>2.5D</w:t>
      </w:r>
      <w:r>
        <w:rPr>
          <w:rFonts w:hint="eastAsia"/>
          <w:sz w:val="24"/>
        </w:rPr>
        <w:t>哥伦布视图和</w:t>
      </w:r>
      <w:r>
        <w:rPr>
          <w:rFonts w:hint="eastAsia"/>
          <w:sz w:val="24"/>
        </w:rPr>
        <w:t>3D</w:t>
      </w:r>
      <w:r>
        <w:rPr>
          <w:rFonts w:hint="eastAsia"/>
          <w:sz w:val="24"/>
        </w:rPr>
        <w:t>球体视图之间切换。之后需要更新虚拟地球表面的遥感影像以及高程数据，能够在用户操作后及时显示最新视图中对应分辨率的瓦片数据。最后还要对地球表面的空间矢量数据进行更新，每一次更新操作都会通过</w:t>
      </w:r>
      <w:r>
        <w:rPr>
          <w:rFonts w:hint="eastAsia"/>
          <w:sz w:val="24"/>
        </w:rPr>
        <w:t>Cesium</w:t>
      </w:r>
      <w:r>
        <w:rPr>
          <w:rFonts w:hint="eastAsia"/>
          <w:sz w:val="24"/>
        </w:rPr>
        <w:t>类库生成一系列的绘图命令存储在</w:t>
      </w:r>
      <w:r>
        <w:rPr>
          <w:rFonts w:hint="eastAsia"/>
          <w:sz w:val="24"/>
        </w:rPr>
        <w:t>WebGL</w:t>
      </w:r>
      <w:r>
        <w:rPr>
          <w:rFonts w:hint="eastAsia"/>
          <w:sz w:val="24"/>
        </w:rPr>
        <w:t>缓冲区中，并在渲染帧的最后执行操作。</w:t>
      </w:r>
    </w:p>
    <w:p w14:paraId="1CC1A471" w14:textId="77777777" w:rsidR="00067B30" w:rsidRDefault="0031372E">
      <w:pPr>
        <w:pStyle w:val="aa"/>
        <w:ind w:left="900" w:hanging="480"/>
        <w:rPr>
          <w:rStyle w:val="Char2"/>
        </w:rPr>
      </w:pPr>
      <w:r>
        <w:rPr>
          <w:noProof/>
          <w:sz w:val="24"/>
        </w:rPr>
        <mc:AlternateContent>
          <mc:Choice Requires="wpg">
            <w:drawing>
              <wp:anchor distT="0" distB="0" distL="114300" distR="114300" simplePos="0" relativeHeight="253006848" behindDoc="0" locked="0" layoutInCell="1" allowOverlap="1" wp14:anchorId="31529D55" wp14:editId="496A9D2C">
                <wp:simplePos x="0" y="0"/>
                <wp:positionH relativeFrom="column">
                  <wp:posOffset>-106680</wp:posOffset>
                </wp:positionH>
                <wp:positionV relativeFrom="paragraph">
                  <wp:posOffset>58420</wp:posOffset>
                </wp:positionV>
                <wp:extent cx="5590540" cy="902970"/>
                <wp:effectExtent l="6350" t="6350" r="22860" b="195580"/>
                <wp:wrapTopAndBottom/>
                <wp:docPr id="147" name="组合 147"/>
                <wp:cNvGraphicFramePr/>
                <a:graphic xmlns:a="http://schemas.openxmlformats.org/drawingml/2006/main">
                  <a:graphicData uri="http://schemas.microsoft.com/office/word/2010/wordprocessingGroup">
                    <wpg:wgp>
                      <wpg:cNvGrpSpPr/>
                      <wpg:grpSpPr>
                        <a:xfrm>
                          <a:off x="0" y="0"/>
                          <a:ext cx="5590540" cy="902970"/>
                          <a:chOff x="2655" y="510808"/>
                          <a:chExt cx="8804" cy="1422"/>
                        </a:xfrm>
                      </wpg:grpSpPr>
                      <wpg:grpSp>
                        <wpg:cNvPr id="62" name="组合 43"/>
                        <wpg:cNvGrpSpPr/>
                        <wpg:grpSpPr>
                          <a:xfrm>
                            <a:off x="2655" y="510808"/>
                            <a:ext cx="8804" cy="1422"/>
                            <a:chOff x="2248" y="227348"/>
                            <a:chExt cx="8804" cy="1234"/>
                          </a:xfrm>
                          <a:effectLst/>
                        </wpg:grpSpPr>
                        <wpg:grpSp>
                          <wpg:cNvPr id="66" name="组合 165"/>
                          <wpg:cNvGrpSpPr/>
                          <wpg:grpSpPr>
                            <a:xfrm>
                              <a:off x="2248" y="227348"/>
                              <a:ext cx="7598" cy="1234"/>
                              <a:chOff x="2261" y="226249"/>
                              <a:chExt cx="7598" cy="927"/>
                            </a:xfrm>
                            <a:effectLst/>
                          </wpg:grpSpPr>
                          <wpg:grpSp>
                            <wpg:cNvPr id="74" name="组合 3"/>
                            <wpg:cNvGrpSpPr/>
                            <wpg:grpSpPr>
                              <a:xfrm>
                                <a:off x="2261" y="226344"/>
                                <a:ext cx="2090" cy="713"/>
                                <a:chOff x="1388" y="263074"/>
                                <a:chExt cx="2090" cy="713"/>
                              </a:xfrm>
                              <a:effectLst/>
                            </wpg:grpSpPr>
                            <wps:wsp>
                              <wps:cNvPr id="75" name="文本框 2"/>
                              <wps:cNvSpPr txBox="1"/>
                              <wps:spPr>
                                <a:xfrm>
                                  <a:off x="1388" y="263074"/>
                                  <a:ext cx="1601" cy="713"/>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2E00F646" w14:textId="77777777" w:rsidR="002351D8" w:rsidRDefault="002351D8"/>
                                  <w:p w14:paraId="75F495CC" w14:textId="77777777" w:rsidR="002351D8" w:rsidRDefault="002351D8">
                                    <w:r>
                                      <w:rPr>
                                        <w:rFonts w:hint="eastAsia"/>
                                      </w:rPr>
                                      <w:t>清空命令队列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8" name=" 135"/>
                              <wps:cNvSpPr/>
                              <wps:spPr>
                                <a:xfrm>
                                  <a:off x="3027" y="263379"/>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81" name="组合 4"/>
                            <wpg:cNvGrpSpPr/>
                            <wpg:grpSpPr>
                              <a:xfrm>
                                <a:off x="4379" y="226265"/>
                                <a:ext cx="1826" cy="859"/>
                                <a:chOff x="1412" y="262726"/>
                                <a:chExt cx="1826" cy="859"/>
                              </a:xfrm>
                              <a:effectLst/>
                            </wpg:grpSpPr>
                            <wps:wsp>
                              <wps:cNvPr id="82" name="文本框 2"/>
                              <wps:cNvSpPr txBox="1"/>
                              <wps:spPr>
                                <a:xfrm>
                                  <a:off x="1412" y="262726"/>
                                  <a:ext cx="1334" cy="859"/>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48C0171F" w14:textId="77777777" w:rsidR="002351D8" w:rsidRDefault="002351D8">
                                    <w:pPr>
                                      <w:jc w:val="center"/>
                                    </w:pPr>
                                  </w:p>
                                  <w:p w14:paraId="0C43D888" w14:textId="77777777" w:rsidR="002351D8" w:rsidRDefault="002351D8">
                                    <w:pPr>
                                      <w:jc w:val="center"/>
                                    </w:pPr>
                                    <w:r>
                                      <w:rPr>
                                        <w:rFonts w:hint="eastAsia"/>
                                      </w:rPr>
                                      <w:t>更新虚拟地球视图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4" name=" 135"/>
                              <wps:cNvSpPr/>
                              <wps:spPr>
                                <a:xfrm>
                                  <a:off x="2787"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85" name="组合 19"/>
                            <wpg:cNvGrpSpPr/>
                            <wpg:grpSpPr>
                              <a:xfrm>
                                <a:off x="6233" y="226292"/>
                                <a:ext cx="1826" cy="823"/>
                                <a:chOff x="1412" y="262744"/>
                                <a:chExt cx="1826" cy="823"/>
                              </a:xfrm>
                              <a:effectLst/>
                            </wpg:grpSpPr>
                            <wps:wsp>
                              <wps:cNvPr id="86" name="文本框 2"/>
                              <wps:cNvSpPr txBox="1"/>
                              <wps:spPr>
                                <a:xfrm>
                                  <a:off x="1412" y="262744"/>
                                  <a:ext cx="1364" cy="823"/>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3EBF4D96" w14:textId="77777777" w:rsidR="002351D8" w:rsidRDefault="002351D8"/>
                                  <w:p w14:paraId="4C1039D9" w14:textId="77777777" w:rsidR="002351D8" w:rsidRDefault="002351D8">
                                    <w:r>
                                      <w:rPr>
                                        <w:rFonts w:hint="eastAsia"/>
                                      </w:rPr>
                                      <w:t>更新影像及高程数据</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7" name=" 135"/>
                              <wps:cNvSpPr/>
                              <wps:spPr>
                                <a:xfrm>
                                  <a:off x="2787"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88" name="组合 11"/>
                            <wpg:cNvGrpSpPr/>
                            <wpg:grpSpPr>
                              <a:xfrm>
                                <a:off x="8111" y="226249"/>
                                <a:ext cx="1748" cy="927"/>
                                <a:chOff x="1412" y="262698"/>
                                <a:chExt cx="1748" cy="927"/>
                              </a:xfrm>
                              <a:effectLst/>
                            </wpg:grpSpPr>
                            <wps:wsp>
                              <wps:cNvPr id="89" name="文本框 2"/>
                              <wps:cNvSpPr txBox="1"/>
                              <wps:spPr>
                                <a:xfrm>
                                  <a:off x="1412" y="262698"/>
                                  <a:ext cx="1255" cy="927"/>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73A07A09" w14:textId="77777777" w:rsidR="002351D8" w:rsidRDefault="002351D8">
                                    <w:pPr>
                                      <w:jc w:val="left"/>
                                    </w:pPr>
                                  </w:p>
                                  <w:p w14:paraId="6E76B18A" w14:textId="77777777" w:rsidR="002351D8" w:rsidRDefault="002351D8">
                                    <w:pPr>
                                      <w:jc w:val="left"/>
                                    </w:pPr>
                                    <w:r>
                                      <w:rPr>
                                        <w:rFonts w:hint="eastAsia"/>
                                      </w:rPr>
                                      <w:t>生成绘图命令</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 135"/>
                              <wps:cNvSpPr/>
                              <wps:spPr>
                                <a:xfrm>
                                  <a:off x="2709"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s:wsp>
                          <wps:cNvPr id="91" name="文本框 2"/>
                          <wps:cNvSpPr txBox="1"/>
                          <wps:spPr>
                            <a:xfrm>
                              <a:off x="9900" y="227497"/>
                              <a:ext cx="1153" cy="949"/>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5E280518" w14:textId="77777777" w:rsidR="002351D8" w:rsidRDefault="002351D8"/>
                              <w:p w14:paraId="40585D42" w14:textId="77777777" w:rsidR="002351D8" w:rsidRDefault="002351D8">
                                <w:r>
                                  <w:rPr>
                                    <w:rFonts w:hint="eastAsia"/>
                                  </w:rPr>
                                  <w:t>执行命令</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95" name="肘形连接符 44"/>
                        <wps:cNvCnPr/>
                        <wps:spPr>
                          <a:xfrm rot="5400000" flipH="1">
                            <a:off x="7157" y="508345"/>
                            <a:ext cx="27" cy="7428"/>
                          </a:xfrm>
                          <a:prstGeom prst="bentConnector3">
                            <a:avLst>
                              <a:gd name="adj1" fmla="val -1628261"/>
                            </a:avLst>
                          </a:prstGeom>
                          <a:noFill/>
                          <a:ln w="12700" cap="flat" cmpd="sng" algn="ctr">
                            <a:solidFill>
                              <a:srgbClr val="95B3D7">
                                <a:lumMod val="60000"/>
                                <a:lumOff val="40000"/>
                              </a:srgbClr>
                            </a:solidFill>
                            <a:prstDash val="lgDash"/>
                            <a:tailEnd type="arrow"/>
                          </a:ln>
                          <a:effectLst/>
                        </wps:spPr>
                        <wps:bodyPr/>
                      </wps:wsp>
                    </wpg:wgp>
                  </a:graphicData>
                </a:graphic>
              </wp:anchor>
            </w:drawing>
          </mc:Choice>
          <mc:Fallback>
            <w:pict>
              <v:group w14:anchorId="31529D55" id="组合 147" o:spid="_x0000_s1040" style="position:absolute;left:0;text-align:left;margin-left:-8.4pt;margin-top:4.6pt;width:440.2pt;height:71.1pt;z-index:253006848" coordorigin="2655,510808" coordsize="8804,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">
                <v:group id="组合 43" o:spid="_x0000_s1041" style="position:absolute;left:2655;top:510808;width:8804;height:1422" coordorigin="2248,227348" coordsize="8804,1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_x0000_s1042" style="position:absolute;left:2248;top:227348;width:7598;height:1234" coordorigin="2261,226249" coordsize="7598,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组合 3" o:spid="_x0000_s1043" style="position:absolute;left:2261;top:226344;width:2090;height:713" coordorigin="1388,263074" coordsize="2090,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文本框 2" o:spid="_x0000_s1044" type="#_x0000_t202" style="position:absolute;left:1388;top:263074;width:1601;height: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8x8YA&#10;AADbAAAADwAAAGRycy9kb3ducmV2LnhtbESP3WoCMRSE7wu+QzhC72qitCpbo4igtlCoroL07rA5&#10;+9NuTpZN1PXtm4LQy2FmvmFmi87W4kKtrxxrGA4UCOLMmYoLDcfD+mkKwgdkg7Vj0nAjD4t572GG&#10;iXFX3tMlDYWIEPYJaihDaBIpfVaSRT9wDXH0ctdaDFG2hTQtXiPc1nKk1FharDgulNjQqqTsJz1b&#10;Dfltsj4Ni+f3Xf653Xx/qPRL5ZXWj/1u+QoiUBf+w/f2m9EweYG/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X8x8YAAADbAAAADwAAAAAAAAAAAAAAAACYAgAAZHJz&#10;L2Rvd25yZXYueG1sUEsFBgAAAAAEAAQA9QAAAIsDAAAAAA==&#10;" strokecolor="#bfd1e7" strokeweight="1pt">
                        <v:fill color2="#eff4f9" colors="0 white;48497f #dbe5f2;54395f #dbe5f2;1 #eff4f9" focus="100%" type="gradient">
                          <o:fill v:ext="view" type="gradientUnscaled"/>
                        </v:fill>
                        <v:textbox>
                          <w:txbxContent>
                            <w:p w14:paraId="2E00F646" w14:textId="77777777" w:rsidR="002351D8" w:rsidRDefault="002351D8"/>
                            <w:p w14:paraId="75F495CC" w14:textId="77777777" w:rsidR="002351D8" w:rsidRDefault="002351D8">
                              <w:r>
                                <w:rPr>
                                  <w:rFonts w:hint="eastAsia"/>
                                </w:rPr>
                                <w:t>清空命令队列</w:t>
                              </w:r>
                            </w:p>
                          </w:txbxContent>
                        </v:textbox>
                      </v:shape>
                      <v:shape id=" 135" o:spid="_x0000_s1045" style="position:absolute;left:3027;top:263379;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0P78A&#10;AADbAAAADwAAAGRycy9kb3ducmV2LnhtbERPy4rCMBTdD/gP4QruxlTBB9UoPsGVMOrG3bW5NsXm&#10;pjRRq19vFsIsD+c9nTe2FA+qfeFYQa+bgCDOnC44V3A6bn/HIHxA1lg6JgUv8jCftX6mmGr35D96&#10;HEIuYgj7FBWYEKpUSp8Zsui7riKO3NXVFkOEdS51jc8YbkvZT5KhtFhwbDBY0cpQdjvcrYKlH4z2&#10;m1c4N+ss6V/epjc0i61SnXazmIAI1IR/8de90wpGcWz8En+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J/Q/vwAAANsAAAAPAAAAAAAAAAAAAAAAAJgCAABkcnMvZG93bnJl&#10;di54bWxQSwUGAAAAAAQABAD1AAAAhAM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4" o:spid="_x0000_s1046" style="position:absolute;left:4379;top:226265;width:1826;height:859" coordorigin="1412,262726" coordsize="182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2" o:spid="_x0000_s1047" type="#_x0000_t202" style="position:absolute;left:1412;top:262726;width:1334;height: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lMUA&#10;AADbAAAADwAAAGRycy9kb3ducmV2LnhtbESP3WoCMRSE74W+QzgF7zRRxMpqlFJQKwi1W0G8O2zO&#10;/rSbk2WT6vr2plDwcpiZb5jFqrO1uFDrK8caRkMFgjhzpuJCw/FrPZiB8AHZYO2YNNzIw2r51Ftg&#10;YtyVP+mShkJECPsENZQhNImUPivJoh+6hjh6uWsthijbQpoWrxFuazlWaiotVhwXSmzoraTsJ/21&#10;GvLby/o0Kia7Q/6x3XzvVXpWeaV1/7l7nYMI1IVH+L/9bjTMxvD3Jf4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SUxQAAANsAAAAPAAAAAAAAAAAAAAAAAJgCAABkcnMv&#10;ZG93bnJldi54bWxQSwUGAAAAAAQABAD1AAAAigMAAAAA&#10;" strokecolor="#bfd1e7" strokeweight="1pt">
                        <v:fill color2="#eff4f9" colors="0 white;48497f #dbe5f2;54395f #dbe5f2;1 #eff4f9" focus="100%" type="gradient">
                          <o:fill v:ext="view" type="gradientUnscaled"/>
                        </v:fill>
                        <v:textbox>
                          <w:txbxContent>
                            <w:p w14:paraId="48C0171F" w14:textId="77777777" w:rsidR="002351D8" w:rsidRDefault="002351D8">
                              <w:pPr>
                                <w:jc w:val="center"/>
                              </w:pPr>
                            </w:p>
                            <w:p w14:paraId="0C43D888" w14:textId="77777777" w:rsidR="002351D8" w:rsidRDefault="002351D8">
                              <w:pPr>
                                <w:jc w:val="center"/>
                              </w:pPr>
                              <w:r>
                                <w:rPr>
                                  <w:rFonts w:hint="eastAsia"/>
                                </w:rPr>
                                <w:t>更新虚拟地球视图</w:t>
                              </w:r>
                            </w:p>
                          </w:txbxContent>
                        </v:textbox>
                      </v:shape>
                      <v:shape id=" 135" o:spid="_x0000_s1048" style="position:absolute;left:2787;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HcQA&#10;AADbAAAADwAAAGRycy9kb3ducmV2LnhtbESPT4vCMBTE74LfIbyFvWmqrH+oRlF3BU+C7l68PZtn&#10;U7Z5KU3U6qc3guBxmJnfMNN5Y0txodoXjhX0ugkI4szpgnMFf7/rzhiED8gaS8ek4EYe5rN2a4qp&#10;dlfe0WUfchEh7FNUYEKoUil9Zsii77qKOHonV1sMUda51DVeI9yWsp8kQ2mx4LhgsKKVoex/f7YK&#10;ln4w2v7cwqH5zpL+8W56Q7NYK/X50SwmIAI14R1+tTdawfgLnl/i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jh3EAAAA2wAAAA8AAAAAAAAAAAAAAAAAmAIAAGRycy9k&#10;b3ducmV2LnhtbFBLBQYAAAAABAAEAPUAAACJAw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9" o:spid="_x0000_s1049" style="position:absolute;left:6233;top:226292;width:1826;height:823" coordorigin="1412,262744" coordsize="1826,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文本框 2" o:spid="_x0000_s1050" type="#_x0000_t202" style="position:absolute;left:1412;top:262744;width:1364;height: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ISl8YA&#10;AADbAAAADwAAAGRycy9kb3ducmV2LnhtbESP3WoCMRSE7wu+QzhC77qJUqxsjSKCVqFQXQuld4fN&#10;2R/dnCybVNe3bwoFL4eZ+YaZLXrbiAt1vnasYZQoEMS5MzWXGj6P66cpCB+QDTaOScONPCzmg4cZ&#10;psZd+UCXLJQiQtinqKEKoU2l9HlFFn3iWuLoFa6zGKLsSmk6vEa4beRYqYm0WHNcqLClVUX5Ofux&#10;Gorby/prVD7v9sXH2+b0rrJvVdRaPw775SuIQH24h//bW6NhOoG/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ISl8YAAADbAAAADwAAAAAAAAAAAAAAAACYAgAAZHJz&#10;L2Rvd25yZXYueG1sUEsFBgAAAAAEAAQA9QAAAIsDAAAAAA==&#10;" strokecolor="#bfd1e7" strokeweight="1pt">
                        <v:fill color2="#eff4f9" colors="0 white;48497f #dbe5f2;54395f #dbe5f2;1 #eff4f9" focus="100%" type="gradient">
                          <o:fill v:ext="view" type="gradientUnscaled"/>
                        </v:fill>
                        <v:textbox>
                          <w:txbxContent>
                            <w:p w14:paraId="3EBF4D96" w14:textId="77777777" w:rsidR="002351D8" w:rsidRDefault="002351D8"/>
                            <w:p w14:paraId="4C1039D9" w14:textId="77777777" w:rsidR="002351D8" w:rsidRDefault="002351D8">
                              <w:r>
                                <w:rPr>
                                  <w:rFonts w:hint="eastAsia"/>
                                </w:rPr>
                                <w:t>更新影像及高程数据</w:t>
                              </w:r>
                            </w:p>
                          </w:txbxContent>
                        </v:textbox>
                      </v:shape>
                      <v:shape id=" 135" o:spid="_x0000_s1051" style="position:absolute;left:2787;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QasQA&#10;AADbAAAADwAAAGRycy9kb3ducmV2LnhtbESPQWvCQBSE70L/w/IKvZmNglFiVlGr0FOh2ktvz+wz&#10;G8y+DdmtJv313ULB4zAz3zDFureNuFHna8cKJkkKgrh0uuZKwefpMF6A8AFZY+OYFAzkYb16GhWY&#10;a3fnD7odQyUihH2OCkwIbS6lLw1Z9IlriaN3cZ3FEGVXSd3hPcJtI6dpmkmLNccFgy3tDJXX47dV&#10;sPWz+ft+CF/9a5lOzz9mkpnNQamX536zBBGoD4/wf/tNK1jM4e9L/A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tEGrEAAAA2wAAAA8AAAAAAAAAAAAAAAAAmAIAAGRycy9k&#10;b3ducmV2LnhtbFBLBQYAAAAABAAEAPUAAACJAw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1" o:spid="_x0000_s1052" style="position:absolute;left:8111;top:226249;width:1748;height:927" coordorigin="1412,262698" coordsize="1748,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文本框 2" o:spid="_x0000_s1053" type="#_x0000_t202" style="position:absolute;left:1412;top:262698;width:125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G5cYA&#10;AADbAAAADwAAAGRycy9kb3ducmV2LnhtbESP3WoCMRSE7wu+QzhC72qilKpbo4igtlCoroL07rA5&#10;+9NuTpZN1PXtm4LQy2FmvmFmi87W4kKtrxxrGA4UCOLMmYoLDcfD+mkCwgdkg7Vj0nAjD4t572GG&#10;iXFX3tMlDYWIEPYJaihDaBIpfVaSRT9wDXH0ctdaDFG2hTQtXiPc1nKk1Iu0WHFcKLGhVUnZT3q2&#10;GvLbeH0aFs/vu/xzu/n+UOmXyiutH/vd8hVEoC78h+/tN6NhMoW/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2G5cYAAADbAAAADwAAAAAAAAAAAAAAAACYAgAAZHJz&#10;L2Rvd25yZXYueG1sUEsFBgAAAAAEAAQA9QAAAIsDAAAAAA==&#10;" strokecolor="#bfd1e7" strokeweight="1pt">
                        <v:fill color2="#eff4f9" colors="0 white;48497f #dbe5f2;54395f #dbe5f2;1 #eff4f9" focus="100%" type="gradient">
                          <o:fill v:ext="view" type="gradientUnscaled"/>
                        </v:fill>
                        <v:textbox>
                          <w:txbxContent>
                            <w:p w14:paraId="73A07A09" w14:textId="77777777" w:rsidR="002351D8" w:rsidRDefault="002351D8">
                              <w:pPr>
                                <w:jc w:val="left"/>
                              </w:pPr>
                            </w:p>
                            <w:p w14:paraId="6E76B18A" w14:textId="77777777" w:rsidR="002351D8" w:rsidRDefault="002351D8">
                              <w:pPr>
                                <w:jc w:val="left"/>
                              </w:pPr>
                              <w:r>
                                <w:rPr>
                                  <w:rFonts w:hint="eastAsia"/>
                                </w:rPr>
                                <w:t>生成绘图命令</w:t>
                              </w:r>
                            </w:p>
                          </w:txbxContent>
                        </v:textbox>
                      </v:shape>
                      <v:shape id=" 135" o:spid="_x0000_s1054" style="position:absolute;left:2709;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0ew8AA&#10;AADbAAAADwAAAGRycy9kb3ducmV2LnhtbERPy4rCMBTdD/gP4QruxlRBR6tRfIKrAR8bd9fm2hSb&#10;m9JErX69WQzM8nDe03ljS/Gg2heOFfS6CQjizOmCcwWn4/Z7BMIHZI2lY1LwIg/zWetriql2T97T&#10;4xByEUPYp6jAhFClUvrMkEXfdRVx5K6uthgirHOpa3zGcFvKfpIMpcWCY4PBilaGstvhbhUs/eDn&#10;d/MK52adJf3L2/SGZrFVqtNuFhMQgZrwL/5z77SCcVwfv8QfIG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0ew8AAAADbAAAADwAAAAAAAAAAAAAAAACYAgAAZHJzL2Rvd25y&#10;ZXYueG1sUEsFBgAAAAAEAAQA9QAAAIUDA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v:shape id="文本框 2" o:spid="_x0000_s1055" type="#_x0000_t202" style="position:absolute;left:9900;top:227497;width:1153;height: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PsYA&#10;AADbAAAADwAAAGRycy9kb3ducmV2LnhtbESP3WoCMRSE74W+QziF3mmyRWrdGqUUtC0UrKsg3h02&#10;Z3/azcmySXV9+0YQvBxm5htmtuhtI47U+dqxhmSkQBDnztRcathtl8NnED4gG2wck4YzeVjM7wYz&#10;TI078YaOWShFhLBPUUMVQptK6fOKLPqRa4mjV7jOYoiyK6Xp8BThtpGPSj1JizXHhQpbeqso/83+&#10;rIbiPFnuk3L8+V2s31c/Xyo7qKLW+uG+f30BEagPt/C1/WE0TBO4fIk/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cPsYAAADbAAAADwAAAAAAAAAAAAAAAACYAgAAZHJz&#10;L2Rvd25yZXYueG1sUEsFBgAAAAAEAAQA9QAAAIsDAAAAAA==&#10;" strokecolor="#bfd1e7" strokeweight="1pt">
                    <v:fill color2="#eff4f9" colors="0 white;48497f #dbe5f2;54395f #dbe5f2;1 #eff4f9" focus="100%" type="gradient">
                      <o:fill v:ext="view" type="gradientUnscaled"/>
                    </v:fill>
                    <v:textbox>
                      <w:txbxContent>
                        <w:p w14:paraId="5E280518" w14:textId="77777777" w:rsidR="002351D8" w:rsidRDefault="002351D8"/>
                        <w:p w14:paraId="40585D42" w14:textId="77777777" w:rsidR="002351D8" w:rsidRDefault="002351D8">
                          <w:r>
                            <w:rPr>
                              <w:rFonts w:hint="eastAsia"/>
                            </w:rPr>
                            <w:t>执行命令</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4" o:spid="_x0000_s1056" type="#_x0000_t34" style="position:absolute;left:7157;top:508345;width:27;height:74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Vk3cIAAADcAAAADwAAAGRycy9kb3ducmV2LnhtbERPzWrCQBC+C32HZYTe6kahWqOrFEFq&#10;L2qsDzBkxySanQ27W5P69K5Q8DYf3+/Ml52pxZWcrywrGA4SEMS51RUXCo4/67cPED4ga6wtk4I/&#10;8rBcvPTmmGrbckbXQyhEDGGfooIyhCaV0uclGfQD2xBH7mSdwRChK6R22MZwU8tRkoylwYpjQ4kN&#10;rUrKL4dfo2CyLW7dbnr+du1+t/niI644Q6Ve+93nDESgLjzF/+6NjvOn7/B4Jl4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Vk3cIAAADcAAAADwAAAAAAAAAAAAAA&#10;AAChAgAAZHJzL2Rvd25yZXYueG1sUEsFBgAAAAAEAAQA+QAAAJADAAAAAA==&#10;" adj="-351704" strokecolor="#bfd1e7" strokeweight="1pt">
                  <v:stroke dashstyle="longDash" endarrow="open"/>
                </v:shape>
                <w10:wrap type="topAndBottom"/>
              </v:group>
            </w:pict>
          </mc:Fallback>
        </mc:AlternateContent>
      </w:r>
    </w:p>
    <w:p w14:paraId="4BCE3ACC" w14:textId="77777777" w:rsidR="00067B30" w:rsidRDefault="0031372E">
      <w:pPr>
        <w:spacing w:beforeLines="50" w:before="156" w:afterLines="50" w:after="156"/>
        <w:ind w:firstLine="420"/>
        <w:jc w:val="center"/>
      </w:pPr>
      <w:bookmarkStart w:id="98" w:name="_Toc24905"/>
      <w:r>
        <w:rPr>
          <w:rStyle w:val="Char2"/>
          <w:rFonts w:hint="eastAsia"/>
        </w:rPr>
        <w:t>图</w:t>
      </w:r>
      <w:r>
        <w:rPr>
          <w:rStyle w:val="Char2"/>
          <w:rFonts w:hint="eastAsia"/>
        </w:rPr>
        <w:t>3-2 Cesium</w:t>
      </w:r>
      <w:r>
        <w:rPr>
          <w:rStyle w:val="Char2"/>
          <w:rFonts w:hint="eastAsia"/>
        </w:rPr>
        <w:t>引擎构建三维虚拟地球流程</w:t>
      </w:r>
      <w:bookmarkEnd w:id="98"/>
    </w:p>
    <w:p w14:paraId="41B28358" w14:textId="77777777" w:rsidR="00067B30" w:rsidRDefault="0031372E">
      <w:pPr>
        <w:spacing w:line="500" w:lineRule="exact"/>
        <w:ind w:firstLine="420"/>
        <w:rPr>
          <w:sz w:val="24"/>
        </w:rPr>
      </w:pPr>
      <w:r>
        <w:rPr>
          <w:rFonts w:hint="eastAsia"/>
          <w:sz w:val="24"/>
        </w:rPr>
        <w:t>Cesium</w:t>
      </w:r>
      <w:r>
        <w:rPr>
          <w:rFonts w:hint="eastAsia"/>
          <w:sz w:val="24"/>
        </w:rPr>
        <w:t>是一个开源</w:t>
      </w:r>
      <w:r>
        <w:rPr>
          <w:rFonts w:hint="eastAsia"/>
          <w:sz w:val="24"/>
        </w:rPr>
        <w:t>3D</w:t>
      </w:r>
      <w:r>
        <w:rPr>
          <w:rFonts w:hint="eastAsia"/>
          <w:sz w:val="24"/>
        </w:rPr>
        <w:t>引擎，为</w:t>
      </w:r>
      <w:r>
        <w:rPr>
          <w:rFonts w:hint="eastAsia"/>
          <w:sz w:val="24"/>
        </w:rPr>
        <w:t>Web</w:t>
      </w:r>
      <w:r>
        <w:rPr>
          <w:rFonts w:hint="eastAsia"/>
          <w:sz w:val="24"/>
        </w:rPr>
        <w:t>开发者提供了源码，通过阅读源码并对其加以分析，可以发现</w:t>
      </w:r>
      <w:r>
        <w:rPr>
          <w:rFonts w:hint="eastAsia"/>
          <w:sz w:val="24"/>
        </w:rPr>
        <w:t>Cesium</w:t>
      </w:r>
      <w:r>
        <w:rPr>
          <w:rFonts w:hint="eastAsia"/>
          <w:sz w:val="24"/>
        </w:rPr>
        <w:t>通过定义</w:t>
      </w:r>
      <w:r>
        <w:rPr>
          <w:rFonts w:hint="eastAsia"/>
          <w:sz w:val="24"/>
        </w:rPr>
        <w:t>Viewer</w:t>
      </w:r>
      <w:r>
        <w:rPr>
          <w:rFonts w:hint="eastAsia"/>
          <w:sz w:val="24"/>
        </w:rPr>
        <w:t>、</w:t>
      </w:r>
      <w:r>
        <w:rPr>
          <w:rFonts w:hint="eastAsia"/>
          <w:sz w:val="24"/>
        </w:rPr>
        <w:t>CesiumWidget</w:t>
      </w:r>
      <w:r>
        <w:rPr>
          <w:rFonts w:hint="eastAsia"/>
          <w:sz w:val="24"/>
        </w:rPr>
        <w:t>、</w:t>
      </w:r>
      <w:r>
        <w:rPr>
          <w:rFonts w:hint="eastAsia"/>
          <w:sz w:val="24"/>
        </w:rPr>
        <w:t>Scene</w:t>
      </w:r>
      <w:r>
        <w:rPr>
          <w:rFonts w:hint="eastAsia"/>
          <w:sz w:val="24"/>
        </w:rPr>
        <w:t>、</w:t>
      </w:r>
      <w:r>
        <w:rPr>
          <w:rFonts w:hint="eastAsia"/>
          <w:sz w:val="24"/>
        </w:rPr>
        <w:t>Globe</w:t>
      </w:r>
      <w:r>
        <w:rPr>
          <w:rFonts w:hint="eastAsia"/>
          <w:sz w:val="24"/>
        </w:rPr>
        <w:t>、</w:t>
      </w:r>
      <w:r>
        <w:rPr>
          <w:rFonts w:hint="eastAsia"/>
          <w:sz w:val="24"/>
        </w:rPr>
        <w:t>GlobalSurface</w:t>
      </w:r>
      <w:r>
        <w:rPr>
          <w:rFonts w:hint="eastAsia"/>
          <w:sz w:val="24"/>
        </w:rPr>
        <w:t>、</w:t>
      </w:r>
      <w:r>
        <w:rPr>
          <w:rFonts w:hint="eastAsia"/>
          <w:sz w:val="24"/>
        </w:rPr>
        <w:t>Primitive</w:t>
      </w:r>
      <w:r>
        <w:rPr>
          <w:rFonts w:hint="eastAsia"/>
          <w:sz w:val="24"/>
        </w:rPr>
        <w:t>、</w:t>
      </w:r>
      <w:r>
        <w:rPr>
          <w:rFonts w:hint="eastAsia"/>
          <w:sz w:val="24"/>
        </w:rPr>
        <w:t>PrimitiveCollection</w:t>
      </w:r>
      <w:r>
        <w:rPr>
          <w:rFonts w:hint="eastAsia"/>
          <w:sz w:val="24"/>
        </w:rPr>
        <w:t>、</w:t>
      </w:r>
      <w:r>
        <w:rPr>
          <w:rFonts w:hint="eastAsia"/>
          <w:sz w:val="24"/>
        </w:rPr>
        <w:t>CesiumTerrainProvider</w:t>
      </w:r>
      <w:r>
        <w:rPr>
          <w:rFonts w:hint="eastAsia"/>
          <w:sz w:val="24"/>
        </w:rPr>
        <w:t>、</w:t>
      </w:r>
      <w:r>
        <w:rPr>
          <w:rFonts w:hint="eastAsia"/>
          <w:sz w:val="24"/>
        </w:rPr>
        <w:t>ImageryLayer</w:t>
      </w:r>
      <w:r>
        <w:rPr>
          <w:rFonts w:hint="eastAsia"/>
          <w:sz w:val="24"/>
        </w:rPr>
        <w:t>等几大抽象类，在这些抽象类的基础上实现了虚拟三维球体的构建及实时渲染。</w:t>
      </w:r>
    </w:p>
    <w:p w14:paraId="78659BA2" w14:textId="77777777" w:rsidR="00067B30" w:rsidRDefault="0031372E">
      <w:pPr>
        <w:spacing w:line="500" w:lineRule="exact"/>
        <w:ind w:firstLine="420"/>
        <w:rPr>
          <w:rFonts w:ascii="Arial" w:eastAsia="黑体" w:hAnsi="Arial"/>
          <w:szCs w:val="21"/>
        </w:rPr>
      </w:pPr>
      <w:r>
        <w:rPr>
          <w:rFonts w:hint="eastAsia"/>
          <w:sz w:val="24"/>
        </w:rPr>
        <w:t>Viewer</w:t>
      </w:r>
      <w:r>
        <w:rPr>
          <w:rFonts w:hint="eastAsia"/>
          <w:sz w:val="24"/>
        </w:rPr>
        <w:t>类中定义了整个虚拟三维球体的具体实现，是类库中的核心类，创建虚拟三维地球只需要使用</w:t>
      </w:r>
      <w:r>
        <w:rPr>
          <w:rFonts w:hint="eastAsia"/>
          <w:sz w:val="24"/>
        </w:rPr>
        <w:t>new Cesium.Viewer()</w:t>
      </w:r>
      <w:r>
        <w:rPr>
          <w:rFonts w:hint="eastAsia"/>
          <w:sz w:val="24"/>
        </w:rPr>
        <w:t>方法实例化一个</w:t>
      </w:r>
      <w:r>
        <w:rPr>
          <w:rFonts w:hint="eastAsia"/>
          <w:sz w:val="24"/>
        </w:rPr>
        <w:t>Viewer</w:t>
      </w:r>
      <w:r>
        <w:rPr>
          <w:rFonts w:hint="eastAsia"/>
          <w:sz w:val="24"/>
        </w:rPr>
        <w:t>即可。</w:t>
      </w:r>
      <w:r>
        <w:rPr>
          <w:rFonts w:hint="eastAsia"/>
          <w:sz w:val="24"/>
        </w:rPr>
        <w:t>Viewer</w:t>
      </w:r>
      <w:r>
        <w:rPr>
          <w:rFonts w:hint="eastAsia"/>
          <w:sz w:val="24"/>
        </w:rPr>
        <w:t>类对外提供的方法包括</w:t>
      </w:r>
      <w:r>
        <w:rPr>
          <w:rFonts w:hint="eastAsia"/>
          <w:sz w:val="24"/>
        </w:rPr>
        <w:t>destroy</w:t>
      </w:r>
      <w:r>
        <w:rPr>
          <w:rFonts w:hint="eastAsia"/>
          <w:sz w:val="24"/>
        </w:rPr>
        <w:t>、</w:t>
      </w:r>
      <w:r>
        <w:rPr>
          <w:rFonts w:hint="eastAsia"/>
          <w:sz w:val="24"/>
        </w:rPr>
        <w:t>extend</w:t>
      </w:r>
      <w:r>
        <w:rPr>
          <w:rFonts w:hint="eastAsia"/>
          <w:sz w:val="24"/>
        </w:rPr>
        <w:t>、</w:t>
      </w:r>
      <w:r>
        <w:rPr>
          <w:rFonts w:hint="eastAsia"/>
          <w:sz w:val="24"/>
        </w:rPr>
        <w:t>flyTo</w:t>
      </w:r>
      <w:r>
        <w:rPr>
          <w:rFonts w:hint="eastAsia"/>
          <w:sz w:val="24"/>
        </w:rPr>
        <w:t>、</w:t>
      </w:r>
      <w:r>
        <w:rPr>
          <w:rFonts w:hint="eastAsia"/>
          <w:sz w:val="24"/>
        </w:rPr>
        <w:t>zoomTo</w:t>
      </w:r>
      <w:r>
        <w:rPr>
          <w:rFonts w:hint="eastAsia"/>
          <w:sz w:val="24"/>
        </w:rPr>
        <w:t>、</w:t>
      </w:r>
      <w:r>
        <w:rPr>
          <w:rFonts w:hint="eastAsia"/>
          <w:sz w:val="24"/>
        </w:rPr>
        <w:t>resize</w:t>
      </w:r>
      <w:r>
        <w:rPr>
          <w:rFonts w:hint="eastAsia"/>
          <w:sz w:val="24"/>
        </w:rPr>
        <w:t>、</w:t>
      </w:r>
      <w:r>
        <w:rPr>
          <w:rFonts w:hint="eastAsia"/>
          <w:sz w:val="24"/>
        </w:rPr>
        <w:t>render</w:t>
      </w:r>
      <w:r>
        <w:rPr>
          <w:rFonts w:hint="eastAsia"/>
          <w:sz w:val="24"/>
        </w:rPr>
        <w:t>、</w:t>
      </w:r>
      <w:r>
        <w:rPr>
          <w:rFonts w:hint="eastAsia"/>
          <w:sz w:val="24"/>
        </w:rPr>
        <w:t>forceResize</w:t>
      </w:r>
      <w:r>
        <w:rPr>
          <w:rFonts w:hint="eastAsia"/>
          <w:sz w:val="24"/>
        </w:rPr>
        <w:t>等，如下图</w:t>
      </w:r>
      <w:r>
        <w:rPr>
          <w:rFonts w:hint="eastAsia"/>
          <w:sz w:val="24"/>
        </w:rPr>
        <w:t>3-3</w:t>
      </w:r>
      <w:r>
        <w:rPr>
          <w:rFonts w:hint="eastAsia"/>
          <w:sz w:val="24"/>
        </w:rPr>
        <w:t>所示。在该类中定义了三维场景的容器，同时还定义了</w:t>
      </w:r>
      <w:r>
        <w:rPr>
          <w:rFonts w:hint="eastAsia"/>
          <w:sz w:val="24"/>
        </w:rPr>
        <w:t>Cesium</w:t>
      </w:r>
      <w:r>
        <w:rPr>
          <w:rFonts w:hint="eastAsia"/>
          <w:sz w:val="24"/>
        </w:rPr>
        <w:t>控件、下拉框以及按钮的容器，这些小部件在被创建时都会集成到整个三维地球容器中，</w:t>
      </w:r>
      <w:r>
        <w:rPr>
          <w:rFonts w:hint="eastAsia"/>
          <w:sz w:val="24"/>
        </w:rPr>
        <w:t>resize</w:t>
      </w:r>
      <w:r>
        <w:rPr>
          <w:rFonts w:hint="eastAsia"/>
          <w:sz w:val="24"/>
        </w:rPr>
        <w:t>函数会根据需要自动调整小部件的大小以匹配三维地球容器大小。</w:t>
      </w:r>
      <w:r>
        <w:rPr>
          <w:rFonts w:hint="eastAsia"/>
          <w:sz w:val="24"/>
        </w:rPr>
        <w:t>Viewer</w:t>
      </w:r>
      <w:r>
        <w:rPr>
          <w:rFonts w:hint="eastAsia"/>
          <w:sz w:val="24"/>
        </w:rPr>
        <w:t>中的控件提供了丰富的功能，配合三维场景的使用，包括地理编码、时间轴、场景模式选取、图层控制、动画控制、全屏、虚拟现实等组件。地理编码控件主要实现地址的解析，时间轴控件主要针对有动态地理数据展示的情况，场景模式选取控件主要实现</w:t>
      </w:r>
      <w:r>
        <w:rPr>
          <w:rFonts w:hint="eastAsia"/>
          <w:sz w:val="24"/>
        </w:rPr>
        <w:t>2D</w:t>
      </w:r>
      <w:r>
        <w:rPr>
          <w:rFonts w:hint="eastAsia"/>
          <w:sz w:val="24"/>
        </w:rPr>
        <w:t>、</w:t>
      </w:r>
      <w:r>
        <w:rPr>
          <w:rFonts w:hint="eastAsia"/>
          <w:sz w:val="24"/>
        </w:rPr>
        <w:t>2.5D</w:t>
      </w:r>
      <w:r>
        <w:rPr>
          <w:rFonts w:hint="eastAsia"/>
          <w:sz w:val="24"/>
        </w:rPr>
        <w:t>、</w:t>
      </w:r>
      <w:r>
        <w:rPr>
          <w:rFonts w:hint="eastAsia"/>
          <w:sz w:val="24"/>
        </w:rPr>
        <w:t>3D</w:t>
      </w:r>
      <w:r>
        <w:rPr>
          <w:rFonts w:hint="eastAsia"/>
          <w:sz w:val="24"/>
        </w:rPr>
        <w:t>视图之间的切换，图层控制控件主要实现对基础地图的选取，这些控件的显示隐藏都能够在初始化时</w:t>
      </w:r>
      <w:r>
        <w:rPr>
          <w:rFonts w:ascii="宋体" w:hAnsi="宋体" w:cs="宋体" w:hint="eastAsia"/>
          <w:sz w:val="24"/>
        </w:rPr>
        <w:t>以参数的形式进行配置。</w:t>
      </w:r>
    </w:p>
    <w:p w14:paraId="6D109FCB" w14:textId="77777777" w:rsidR="00067B30" w:rsidRDefault="0031372E">
      <w:pPr>
        <w:ind w:firstLine="420"/>
        <w:jc w:val="center"/>
        <w:rPr>
          <w:rStyle w:val="Char2"/>
        </w:rPr>
      </w:pPr>
      <w:r>
        <w:rPr>
          <w:rStyle w:val="Char2"/>
          <w:rFonts w:hint="eastAsia"/>
          <w:noProof/>
        </w:rPr>
        <w:lastRenderedPageBreak/>
        <mc:AlternateContent>
          <mc:Choice Requires="wpg">
            <w:drawing>
              <wp:anchor distT="0" distB="0" distL="114300" distR="114300" simplePos="0" relativeHeight="253004800" behindDoc="0" locked="0" layoutInCell="1" allowOverlap="1" wp14:anchorId="1A1C6BEA" wp14:editId="4F64BC0F">
                <wp:simplePos x="0" y="0"/>
                <wp:positionH relativeFrom="column">
                  <wp:posOffset>161290</wp:posOffset>
                </wp:positionH>
                <wp:positionV relativeFrom="paragraph">
                  <wp:posOffset>165735</wp:posOffset>
                </wp:positionV>
                <wp:extent cx="5061585" cy="929640"/>
                <wp:effectExtent l="4445" t="5080" r="20320" b="17780"/>
                <wp:wrapTopAndBottom/>
                <wp:docPr id="224" name="组合 2"/>
                <wp:cNvGraphicFramePr/>
                <a:graphic xmlns:a="http://schemas.openxmlformats.org/drawingml/2006/main">
                  <a:graphicData uri="http://schemas.microsoft.com/office/word/2010/wordprocessingGroup">
                    <wpg:wgp>
                      <wpg:cNvGrpSpPr/>
                      <wpg:grpSpPr>
                        <a:xfrm>
                          <a:off x="0" y="0"/>
                          <a:ext cx="5061585" cy="929640"/>
                          <a:chOff x="2129" y="38786"/>
                          <a:chExt cx="7971" cy="1464"/>
                        </a:xfrm>
                        <a:effectLst/>
                      </wpg:grpSpPr>
                      <wps:wsp>
                        <wps:cNvPr id="225" name="矩形 49"/>
                        <wps:cNvSpPr/>
                        <wps:spPr>
                          <a:xfrm>
                            <a:off x="4815" y="38786"/>
                            <a:ext cx="1575" cy="46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780B0BA5" w14:textId="77777777" w:rsidR="002351D8" w:rsidRDefault="002351D8">
                              <w:pPr>
                                <w:jc w:val="center"/>
                              </w:pPr>
                              <w:r>
                                <w:rPr>
                                  <w:rFonts w:hint="eastAsia"/>
                                </w:rPr>
                                <w:t>Viewer</w:t>
                              </w:r>
                              <w:r>
                                <w:rPr>
                                  <w:rFonts w:hint="eastAsia"/>
                                </w:rPr>
                                <w:t>类</w:t>
                              </w:r>
                            </w:p>
                          </w:txbxContent>
                        </wps:txbx>
                        <wps:bodyPr upright="1"/>
                      </wps:wsp>
                      <wps:wsp>
                        <wps:cNvPr id="226" name="矩形 50"/>
                        <wps:cNvSpPr/>
                        <wps:spPr>
                          <a:xfrm>
                            <a:off x="4225" y="39784"/>
                            <a:ext cx="911"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2E728F16" w14:textId="77777777" w:rsidR="002351D8" w:rsidRDefault="002351D8">
                              <w:r>
                                <w:rPr>
                                  <w:rFonts w:hint="eastAsia"/>
                                </w:rPr>
                                <w:t xml:space="preserve"> </w:t>
                              </w:r>
                              <w:r>
                                <w:t>flyTo</w:t>
                              </w:r>
                            </w:p>
                          </w:txbxContent>
                        </wps:txbx>
                        <wps:bodyPr upright="1"/>
                      </wps:wsp>
                      <wps:wsp>
                        <wps:cNvPr id="227" name="矩形 51"/>
                        <wps:cNvSpPr/>
                        <wps:spPr>
                          <a:xfrm>
                            <a:off x="5208" y="39784"/>
                            <a:ext cx="102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0FB4B015" w14:textId="77777777" w:rsidR="002351D8" w:rsidRDefault="002351D8">
                              <w:r>
                                <w:t>zoomTo</w:t>
                              </w:r>
                            </w:p>
                          </w:txbxContent>
                        </wps:txbx>
                        <wps:bodyPr upright="1"/>
                      </wps:wsp>
                      <wps:wsp>
                        <wps:cNvPr id="228" name="矩形 52"/>
                        <wps:cNvSpPr/>
                        <wps:spPr>
                          <a:xfrm>
                            <a:off x="6306" y="39784"/>
                            <a:ext cx="801"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57608540" w14:textId="77777777" w:rsidR="002351D8" w:rsidRDefault="002351D8">
                              <w:r>
                                <w:t>resize</w:t>
                              </w:r>
                            </w:p>
                          </w:txbxContent>
                        </wps:txbx>
                        <wps:bodyPr upright="1"/>
                      </wps:wsp>
                      <wps:wsp>
                        <wps:cNvPr id="229" name="矩形 53"/>
                        <wps:cNvSpPr/>
                        <wps:spPr>
                          <a:xfrm>
                            <a:off x="9530" y="39784"/>
                            <a:ext cx="570"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630D0EF3" w14:textId="77777777" w:rsidR="002351D8" w:rsidRDefault="002351D8">
                              <w:r>
                                <w:rPr>
                                  <w:rFonts w:hint="eastAsia"/>
                                </w:rPr>
                                <w:t>........</w:t>
                              </w:r>
                            </w:p>
                          </w:txbxContent>
                        </wps:txbx>
                        <wps:bodyPr upright="1"/>
                      </wps:wsp>
                      <wps:wsp>
                        <wps:cNvPr id="230" name="矩形 54"/>
                        <wps:cNvSpPr/>
                        <wps:spPr>
                          <a:xfrm>
                            <a:off x="7186" y="39784"/>
                            <a:ext cx="873"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2BBE07DC" w14:textId="77777777" w:rsidR="002351D8" w:rsidRDefault="002351D8">
                              <w:pPr>
                                <w:jc w:val="left"/>
                              </w:pPr>
                              <w:r>
                                <w:t>render</w:t>
                              </w:r>
                            </w:p>
                          </w:txbxContent>
                        </wps:txbx>
                        <wps:bodyPr upright="1"/>
                      </wps:wsp>
                      <wps:wsp>
                        <wps:cNvPr id="231" name="矩形 55"/>
                        <wps:cNvSpPr/>
                        <wps:spPr>
                          <a:xfrm>
                            <a:off x="8144" y="39784"/>
                            <a:ext cx="126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1FB5AA3F" w14:textId="77777777" w:rsidR="002351D8" w:rsidRDefault="002351D8">
                              <w:r>
                                <w:t>forceResize</w:t>
                              </w:r>
                            </w:p>
                          </w:txbxContent>
                        </wps:txbx>
                        <wps:bodyPr upright="1"/>
                      </wps:wsp>
                      <wps:wsp>
                        <wps:cNvPr id="232" name="矩形 56"/>
                        <wps:cNvSpPr/>
                        <wps:spPr>
                          <a:xfrm>
                            <a:off x="2129" y="39784"/>
                            <a:ext cx="948"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1563124E" w14:textId="77777777" w:rsidR="002351D8" w:rsidRDefault="002351D8">
                              <w:r>
                                <w:rPr>
                                  <w:rFonts w:hint="eastAsia"/>
                                </w:rPr>
                                <w:t>d</w:t>
                              </w:r>
                              <w:r>
                                <w:t>estroy</w:t>
                              </w:r>
                              <w:r>
                                <w:rPr>
                                  <w:rFonts w:hint="eastAsia"/>
                                </w:rPr>
                                <w:t>s</w:t>
                              </w:r>
                            </w:p>
                          </w:txbxContent>
                        </wps:txbx>
                        <wps:bodyPr upright="1"/>
                      </wps:wsp>
                      <wps:wsp>
                        <wps:cNvPr id="233" name="矩形 57"/>
                        <wps:cNvSpPr/>
                        <wps:spPr>
                          <a:xfrm>
                            <a:off x="3196" y="39784"/>
                            <a:ext cx="872"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70D27EF4" w14:textId="77777777" w:rsidR="002351D8" w:rsidRDefault="002351D8">
                              <w:r>
                                <w:t>extend</w:t>
                              </w:r>
                            </w:p>
                          </w:txbxContent>
                        </wps:txbx>
                        <wps:bodyPr upright="1"/>
                      </wps:wsp>
                      <wps:wsp>
                        <wps:cNvPr id="234" name="直接连接符 58"/>
                        <wps:cNvCnPr/>
                        <wps:spPr>
                          <a:xfrm flipH="1">
                            <a:off x="2640" y="39271"/>
                            <a:ext cx="3015" cy="495"/>
                          </a:xfrm>
                          <a:prstGeom prst="line">
                            <a:avLst/>
                          </a:prstGeom>
                          <a:ln w="9525" cap="flat" cmpd="sng">
                            <a:solidFill>
                              <a:srgbClr val="000000"/>
                            </a:solidFill>
                            <a:prstDash val="solid"/>
                            <a:headEnd type="none" w="med" len="med"/>
                            <a:tailEnd type="arrow" w="med" len="med"/>
                          </a:ln>
                          <a:effectLst/>
                        </wps:spPr>
                        <wps:bodyPr/>
                      </wps:wsp>
                      <wps:wsp>
                        <wps:cNvPr id="235" name="直接连接符 59"/>
                        <wps:cNvCnPr/>
                        <wps:spPr>
                          <a:xfrm flipH="1">
                            <a:off x="3525" y="39286"/>
                            <a:ext cx="2115" cy="480"/>
                          </a:xfrm>
                          <a:prstGeom prst="line">
                            <a:avLst/>
                          </a:prstGeom>
                          <a:ln w="9525" cap="flat" cmpd="sng">
                            <a:solidFill>
                              <a:srgbClr val="000000"/>
                            </a:solidFill>
                            <a:prstDash val="solid"/>
                            <a:headEnd type="none" w="med" len="med"/>
                            <a:tailEnd type="arrow" w="med" len="med"/>
                          </a:ln>
                          <a:effectLst/>
                        </wps:spPr>
                        <wps:bodyPr/>
                      </wps:wsp>
                      <wps:wsp>
                        <wps:cNvPr id="236" name="直接连接符 60"/>
                        <wps:cNvCnPr/>
                        <wps:spPr>
                          <a:xfrm flipH="1">
                            <a:off x="4500" y="39286"/>
                            <a:ext cx="1125" cy="495"/>
                          </a:xfrm>
                          <a:prstGeom prst="line">
                            <a:avLst/>
                          </a:prstGeom>
                          <a:ln w="9525" cap="flat" cmpd="sng">
                            <a:solidFill>
                              <a:srgbClr val="000000"/>
                            </a:solidFill>
                            <a:prstDash val="solid"/>
                            <a:headEnd type="none" w="med" len="med"/>
                            <a:tailEnd type="arrow" w="med" len="med"/>
                          </a:ln>
                          <a:effectLst/>
                        </wps:spPr>
                        <wps:bodyPr/>
                      </wps:wsp>
                      <wps:wsp>
                        <wps:cNvPr id="237" name="直接连接符 61"/>
                        <wps:cNvCnPr/>
                        <wps:spPr>
                          <a:xfrm>
                            <a:off x="5595" y="39256"/>
                            <a:ext cx="1" cy="525"/>
                          </a:xfrm>
                          <a:prstGeom prst="line">
                            <a:avLst/>
                          </a:prstGeom>
                          <a:ln w="9525" cap="flat" cmpd="sng">
                            <a:solidFill>
                              <a:srgbClr val="000000"/>
                            </a:solidFill>
                            <a:prstDash val="solid"/>
                            <a:headEnd type="none" w="med" len="med"/>
                            <a:tailEnd type="arrow" w="med" len="med"/>
                          </a:ln>
                          <a:effectLst/>
                        </wps:spPr>
                        <wps:bodyPr/>
                      </wps:wsp>
                      <wps:wsp>
                        <wps:cNvPr id="238" name="直接连接符 62"/>
                        <wps:cNvCnPr>
                          <a:endCxn id="228" idx="0"/>
                        </wps:cNvCnPr>
                        <wps:spPr>
                          <a:xfrm>
                            <a:off x="5625" y="39286"/>
                            <a:ext cx="1082" cy="498"/>
                          </a:xfrm>
                          <a:prstGeom prst="line">
                            <a:avLst/>
                          </a:prstGeom>
                          <a:ln w="9525" cap="flat" cmpd="sng">
                            <a:solidFill>
                              <a:srgbClr val="000000"/>
                            </a:solidFill>
                            <a:prstDash val="solid"/>
                            <a:headEnd type="none" w="med" len="med"/>
                            <a:tailEnd type="arrow" w="med" len="med"/>
                          </a:ln>
                          <a:effectLst/>
                        </wps:spPr>
                        <wps:bodyPr/>
                      </wps:wsp>
                      <wps:wsp>
                        <wps:cNvPr id="239" name="直接连接符 63"/>
                        <wps:cNvCnPr/>
                        <wps:spPr>
                          <a:xfrm>
                            <a:off x="5625" y="39301"/>
                            <a:ext cx="1890" cy="465"/>
                          </a:xfrm>
                          <a:prstGeom prst="line">
                            <a:avLst/>
                          </a:prstGeom>
                          <a:ln w="9525" cap="flat" cmpd="sng">
                            <a:solidFill>
                              <a:srgbClr val="000000"/>
                            </a:solidFill>
                            <a:prstDash val="solid"/>
                            <a:headEnd type="none" w="med" len="med"/>
                            <a:tailEnd type="arrow" w="med" len="med"/>
                          </a:ln>
                          <a:effectLst/>
                        </wps:spPr>
                        <wps:bodyPr/>
                      </wps:wsp>
                      <wps:wsp>
                        <wps:cNvPr id="240" name="直接连接符 64"/>
                        <wps:cNvCnPr/>
                        <wps:spPr>
                          <a:xfrm>
                            <a:off x="5610" y="39301"/>
                            <a:ext cx="3315" cy="480"/>
                          </a:xfrm>
                          <a:prstGeom prst="line">
                            <a:avLst/>
                          </a:prstGeom>
                          <a:ln w="9525" cap="flat" cmpd="sng">
                            <a:solidFill>
                              <a:srgbClr val="000000"/>
                            </a:solidFill>
                            <a:prstDash val="solid"/>
                            <a:headEnd type="none" w="med" len="med"/>
                            <a:tailEnd type="arrow" w="med" len="med"/>
                          </a:ln>
                          <a:effectLst/>
                        </wps:spPr>
                        <wps:bodyPr/>
                      </wps:wsp>
                      <wps:wsp>
                        <wps:cNvPr id="241" name="直接连接符 65"/>
                        <wps:cNvCnPr/>
                        <wps:spPr>
                          <a:xfrm>
                            <a:off x="5640" y="39316"/>
                            <a:ext cx="4125" cy="420"/>
                          </a:xfrm>
                          <a:prstGeom prst="line">
                            <a:avLst/>
                          </a:prstGeom>
                          <a:ln w="9525" cap="flat" cmpd="sng">
                            <a:solidFill>
                              <a:srgbClr val="000000"/>
                            </a:solidFill>
                            <a:prstDash val="solid"/>
                            <a:headEnd type="none" w="med" len="med"/>
                            <a:tailEnd type="arrow" w="med" len="med"/>
                          </a:ln>
                          <a:effectLst/>
                        </wps:spPr>
                        <wps:bodyPr/>
                      </wps:wsp>
                    </wpg:wgp>
                  </a:graphicData>
                </a:graphic>
              </wp:anchor>
            </w:drawing>
          </mc:Choice>
          <mc:Fallback>
            <w:pict>
              <v:group w14:anchorId="1A1C6BEA" id="组合 2" o:spid="_x0000_s1057" style="position:absolute;left:0;text-align:left;margin-left:12.7pt;margin-top:13.05pt;width:398.55pt;height:73.2pt;z-index:253004800" coordorigin="2129,38786" coordsize="7971,1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">
                <v:rect id="矩形 49" o:spid="_x0000_s1058" style="position:absolute;left:4815;top:38786;width:157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hFsUA&#10;AADcAAAADwAAAGRycy9kb3ducmV2LnhtbESPQWvCQBSE7wX/w/IKvTWbplhqdBVRLPZokktvz+wz&#10;SZt9G7KrSf31bqHgcZiZb5jFajStuFDvGssKXqIYBHFpdcOVgiLfPb+DcB5ZY2uZFPySg9Vy8rDA&#10;VNuBD3TJfCUChF2KCmrvu1RKV9Zk0EW2Iw7eyfYGfZB9JXWPQ4CbViZx/CYNNhwWauxoU1P5k52N&#10;gmOTFHg95B+xme1e/eeYf5+/tko9PY7rOQhPo7+H/9t7rSBJpv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OEWxQAAANwAAAAPAAAAAAAAAAAAAAAAAJgCAABkcnMv&#10;ZG93bnJldi54bWxQSwUGAAAAAAQABAD1AAAAigMAAAAA&#10;">
                  <v:textbox>
                    <w:txbxContent>
                      <w:p w14:paraId="780B0BA5" w14:textId="77777777" w:rsidR="002351D8" w:rsidRDefault="002351D8">
                        <w:pPr>
                          <w:jc w:val="center"/>
                        </w:pPr>
                        <w:r>
                          <w:rPr>
                            <w:rFonts w:hint="eastAsia"/>
                          </w:rPr>
                          <w:t>Viewer</w:t>
                        </w:r>
                        <w:r>
                          <w:rPr>
                            <w:rFonts w:hint="eastAsia"/>
                          </w:rPr>
                          <w:t>类</w:t>
                        </w:r>
                      </w:p>
                    </w:txbxContent>
                  </v:textbox>
                </v:rect>
                <v:rect id="矩形 50" o:spid="_x0000_s1059" style="position:absolute;left:4225;top:39784;width:911;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YcMA&#10;AADcAAAADwAAAGRycy9kb3ducmV2LnhtbESPQYvCMBSE74L/ITzBm6ZWEO0aRVxc9Kj14u1t87bt&#10;2ryUJmr11xtB8DjMzDfMfNmaSlypcaVlBaNhBII4s7rkXMEx3QymIJxH1lhZJgV3crBcdDtzTLS9&#10;8Z6uB5+LAGGXoILC+zqR0mUFGXRDWxMH7882Bn2QTS51g7cAN5WMo2giDZYcFgqsaV1Qdj5cjILf&#10;Mj7iY5/+RGa2Gftdm/5fTt9K9Xvt6guEp9Z/wu/2ViuI4wm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p/YcMAAADcAAAADwAAAAAAAAAAAAAAAACYAgAAZHJzL2Rv&#10;d25yZXYueG1sUEsFBgAAAAAEAAQA9QAAAIgDAAAAAA==&#10;">
                  <v:textbox>
                    <w:txbxContent>
                      <w:p w14:paraId="2E728F16" w14:textId="77777777" w:rsidR="002351D8" w:rsidRDefault="002351D8">
                        <w:r>
                          <w:rPr>
                            <w:rFonts w:hint="eastAsia"/>
                          </w:rPr>
                          <w:t xml:space="preserve"> </w:t>
                        </w:r>
                        <w:r>
                          <w:t>flyTo</w:t>
                        </w:r>
                      </w:p>
                    </w:txbxContent>
                  </v:textbox>
                </v:rect>
                <v:rect id="矩形 51" o:spid="_x0000_s1060" style="position:absolute;left:5208;top:39784;width:102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a+sUA&#10;AADcAAAADwAAAGRycy9kb3ducmV2LnhtbESPQWvCQBSE7wX/w/IKvTWbpmBrdBVRLPZokktvz+wz&#10;SZt9G7KrSf31bqHgcZiZb5jFajStuFDvGssKXqIYBHFpdcOVgiLfPb+DcB5ZY2uZFPySg9Vy8rDA&#10;VNuBD3TJfCUChF2KCmrvu1RKV9Zk0EW2Iw7eyfYGfZB9JXWPQ4CbViZxPJUGGw4LNXa0qan8yc5G&#10;wbFJCrwe8o/YzHav/nPMv89fW6WeHsf1HISn0d/D/+29VpAkb/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tr6xQAAANwAAAAPAAAAAAAAAAAAAAAAAJgCAABkcnMv&#10;ZG93bnJldi54bWxQSwUGAAAAAAQABAD1AAAAigMAAAAA&#10;">
                  <v:textbox>
                    <w:txbxContent>
                      <w:p w14:paraId="0FB4B015" w14:textId="77777777" w:rsidR="002351D8" w:rsidRDefault="002351D8">
                        <w:r>
                          <w:t>zoomTo</w:t>
                        </w:r>
                      </w:p>
                    </w:txbxContent>
                  </v:textbox>
                </v:rect>
                <v:rect id="矩形 52" o:spid="_x0000_s1061" style="position:absolute;left:6306;top:39784;width:801;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OiMIA&#10;AADcAAAADwAAAGRycy9kb3ducmV2LnhtbERPPW+DMBDdI/U/WFepW2JKpSohGFS1ompHQpZsF3wB&#10;WnxG2Akkv74eKmV8et9pPpteXGh0nWUFz6sIBHFtdceNgn1VLNcgnEfW2FsmBVdykGcPixQTbScu&#10;6bLzjQgh7BJU0Ho/JFK6uiWDbmUH4sCd7GjQBzg2Uo84hXDTyziKXqXBjkNDiwO9t1T/7s5GwbGL&#10;93grq8/IbIoX/z1XP+fDh1JPj/PbFoSn2d/F/+4vrSCOw9p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6IwgAAANwAAAAPAAAAAAAAAAAAAAAAAJgCAABkcnMvZG93&#10;bnJldi54bWxQSwUGAAAAAAQABAD1AAAAhwMAAAAA&#10;">
                  <v:textbox>
                    <w:txbxContent>
                      <w:p w14:paraId="57608540" w14:textId="77777777" w:rsidR="002351D8" w:rsidRDefault="002351D8">
                        <w:r>
                          <w:t>resize</w:t>
                        </w:r>
                      </w:p>
                    </w:txbxContent>
                  </v:textbox>
                </v:rect>
                <v:rect id="矩形 53" o:spid="_x0000_s1062" style="position:absolute;left:9530;top:39784;width:570;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rE8UA&#10;AADcAAAADwAAAGRycy9kb3ducmV2LnhtbESPT2vCQBTE70K/w/IKvenGFEoTXUVaLO0xxou3Z/aZ&#10;RLNvQ3bzp/303ULB4zAzv2HW28k0YqDO1ZYVLBcRCOLC6ppLBcd8P38F4TyyxsYyKfgmB9vNw2yN&#10;qbYjZzQcfCkChF2KCirv21RKV1Rk0C1sSxy8i+0M+iC7UuoOxwA3jYyj6EUarDksVNjSW0XF7dAb&#10;Bec6PuJPln9EJtk/+68pv/and6WeHqfdCoSnyd/D/+1PrSCOE/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esTxQAAANwAAAAPAAAAAAAAAAAAAAAAAJgCAABkcnMv&#10;ZG93bnJldi54bWxQSwUGAAAAAAQABAD1AAAAigMAAAAA&#10;">
                  <v:textbox>
                    <w:txbxContent>
                      <w:p w14:paraId="630D0EF3" w14:textId="77777777" w:rsidR="002351D8" w:rsidRDefault="002351D8">
                        <w:r>
                          <w:rPr>
                            <w:rFonts w:hint="eastAsia"/>
                          </w:rPr>
                          <w:t>........</w:t>
                        </w:r>
                      </w:p>
                    </w:txbxContent>
                  </v:textbox>
                </v:rect>
                <v:rect id="矩形 54" o:spid="_x0000_s1063" style="position:absolute;left:7186;top:39784;width:873;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U8IA&#10;AADcAAAADwAAAGRycy9kb3ducmV2LnhtbERPPW/CMBDdkfofrKvUDZwGqYIUE6FWqdoRwsJ2jY8k&#10;EJ8j2wlpf309VGJ8et+bfDKdGMn51rKC50UCgriyuuVawbEs5isQPiBr7CyTgh/ykG8fZhvMtL3x&#10;nsZDqEUMYZ+hgiaEPpPSVw0Z9AvbE0fubJ3BEKGrpXZ4i+Gmk2mSvEiDLceGBnt6a6i6Hgaj4LtN&#10;j/i7Lz8Ssy6W4WsqL8PpXamnx2n3CiLQFO7if/enVpAu4/x4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5tRTwgAAANwAAAAPAAAAAAAAAAAAAAAAAJgCAABkcnMvZG93&#10;bnJldi54bWxQSwUGAAAAAAQABAD1AAAAhwMAAAAA&#10;">
                  <v:textbox>
                    <w:txbxContent>
                      <w:p w14:paraId="2BBE07DC" w14:textId="77777777" w:rsidR="002351D8" w:rsidRDefault="002351D8">
                        <w:pPr>
                          <w:jc w:val="left"/>
                        </w:pPr>
                        <w:r>
                          <w:t>render</w:t>
                        </w:r>
                      </w:p>
                    </w:txbxContent>
                  </v:textbox>
                </v:rect>
                <v:rect id="矩形 55" o:spid="_x0000_s1064" style="position:absolute;left:8144;top:39784;width:126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xyMUA&#10;AADcAAAADwAAAGRycy9kb3ducmV2LnhtbESPQWvCQBSE74L/YXmF3nSTCKWmrlKUSHvU5NLba/Y1&#10;SZt9G7KbGP313ULB4zAz3zCb3WRaMVLvGssK4mUEgri0uuFKQZFni2cQziNrbC2Tgis52G3nsw2m&#10;2l74ROPZVyJA2KWooPa+S6V0ZU0G3dJ2xMH7sr1BH2RfSd3jJcBNK5MoepIGGw4LNXa0r6n8OQ9G&#10;wWeTFHg75cfIrLOVf5/y7+HjoNTjw/T6AsLT5O/h//abVpCsYvg7E4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qnHIxQAAANwAAAAPAAAAAAAAAAAAAAAAAJgCAABkcnMv&#10;ZG93bnJldi54bWxQSwUGAAAAAAQABAD1AAAAigMAAAAA&#10;">
                  <v:textbox>
                    <w:txbxContent>
                      <w:p w14:paraId="1FB5AA3F" w14:textId="77777777" w:rsidR="002351D8" w:rsidRDefault="002351D8">
                        <w:r>
                          <w:t>forceResize</w:t>
                        </w:r>
                      </w:p>
                    </w:txbxContent>
                  </v:textbox>
                </v:rect>
                <v:rect id="矩形 56" o:spid="_x0000_s1065" style="position:absolute;left:2129;top:39784;width:948;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vv8UA&#10;AADcAAAADwAAAGRycy9kb3ducmV2LnhtbESPQWvCQBSE74X+h+UVvNVNI0hNXaVUInrU5OLtNfua&#10;pM2+DdmNrv76bqHgcZiZb5jlOphOnGlwrWUFL9MEBHFldcu1grLIn19BOI+ssbNMCq7kYL16fFhi&#10;pu2FD3Q++lpECLsMFTTe95mUrmrIoJvanjh6X3Yw6KMcaqkHvES46WSaJHNpsOW40GBPHw1VP8fR&#10;KPhs0xJvh2KbmEU+8/tQfI+njVKTp/D+BsJT8Pfwf3unFaS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O+/xQAAANwAAAAPAAAAAAAAAAAAAAAAAJgCAABkcnMv&#10;ZG93bnJldi54bWxQSwUGAAAAAAQABAD1AAAAigMAAAAA&#10;">
                  <v:textbox>
                    <w:txbxContent>
                      <w:p w14:paraId="1563124E" w14:textId="77777777" w:rsidR="002351D8" w:rsidRDefault="002351D8">
                        <w:r>
                          <w:rPr>
                            <w:rFonts w:hint="eastAsia"/>
                          </w:rPr>
                          <w:t>d</w:t>
                        </w:r>
                        <w:r>
                          <w:t>estroy</w:t>
                        </w:r>
                        <w:r>
                          <w:rPr>
                            <w:rFonts w:hint="eastAsia"/>
                          </w:rPr>
                          <w:t>s</w:t>
                        </w:r>
                      </w:p>
                    </w:txbxContent>
                  </v:textbox>
                </v:rect>
                <v:rect id="矩形 57" o:spid="_x0000_s1066" style="position:absolute;left:3196;top:39784;width:872;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KJMUA&#10;AADcAAAADwAAAGRycy9kb3ducmV2LnhtbESPQWvCQBSE70L/w/IK3symCZQ2dZVSUewxJpfeXrPP&#10;JDb7NmRXE/313ULB4zAz3zDL9WQ6caHBtZYVPEUxCOLK6pZrBWWxXbyAcB5ZY2eZFFzJwXr1MFti&#10;pu3IOV0OvhYBwi5DBY33fSalqxoy6CLbEwfvaAeDPsihlnrAMcBNJ5M4fpYGWw4LDfb00VD1czgb&#10;Bd9tUuItL3axed2m/nMqTuevjVLzx+n9DYSnyd/D/+29VpCkKf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EokxQAAANwAAAAPAAAAAAAAAAAAAAAAAJgCAABkcnMv&#10;ZG93bnJldi54bWxQSwUGAAAAAAQABAD1AAAAigMAAAAA&#10;">
                  <v:textbox>
                    <w:txbxContent>
                      <w:p w14:paraId="70D27EF4" w14:textId="77777777" w:rsidR="002351D8" w:rsidRDefault="002351D8">
                        <w:r>
                          <w:t>extend</w:t>
                        </w:r>
                      </w:p>
                    </w:txbxContent>
                  </v:textbox>
                </v:rect>
                <v:line id="直接连接符 58" o:spid="_x0000_s1067" style="position:absolute;flip:x;visibility:visible;mso-wrap-style:square" from="2640,39271" to="5655,39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KLNMQAAADcAAAADwAAAGRycy9kb3ducmV2LnhtbESPzWvCQBTE7wX/h+UJ3pqN1oqkWUWF&#10;gpce/Lo/s69JNPs2ZNd8/PddQehxmJnfMOm6N5VoqXGlZQXTKAZBnFldcq7gfPp+X4JwHlljZZkU&#10;DORgvRq9pZho2/GB2qPPRYCwS1BB4X2dSOmyggy6yNbEwfu1jUEfZJNL3WAX4KaSszheSIMlh4UC&#10;a9oVlN2PD6Ogt9fP/LLZ3g+3+fTn0W7Pg/axUpNxv/kC4an3/+FXe68VzD7m8Dw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os0xAAAANwAAAAPAAAAAAAAAAAA&#10;AAAAAKECAABkcnMvZG93bnJldi54bWxQSwUGAAAAAAQABAD5AAAAkgMAAAAA&#10;">
                  <v:stroke endarrow="open"/>
                </v:line>
                <v:line id="直接连接符 59" o:spid="_x0000_s1068" style="position:absolute;flip:x;visibility:visible;mso-wrap-style:square" from="3525,39286" to="5640,39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4ur8QAAADcAAAADwAAAGRycy9kb3ducmV2LnhtbESPT4vCMBTE7wt+h/AW9ram9R9LNRYV&#10;hL14UOv9bfNsuzYvpYm1fnsjCB6HmfkNs0h7U4uOWldZVhAPIxDEudUVFwqy4/b7B4TzyBpry6Tg&#10;Tg7S5eBjgYm2N95Td/CFCBB2CSoovW8SKV1ekkE3tA1x8M62NeiDbAupW7wFuKnlKIpm0mDFYaHE&#10;hjYl5ZfD1Sjo7d+0OK3Wl/3/JN5du3V21z5S6uuzX81BeOr9O/xq/2oFo/EUnmfCEZ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Di6vxAAAANwAAAAPAAAAAAAAAAAA&#10;AAAAAKECAABkcnMvZG93bnJldi54bWxQSwUGAAAAAAQABAD5AAAAkgMAAAAA&#10;">
                  <v:stroke endarrow="open"/>
                </v:line>
                <v:line id="直接连接符 60" o:spid="_x0000_s1069" style="position:absolute;flip:x;visibility:visible;mso-wrap-style:square" from="4500,39286" to="5625,39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yw2MIAAADcAAAADwAAAGRycy9kb3ducmV2LnhtbESPS6vCMBSE94L/IRzBnaa+ivQaRQXB&#10;jQtf+3Obc9tem5PSxFr/vREEl8PMfMMsVq0pRUO1KywrGA0jEMSp1QVnCi7n3WAOwnlkjaVlUvAk&#10;B6tlt7PARNsHH6k5+UwECLsEFeTeV4mULs3JoBvaijh4f7Y26IOsM6lrfAS4KeU4imJpsOCwkGNF&#10;25zS2+luFLT2d5Zd15vb8X86OtybzeWpfaRUv9euf0B4av03/GnvtYLxJIb3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yw2MIAAADcAAAADwAAAAAAAAAAAAAA&#10;AAChAgAAZHJzL2Rvd25yZXYueG1sUEsFBgAAAAAEAAQA+QAAAJADAAAAAA==&#10;">
                  <v:stroke endarrow="open"/>
                </v:line>
                <v:line id="直接连接符 61" o:spid="_x0000_s1070" style="position:absolute;visibility:visible;mso-wrap-style:square" from="5595,39256" to="5596,39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KWMYAAADcAAAADwAAAGRycy9kb3ducmV2LnhtbESP3WrCQBSE7wXfYTlCb4rZaPGnqatI&#10;oVC8ELR9gGP2JFnMno3ZNaZ9+q5Q8HKYmW+Y1aa3teio9caxgkmSgiDOnTZcKvj++hgvQfiArLF2&#10;TAp+yMNmPRysMNPuxgfqjqEUEcI+QwVVCE0mpc8rsugT1xBHr3CtxRBlW0rd4i3CbS2naTqXFg3H&#10;hQobeq8oPx+vVsHMXC6L4rqvu+0OX0/299mcJCn1NOq3byAC9eER/m9/agXTlwXcz8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xyljGAAAA3AAAAA8AAAAAAAAA&#10;AAAAAAAAoQIAAGRycy9kb3ducmV2LnhtbFBLBQYAAAAABAAEAPkAAACUAwAAAAA=&#10;">
                  <v:stroke endarrow="open"/>
                </v:line>
                <v:line id="直接连接符 62" o:spid="_x0000_s1071" style="position:absolute;visibility:visible;mso-wrap-style:square" from="5625,39286" to="6707,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5eKsEAAADcAAAADwAAAGRycy9kb3ducmV2LnhtbERPy4rCMBTdD/gP4QqzEU118FWNIsKA&#10;uBjw8QHX5toGm5vaxFrn681iYJaH816uW1uKhmpvHCsYDhIQxJnThnMF59N3fwbCB2SNpWNS8CIP&#10;61XnY4mpdk8+UHMMuYgh7FNUUIRQpVL6rCCLfuAq4shdXW0xRFjnUtf4jOG2lKMkmUiLhmNDgRVt&#10;C8pux4dVMDb3+/T6+CmbzR7nF/vbMxdJSn12280CRKA2/Iv/3DutYPQV18Yz8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bl4qwQAAANwAAAAPAAAAAAAAAAAAAAAA&#10;AKECAABkcnMvZG93bnJldi54bWxQSwUGAAAAAAQABAD5AAAAjwMAAAAA&#10;">
                  <v:stroke endarrow="open"/>
                </v:line>
                <v:line id="直接连接符 63" o:spid="_x0000_s1072" style="position:absolute;visibility:visible;mso-wrap-style:square" from="5625,39301" to="7515,39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7scUAAADcAAAADwAAAGRycy9kb3ducmV2LnhtbESP0WrCQBRE3wv9h+UWfBHdVKnW1FVE&#10;EMSHgmk/4Jq9Jkuzd2N2jdGvdwWhj8PMnGHmy85WoqXGG8cK3ocJCOLcacOFgt+fzeAThA/IGivH&#10;pOBKHpaL15c5ptpdeE9tFgoRIexTVFCGUKdS+rwki37oauLoHV1jMUTZFFI3eIlwW8lRkkykRcNx&#10;ocSa1iXlf9nZKvgwp9P0eP6u2tUOZwd765uDJKV6b93qC0SgLvyHn+2tVjAaz+B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L7scUAAADcAAAADwAAAAAAAAAA&#10;AAAAAAChAgAAZHJzL2Rvd25yZXYueG1sUEsFBgAAAAAEAAQA+QAAAJMDAAAAAA==&#10;">
                  <v:stroke endarrow="open"/>
                </v:line>
                <v:line id="直接连接符 64" o:spid="_x0000_s1073" style="position:absolute;visibility:visible;mso-wrap-style:square" from="5610,39301" to="8925,39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hUcEAAADcAAAADwAAAGRycy9kb3ducmV2LnhtbERPy4rCMBTdD/gP4QqzEU2V8VWNIsKA&#10;uBjw8QHX5toGm5vaxFrn681iYJaH816uW1uKhmpvHCsYDhIQxJnThnMF59N3fwbCB2SNpWNS8CIP&#10;61XnY4mpdk8+UHMMuYgh7FNUUIRQpVL6rCCLfuAq4shdXW0xRFjnUtf4jOG2lKMkmUiLhmNDgRVt&#10;C8pux4dVMDb3+/T6+CmbzR7nF/vbMxdJSn12280CRKA2/Iv/3DutYPQV58cz8QjI1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HiFRwQAAANwAAAAPAAAAAAAAAAAAAAAA&#10;AKECAABkcnMvZG93bnJldi54bWxQSwUGAAAAAAQABAD5AAAAjwMAAAAA&#10;">
                  <v:stroke endarrow="open"/>
                </v:line>
                <v:line id="直接连接符 65" o:spid="_x0000_s1074" style="position:absolute;visibility:visible;mso-wrap-style:square" from="5640,39316" to="9765,39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KEysUAAADcAAAADwAAAGRycy9kb3ducmV2LnhtbESP0WrCQBRE3wv+w3IFX4puFK2aZhUR&#10;CtIHoeoHXLM3ydLs3ZhdY9qv7xYKfRxm5gyTbXtbi45abxwrmE4SEMS504ZLBZfz23gFwgdkjbVj&#10;UvBFHrabwVOGqXYP/qDuFEoRIexTVFCF0KRS+rwii37iGuLoFa61GKJsS6lbfES4reUsSV6kRcNx&#10;ocKG9hXln6e7VbAwt9uyuB/rbveO66v9fjZXSUqNhv3uFUSgPvyH/9oHrWA2n8LvmXg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KEysUAAADcAAAADwAAAAAAAAAA&#10;AAAAAAChAgAAZHJzL2Rvd25yZXYueG1sUEsFBgAAAAAEAAQA+QAAAJMDAAAAAA==&#10;">
                  <v:stroke endarrow="open"/>
                </v:line>
                <w10:wrap type="topAndBottom"/>
              </v:group>
            </w:pict>
          </mc:Fallback>
        </mc:AlternateContent>
      </w:r>
      <w:bookmarkStart w:id="99" w:name="_Toc5483"/>
    </w:p>
    <w:p w14:paraId="31CF1806" w14:textId="77777777" w:rsidR="00067B30" w:rsidRDefault="0031372E">
      <w:pPr>
        <w:spacing w:beforeLines="50" w:before="156" w:afterLines="50" w:after="156"/>
        <w:ind w:firstLine="420"/>
        <w:jc w:val="center"/>
      </w:pPr>
      <w:bookmarkStart w:id="100" w:name="_Toc13761"/>
      <w:bookmarkEnd w:id="99"/>
      <w:r>
        <w:rPr>
          <w:rStyle w:val="Char2"/>
          <w:rFonts w:hint="eastAsia"/>
        </w:rPr>
        <w:t>图</w:t>
      </w:r>
      <w:r>
        <w:rPr>
          <w:rStyle w:val="Char2"/>
          <w:rFonts w:hint="eastAsia"/>
        </w:rPr>
        <w:t>3-3 Viewer</w:t>
      </w:r>
      <w:r>
        <w:rPr>
          <w:rStyle w:val="Char2"/>
          <w:rFonts w:hint="eastAsia"/>
        </w:rPr>
        <w:t>类</w:t>
      </w:r>
      <w:bookmarkEnd w:id="100"/>
    </w:p>
    <w:p w14:paraId="70D95998" w14:textId="77777777" w:rsidR="00067B30" w:rsidRDefault="0031372E">
      <w:pPr>
        <w:spacing w:line="500" w:lineRule="exact"/>
        <w:ind w:firstLine="420"/>
        <w:rPr>
          <w:sz w:val="24"/>
        </w:rPr>
      </w:pPr>
      <w:r>
        <w:rPr>
          <w:rFonts w:hint="eastAsia"/>
          <w:sz w:val="24"/>
        </w:rPr>
        <w:t>Scene</w:t>
      </w:r>
      <w:r>
        <w:rPr>
          <w:rFonts w:hint="eastAsia"/>
          <w:sz w:val="24"/>
        </w:rPr>
        <w:t>类与</w:t>
      </w:r>
      <w:r>
        <w:rPr>
          <w:rFonts w:hint="eastAsia"/>
          <w:sz w:val="24"/>
        </w:rPr>
        <w:t>CesiumWidget</w:t>
      </w:r>
      <w:r>
        <w:rPr>
          <w:rFonts w:hint="eastAsia"/>
          <w:sz w:val="24"/>
        </w:rPr>
        <w:t>类。</w:t>
      </w:r>
      <w:r>
        <w:rPr>
          <w:rFonts w:hint="eastAsia"/>
          <w:sz w:val="24"/>
        </w:rPr>
        <w:t>Scene</w:t>
      </w:r>
      <w:r>
        <w:rPr>
          <w:rFonts w:hint="eastAsia"/>
          <w:sz w:val="24"/>
        </w:rPr>
        <w:t>类用于描述三维地球中的场景，主要实现了和场景渲染相关的功能，包括在画布中对三维球体的绘制渲染、对要素集合的管理、</w:t>
      </w:r>
      <w:r>
        <w:rPr>
          <w:rFonts w:hint="eastAsia"/>
          <w:sz w:val="24"/>
        </w:rPr>
        <w:t>Camera</w:t>
      </w:r>
      <w:r>
        <w:rPr>
          <w:rFonts w:hint="eastAsia"/>
          <w:sz w:val="24"/>
        </w:rPr>
        <w:t>类的调用并控制三维场景视角。在</w:t>
      </w:r>
      <w:r>
        <w:rPr>
          <w:rFonts w:hint="eastAsia"/>
          <w:sz w:val="24"/>
        </w:rPr>
        <w:t>Scene</w:t>
      </w:r>
      <w:r>
        <w:rPr>
          <w:rFonts w:hint="eastAsia"/>
          <w:sz w:val="24"/>
        </w:rPr>
        <w:t>类的构造函数中创建了</w:t>
      </w:r>
      <w:r>
        <w:rPr>
          <w:rFonts w:hint="eastAsia"/>
          <w:sz w:val="24"/>
        </w:rPr>
        <w:t>HTML5 Canvas</w:t>
      </w:r>
      <w:r>
        <w:rPr>
          <w:rFonts w:hint="eastAsia"/>
          <w:sz w:val="24"/>
        </w:rPr>
        <w:t>元素，获取到</w:t>
      </w:r>
      <w:r>
        <w:rPr>
          <w:rFonts w:hint="eastAsia"/>
          <w:sz w:val="24"/>
        </w:rPr>
        <w:t>WebGL</w:t>
      </w:r>
      <w:r>
        <w:rPr>
          <w:rFonts w:hint="eastAsia"/>
          <w:sz w:val="24"/>
        </w:rPr>
        <w:t>上下文，并利用</w:t>
      </w:r>
      <w:r>
        <w:rPr>
          <w:rFonts w:hint="eastAsia"/>
          <w:sz w:val="24"/>
        </w:rPr>
        <w:t>WebGL</w:t>
      </w:r>
      <w:r>
        <w:rPr>
          <w:rFonts w:hint="eastAsia"/>
          <w:sz w:val="24"/>
        </w:rPr>
        <w:t>提供的图形绘制接口实现场景绘制。除了上述功能，</w:t>
      </w:r>
      <w:r>
        <w:rPr>
          <w:rFonts w:hint="eastAsia"/>
          <w:sz w:val="24"/>
        </w:rPr>
        <w:t>Scene</w:t>
      </w:r>
      <w:r>
        <w:rPr>
          <w:rFonts w:hint="eastAsia"/>
          <w:sz w:val="24"/>
        </w:rPr>
        <w:t>类还实现了对场景中空气盒、大气层、日月等其他星体以及雾的控制，以及对场景模式、场景视角变化等其他类的调度。</w:t>
      </w:r>
      <w:r>
        <w:rPr>
          <w:rFonts w:hint="eastAsia"/>
          <w:sz w:val="24"/>
        </w:rPr>
        <w:t>Scene</w:t>
      </w:r>
      <w:r>
        <w:rPr>
          <w:rFonts w:hint="eastAsia"/>
          <w:sz w:val="24"/>
        </w:rPr>
        <w:t>类中封装了一些方法，包括</w:t>
      </w:r>
      <w:r>
        <w:rPr>
          <w:rFonts w:hint="eastAsia"/>
          <w:sz w:val="24"/>
        </w:rPr>
        <w:t>render</w:t>
      </w:r>
      <w:r>
        <w:rPr>
          <w:rFonts w:hint="eastAsia"/>
          <w:sz w:val="24"/>
        </w:rPr>
        <w:t>、</w:t>
      </w:r>
      <w:r>
        <w:rPr>
          <w:rFonts w:hint="eastAsia"/>
          <w:sz w:val="24"/>
        </w:rPr>
        <w:t>completeMorph</w:t>
      </w:r>
      <w:r>
        <w:rPr>
          <w:rFonts w:hint="eastAsia"/>
          <w:sz w:val="24"/>
        </w:rPr>
        <w:t>、</w:t>
      </w:r>
      <w:r>
        <w:rPr>
          <w:rFonts w:hint="eastAsia"/>
          <w:sz w:val="24"/>
        </w:rPr>
        <w:t>destroy</w:t>
      </w:r>
      <w:r>
        <w:rPr>
          <w:rFonts w:hint="eastAsia"/>
          <w:sz w:val="24"/>
        </w:rPr>
        <w:t>、</w:t>
      </w:r>
      <w:r>
        <w:rPr>
          <w:rFonts w:hint="eastAsia"/>
          <w:sz w:val="24"/>
        </w:rPr>
        <w:t>morphTo2D</w:t>
      </w:r>
      <w:r>
        <w:rPr>
          <w:rFonts w:hint="eastAsia"/>
          <w:sz w:val="24"/>
        </w:rPr>
        <w:t>、</w:t>
      </w:r>
      <w:r>
        <w:rPr>
          <w:rFonts w:hint="eastAsia"/>
          <w:sz w:val="24"/>
        </w:rPr>
        <w:t>morphTo3D</w:t>
      </w:r>
      <w:r>
        <w:rPr>
          <w:rFonts w:hint="eastAsia"/>
          <w:sz w:val="24"/>
        </w:rPr>
        <w:t>、</w:t>
      </w:r>
      <w:r>
        <w:rPr>
          <w:rFonts w:hint="eastAsia"/>
          <w:sz w:val="24"/>
        </w:rPr>
        <w:t>pick</w:t>
      </w:r>
      <w:r>
        <w:rPr>
          <w:rFonts w:hint="eastAsia"/>
          <w:sz w:val="24"/>
        </w:rPr>
        <w:t>、</w:t>
      </w:r>
      <w:r>
        <w:rPr>
          <w:rFonts w:hint="eastAsia"/>
          <w:sz w:val="24"/>
        </w:rPr>
        <w:t>pickPosition</w:t>
      </w:r>
      <w:r>
        <w:rPr>
          <w:rFonts w:hint="eastAsia"/>
          <w:sz w:val="24"/>
        </w:rPr>
        <w:t>等，如图</w:t>
      </w:r>
      <w:r>
        <w:rPr>
          <w:rFonts w:hint="eastAsia"/>
          <w:sz w:val="24"/>
        </w:rPr>
        <w:t>3-4</w:t>
      </w:r>
      <w:r>
        <w:rPr>
          <w:rFonts w:hint="eastAsia"/>
          <w:sz w:val="24"/>
        </w:rPr>
        <w:t>所示。</w:t>
      </w:r>
      <w:r>
        <w:rPr>
          <w:rFonts w:hint="eastAsia"/>
          <w:sz w:val="24"/>
        </w:rPr>
        <w:t>render</w:t>
      </w:r>
      <w:r>
        <w:rPr>
          <w:rFonts w:hint="eastAsia"/>
          <w:sz w:val="24"/>
        </w:rPr>
        <w:t>方法完成了三维场景的实时渲染重绘功能。</w:t>
      </w:r>
      <w:r>
        <w:rPr>
          <w:rFonts w:hint="eastAsia"/>
          <w:sz w:val="24"/>
        </w:rPr>
        <w:t>completeMorph</w:t>
      </w:r>
      <w:r>
        <w:rPr>
          <w:rFonts w:hint="eastAsia"/>
          <w:sz w:val="24"/>
        </w:rPr>
        <w:t>能即时完成有效转换。</w:t>
      </w:r>
      <w:r>
        <w:rPr>
          <w:rFonts w:hint="eastAsia"/>
          <w:sz w:val="24"/>
        </w:rPr>
        <w:t>destroy</w:t>
      </w:r>
      <w:r>
        <w:rPr>
          <w:rFonts w:hint="eastAsia"/>
          <w:sz w:val="24"/>
        </w:rPr>
        <w:t>可以销毁</w:t>
      </w:r>
      <w:r>
        <w:rPr>
          <w:rFonts w:hint="eastAsia"/>
          <w:sz w:val="24"/>
        </w:rPr>
        <w:t>Scene</w:t>
      </w:r>
      <w:r>
        <w:rPr>
          <w:rFonts w:hint="eastAsia"/>
          <w:sz w:val="24"/>
        </w:rPr>
        <w:t>持有的</w:t>
      </w:r>
      <w:r>
        <w:rPr>
          <w:rFonts w:hint="eastAsia"/>
          <w:sz w:val="24"/>
        </w:rPr>
        <w:t>WebGL</w:t>
      </w:r>
      <w:r>
        <w:rPr>
          <w:rFonts w:hint="eastAsia"/>
          <w:sz w:val="24"/>
        </w:rPr>
        <w:t>资源，实现</w:t>
      </w:r>
      <w:r>
        <w:rPr>
          <w:rFonts w:hint="eastAsia"/>
          <w:sz w:val="24"/>
        </w:rPr>
        <w:t>WebGL</w:t>
      </w:r>
      <w:r>
        <w:rPr>
          <w:rFonts w:hint="eastAsia"/>
          <w:sz w:val="24"/>
        </w:rPr>
        <w:t>资源的确定性释放，而不是依靠垃圾收集器来销毁此对象。</w:t>
      </w:r>
      <w:r>
        <w:rPr>
          <w:rFonts w:hint="eastAsia"/>
          <w:sz w:val="24"/>
        </w:rPr>
        <w:t>morphTo2D</w:t>
      </w:r>
      <w:r>
        <w:rPr>
          <w:rFonts w:hint="eastAsia"/>
          <w:sz w:val="24"/>
        </w:rPr>
        <w:t>可以异步地将场景转换为</w:t>
      </w:r>
      <w:r>
        <w:rPr>
          <w:rFonts w:hint="eastAsia"/>
          <w:sz w:val="24"/>
        </w:rPr>
        <w:t>2D</w:t>
      </w:r>
      <w:r>
        <w:rPr>
          <w:rFonts w:hint="eastAsia"/>
          <w:sz w:val="24"/>
        </w:rPr>
        <w:t>视图，同理将</w:t>
      </w:r>
      <w:r>
        <w:rPr>
          <w:rFonts w:hint="eastAsia"/>
          <w:sz w:val="24"/>
        </w:rPr>
        <w:t>morphTo3D</w:t>
      </w:r>
      <w:r>
        <w:rPr>
          <w:rFonts w:hint="eastAsia"/>
          <w:sz w:val="24"/>
        </w:rPr>
        <w:t>转换为</w:t>
      </w:r>
      <w:r>
        <w:rPr>
          <w:rFonts w:hint="eastAsia"/>
          <w:sz w:val="24"/>
        </w:rPr>
        <w:t>3D</w:t>
      </w:r>
      <w:r>
        <w:rPr>
          <w:rFonts w:hint="eastAsia"/>
          <w:sz w:val="24"/>
        </w:rPr>
        <w:t>视图。</w:t>
      </w:r>
      <w:r>
        <w:rPr>
          <w:rFonts w:hint="eastAsia"/>
          <w:sz w:val="24"/>
        </w:rPr>
        <w:t>pick</w:t>
      </w:r>
      <w:r>
        <w:rPr>
          <w:rFonts w:hint="eastAsia"/>
          <w:sz w:val="24"/>
        </w:rPr>
        <w:t>方法可以返回具有</w:t>
      </w:r>
      <w:r>
        <w:rPr>
          <w:rFonts w:hint="eastAsia"/>
          <w:sz w:val="24"/>
        </w:rPr>
        <w:t>primitive</w:t>
      </w:r>
      <w:r>
        <w:rPr>
          <w:rFonts w:hint="eastAsia"/>
          <w:sz w:val="24"/>
        </w:rPr>
        <w:t>属性的对象。</w:t>
      </w:r>
      <w:r>
        <w:rPr>
          <w:rFonts w:hint="eastAsia"/>
          <w:sz w:val="24"/>
        </w:rPr>
        <w:t>pickPosition</w:t>
      </w:r>
      <w:r>
        <w:rPr>
          <w:rFonts w:hint="eastAsia"/>
          <w:sz w:val="24"/>
        </w:rPr>
        <w:t>则能够从深度缓冲区和窗口位置返回一个笛卡尔坐标值。</w:t>
      </w:r>
      <w:r>
        <w:rPr>
          <w:rFonts w:hint="eastAsia"/>
          <w:sz w:val="24"/>
        </w:rPr>
        <w:t>CesiumWidget</w:t>
      </w:r>
      <w:r>
        <w:rPr>
          <w:rFonts w:hint="eastAsia"/>
          <w:sz w:val="24"/>
        </w:rPr>
        <w:t>类是场景的容器，它在内部调用了</w:t>
      </w:r>
      <w:r>
        <w:rPr>
          <w:rFonts w:hint="eastAsia"/>
          <w:sz w:val="24"/>
        </w:rPr>
        <w:t>window.requestAnimationFrame()</w:t>
      </w:r>
      <w:r>
        <w:rPr>
          <w:rFonts w:hint="eastAsia"/>
          <w:sz w:val="24"/>
        </w:rPr>
        <w:t>方法优化场景的实时渲染。浏览器调用</w:t>
      </w:r>
      <w:r>
        <w:rPr>
          <w:rFonts w:hint="eastAsia"/>
          <w:sz w:val="24"/>
        </w:rPr>
        <w:t>requestAnimationFrame</w:t>
      </w:r>
      <w:r>
        <w:rPr>
          <w:rFonts w:hint="eastAsia"/>
          <w:sz w:val="24"/>
        </w:rPr>
        <w:t>能够根据</w:t>
      </w:r>
      <w:r>
        <w:rPr>
          <w:rFonts w:hint="eastAsia"/>
          <w:sz w:val="24"/>
        </w:rPr>
        <w:t>CPU</w:t>
      </w:r>
      <w:r>
        <w:rPr>
          <w:rFonts w:hint="eastAsia"/>
          <w:sz w:val="24"/>
        </w:rPr>
        <w:t>的负荷情况、标签页是否可见等因素自动决定渲染的最佳帧速率，从而减轻</w:t>
      </w:r>
      <w:r>
        <w:rPr>
          <w:rFonts w:hint="eastAsia"/>
          <w:sz w:val="24"/>
        </w:rPr>
        <w:t>CPU</w:t>
      </w:r>
      <w:r>
        <w:rPr>
          <w:rFonts w:hint="eastAsia"/>
          <w:sz w:val="24"/>
        </w:rPr>
        <w:t>和内存的压力，是一个实现帧动画的高性能</w:t>
      </w:r>
      <w:r>
        <w:rPr>
          <w:rFonts w:hint="eastAsia"/>
          <w:sz w:val="24"/>
        </w:rPr>
        <w:t>API</w:t>
      </w:r>
      <w:r>
        <w:rPr>
          <w:rFonts w:hint="eastAsia"/>
          <w:sz w:val="24"/>
        </w:rPr>
        <w:t>。</w:t>
      </w:r>
    </w:p>
    <w:p w14:paraId="5D4F1DFE" w14:textId="77777777" w:rsidR="00067B30" w:rsidRDefault="00067B30">
      <w:pPr>
        <w:pStyle w:val="aa"/>
        <w:ind w:left="900" w:hanging="480"/>
        <w:jc w:val="center"/>
        <w:rPr>
          <w:rFonts w:ascii="宋体" w:hAnsi="宋体" w:cs="宋体"/>
          <w:sz w:val="24"/>
        </w:rPr>
      </w:pPr>
    </w:p>
    <w:p w14:paraId="3F3E8A31" w14:textId="77777777" w:rsidR="00067B30" w:rsidRDefault="00067B30">
      <w:pPr>
        <w:pStyle w:val="aa"/>
        <w:ind w:left="900" w:hanging="480"/>
        <w:jc w:val="center"/>
        <w:rPr>
          <w:rFonts w:ascii="宋体" w:hAnsi="宋体" w:cs="宋体"/>
          <w:sz w:val="24"/>
        </w:rPr>
      </w:pPr>
    </w:p>
    <w:p w14:paraId="5D484960" w14:textId="77777777" w:rsidR="00067B30" w:rsidRDefault="0031372E">
      <w:pPr>
        <w:pStyle w:val="aa"/>
        <w:spacing w:beforeLines="50" w:before="156" w:afterLines="50" w:after="156"/>
        <w:ind w:left="900" w:hanging="480"/>
        <w:jc w:val="center"/>
      </w:pPr>
      <w:r>
        <w:rPr>
          <w:rFonts w:ascii="宋体" w:hAnsi="宋体" w:cs="宋体" w:hint="eastAsia"/>
          <w:noProof/>
          <w:sz w:val="24"/>
        </w:rPr>
        <w:lastRenderedPageBreak/>
        <mc:AlternateContent>
          <mc:Choice Requires="wpg">
            <w:drawing>
              <wp:anchor distT="0" distB="0" distL="114300" distR="114300" simplePos="0" relativeHeight="253005824" behindDoc="0" locked="0" layoutInCell="1" allowOverlap="1" wp14:anchorId="668F734C" wp14:editId="2847215F">
                <wp:simplePos x="0" y="0"/>
                <wp:positionH relativeFrom="column">
                  <wp:posOffset>-150495</wp:posOffset>
                </wp:positionH>
                <wp:positionV relativeFrom="paragraph">
                  <wp:posOffset>156845</wp:posOffset>
                </wp:positionV>
                <wp:extent cx="5532120" cy="929640"/>
                <wp:effectExtent l="4445" t="5080" r="6985" b="17780"/>
                <wp:wrapTopAndBottom/>
                <wp:docPr id="259" name="组合 2"/>
                <wp:cNvGraphicFramePr/>
                <a:graphic xmlns:a="http://schemas.openxmlformats.org/drawingml/2006/main">
                  <a:graphicData uri="http://schemas.microsoft.com/office/word/2010/wordprocessingGroup">
                    <wpg:wgp>
                      <wpg:cNvGrpSpPr/>
                      <wpg:grpSpPr>
                        <a:xfrm>
                          <a:off x="0" y="0"/>
                          <a:ext cx="5532120" cy="929640"/>
                          <a:chOff x="1583" y="38786"/>
                          <a:chExt cx="8712" cy="1464"/>
                        </a:xfrm>
                        <a:effectLst/>
                      </wpg:grpSpPr>
                      <wps:wsp>
                        <wps:cNvPr id="260" name="矩形 49"/>
                        <wps:cNvSpPr/>
                        <wps:spPr>
                          <a:xfrm>
                            <a:off x="4815" y="38786"/>
                            <a:ext cx="1575" cy="46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53D9C53C" w14:textId="77777777" w:rsidR="002351D8" w:rsidRDefault="002351D8">
                              <w:pPr>
                                <w:jc w:val="center"/>
                              </w:pPr>
                              <w:r>
                                <w:rPr>
                                  <w:rFonts w:hint="eastAsia"/>
                                </w:rPr>
                                <w:t>Scene</w:t>
                              </w:r>
                              <w:r>
                                <w:rPr>
                                  <w:rFonts w:hint="eastAsia"/>
                                </w:rPr>
                                <w:t>类</w:t>
                              </w:r>
                            </w:p>
                          </w:txbxContent>
                        </wps:txbx>
                        <wps:bodyPr upright="1"/>
                      </wps:wsp>
                      <wps:wsp>
                        <wps:cNvPr id="261" name="矩形 50"/>
                        <wps:cNvSpPr/>
                        <wps:spPr>
                          <a:xfrm>
                            <a:off x="4143" y="39784"/>
                            <a:ext cx="92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4917539E" w14:textId="77777777" w:rsidR="002351D8" w:rsidRDefault="002351D8">
                              <w:r>
                                <w:t>destro</w:t>
                              </w:r>
                              <w:r>
                                <w:rPr>
                                  <w:rFonts w:hint="eastAsia"/>
                                </w:rPr>
                                <w:t>y</w:t>
                              </w:r>
                            </w:p>
                          </w:txbxContent>
                        </wps:txbx>
                        <wps:bodyPr upright="1"/>
                      </wps:wsp>
                      <wps:wsp>
                        <wps:cNvPr id="262" name="矩形 51"/>
                        <wps:cNvSpPr/>
                        <wps:spPr>
                          <a:xfrm>
                            <a:off x="5126" y="39784"/>
                            <a:ext cx="136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6BE24CFE" w14:textId="77777777" w:rsidR="002351D8" w:rsidRDefault="002351D8">
                              <w:r>
                                <w:t>morphTo2D</w:t>
                              </w:r>
                            </w:p>
                          </w:txbxContent>
                        </wps:txbx>
                        <wps:bodyPr upright="1"/>
                      </wps:wsp>
                      <wps:wsp>
                        <wps:cNvPr id="263" name="矩形 52"/>
                        <wps:cNvSpPr/>
                        <wps:spPr>
                          <a:xfrm>
                            <a:off x="6306" y="39784"/>
                            <a:ext cx="1372"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0B9378F8" w14:textId="77777777" w:rsidR="002351D8" w:rsidRDefault="002351D8">
                              <w:r>
                                <w:t>morphTo3D</w:t>
                              </w:r>
                            </w:p>
                          </w:txbxContent>
                        </wps:txbx>
                        <wps:bodyPr upright="1"/>
                      </wps:wsp>
                      <wps:wsp>
                        <wps:cNvPr id="264" name="矩形 53"/>
                        <wps:cNvSpPr/>
                        <wps:spPr>
                          <a:xfrm>
                            <a:off x="9725" y="39784"/>
                            <a:ext cx="570"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6412B551" w14:textId="77777777" w:rsidR="002351D8" w:rsidRDefault="002351D8">
                              <w:r>
                                <w:rPr>
                                  <w:rFonts w:hint="eastAsia"/>
                                </w:rPr>
                                <w:t>........</w:t>
                              </w:r>
                            </w:p>
                          </w:txbxContent>
                        </wps:txbx>
                        <wps:bodyPr upright="1"/>
                      </wps:wsp>
                      <wps:wsp>
                        <wps:cNvPr id="265" name="矩形 54"/>
                        <wps:cNvSpPr/>
                        <wps:spPr>
                          <a:xfrm>
                            <a:off x="7717" y="39784"/>
                            <a:ext cx="667"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1A51371B" w14:textId="77777777" w:rsidR="002351D8" w:rsidRDefault="002351D8">
                              <w:pPr>
                                <w:jc w:val="left"/>
                              </w:pPr>
                              <w:r>
                                <w:t>pick</w:t>
                              </w:r>
                            </w:p>
                          </w:txbxContent>
                        </wps:txbx>
                        <wps:bodyPr upright="1"/>
                      </wps:wsp>
                      <wps:wsp>
                        <wps:cNvPr id="266" name="矩形 55"/>
                        <wps:cNvSpPr/>
                        <wps:spPr>
                          <a:xfrm>
                            <a:off x="8417" y="39784"/>
                            <a:ext cx="126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153F702F" w14:textId="77777777" w:rsidR="002351D8" w:rsidRDefault="002351D8">
                              <w:r>
                                <w:t>pickPosition</w:t>
                              </w:r>
                            </w:p>
                          </w:txbxContent>
                        </wps:txbx>
                        <wps:bodyPr upright="1"/>
                      </wps:wsp>
                      <wps:wsp>
                        <wps:cNvPr id="267" name="矩形 56"/>
                        <wps:cNvSpPr/>
                        <wps:spPr>
                          <a:xfrm>
                            <a:off x="1583" y="39784"/>
                            <a:ext cx="855"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77C99D4F" w14:textId="77777777" w:rsidR="002351D8" w:rsidRDefault="002351D8">
                              <w:r>
                                <w:rPr>
                                  <w:rFonts w:hint="eastAsia"/>
                                </w:rPr>
                                <w:t>r</w:t>
                              </w:r>
                              <w:r>
                                <w:t>ender</w:t>
                              </w:r>
                            </w:p>
                          </w:txbxContent>
                        </wps:txbx>
                        <wps:bodyPr upright="1"/>
                      </wps:wsp>
                      <wps:wsp>
                        <wps:cNvPr id="268" name="矩形 57"/>
                        <wps:cNvSpPr/>
                        <wps:spPr>
                          <a:xfrm>
                            <a:off x="2519" y="39784"/>
                            <a:ext cx="1549"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2AF520D6" w14:textId="77777777" w:rsidR="002351D8" w:rsidRDefault="002351D8">
                              <w:r>
                                <w:t>completeMorph</w:t>
                              </w:r>
                            </w:p>
                          </w:txbxContent>
                        </wps:txbx>
                        <wps:bodyPr upright="1"/>
                      </wps:wsp>
                      <wps:wsp>
                        <wps:cNvPr id="269" name="直接连接符 58"/>
                        <wps:cNvCnPr>
                          <a:endCxn id="267" idx="0"/>
                        </wps:cNvCnPr>
                        <wps:spPr>
                          <a:xfrm flipH="1">
                            <a:off x="2011" y="39271"/>
                            <a:ext cx="3644" cy="513"/>
                          </a:xfrm>
                          <a:prstGeom prst="line">
                            <a:avLst/>
                          </a:prstGeom>
                          <a:ln w="9525" cap="flat" cmpd="sng">
                            <a:solidFill>
                              <a:srgbClr val="000000"/>
                            </a:solidFill>
                            <a:prstDash val="solid"/>
                            <a:headEnd type="none" w="med" len="med"/>
                            <a:tailEnd type="arrow" w="med" len="med"/>
                          </a:ln>
                          <a:effectLst/>
                        </wps:spPr>
                        <wps:bodyPr/>
                      </wps:wsp>
                      <wps:wsp>
                        <wps:cNvPr id="270" name="直接连接符 59"/>
                        <wps:cNvCnPr>
                          <a:endCxn id="268" idx="0"/>
                        </wps:cNvCnPr>
                        <wps:spPr>
                          <a:xfrm flipH="1">
                            <a:off x="3294" y="39286"/>
                            <a:ext cx="2346" cy="498"/>
                          </a:xfrm>
                          <a:prstGeom prst="line">
                            <a:avLst/>
                          </a:prstGeom>
                          <a:ln w="9525" cap="flat" cmpd="sng">
                            <a:solidFill>
                              <a:srgbClr val="000000"/>
                            </a:solidFill>
                            <a:prstDash val="solid"/>
                            <a:headEnd type="none" w="med" len="med"/>
                            <a:tailEnd type="arrow" w="med" len="med"/>
                          </a:ln>
                          <a:effectLst/>
                        </wps:spPr>
                        <wps:bodyPr/>
                      </wps:wsp>
                      <wps:wsp>
                        <wps:cNvPr id="271" name="直接连接符 60"/>
                        <wps:cNvCnPr/>
                        <wps:spPr>
                          <a:xfrm flipH="1">
                            <a:off x="4562" y="39286"/>
                            <a:ext cx="1063" cy="470"/>
                          </a:xfrm>
                          <a:prstGeom prst="line">
                            <a:avLst/>
                          </a:prstGeom>
                          <a:ln w="9525" cap="flat" cmpd="sng">
                            <a:solidFill>
                              <a:srgbClr val="000000"/>
                            </a:solidFill>
                            <a:prstDash val="solid"/>
                            <a:headEnd type="none" w="med" len="med"/>
                            <a:tailEnd type="arrow" w="med" len="med"/>
                          </a:ln>
                          <a:effectLst/>
                        </wps:spPr>
                        <wps:bodyPr/>
                      </wps:wsp>
                      <wps:wsp>
                        <wps:cNvPr id="272" name="直接连接符 61"/>
                        <wps:cNvCnPr>
                          <a:endCxn id="262" idx="0"/>
                        </wps:cNvCnPr>
                        <wps:spPr>
                          <a:xfrm>
                            <a:off x="5595" y="39256"/>
                            <a:ext cx="214" cy="528"/>
                          </a:xfrm>
                          <a:prstGeom prst="line">
                            <a:avLst/>
                          </a:prstGeom>
                          <a:ln w="9525" cap="flat" cmpd="sng">
                            <a:solidFill>
                              <a:srgbClr val="000000"/>
                            </a:solidFill>
                            <a:prstDash val="solid"/>
                            <a:headEnd type="none" w="med" len="med"/>
                            <a:tailEnd type="arrow" w="med" len="med"/>
                          </a:ln>
                          <a:effectLst/>
                        </wps:spPr>
                        <wps:bodyPr/>
                      </wps:wsp>
                      <wps:wsp>
                        <wps:cNvPr id="273" name="直接连接符 62"/>
                        <wps:cNvCnPr>
                          <a:endCxn id="263" idx="0"/>
                        </wps:cNvCnPr>
                        <wps:spPr>
                          <a:xfrm>
                            <a:off x="5625" y="39286"/>
                            <a:ext cx="1367" cy="498"/>
                          </a:xfrm>
                          <a:prstGeom prst="line">
                            <a:avLst/>
                          </a:prstGeom>
                          <a:ln w="9525" cap="flat" cmpd="sng">
                            <a:solidFill>
                              <a:srgbClr val="000000"/>
                            </a:solidFill>
                            <a:prstDash val="solid"/>
                            <a:headEnd type="none" w="med" len="med"/>
                            <a:tailEnd type="arrow" w="med" len="med"/>
                          </a:ln>
                          <a:effectLst/>
                        </wps:spPr>
                        <wps:bodyPr/>
                      </wps:wsp>
                      <wps:wsp>
                        <wps:cNvPr id="274" name="直接连接符 63"/>
                        <wps:cNvCnPr>
                          <a:endCxn id="265" idx="0"/>
                        </wps:cNvCnPr>
                        <wps:spPr>
                          <a:xfrm>
                            <a:off x="5625" y="39301"/>
                            <a:ext cx="2426" cy="483"/>
                          </a:xfrm>
                          <a:prstGeom prst="line">
                            <a:avLst/>
                          </a:prstGeom>
                          <a:ln w="9525" cap="flat" cmpd="sng">
                            <a:solidFill>
                              <a:srgbClr val="000000"/>
                            </a:solidFill>
                            <a:prstDash val="solid"/>
                            <a:headEnd type="none" w="med" len="med"/>
                            <a:tailEnd type="arrow" w="med" len="med"/>
                          </a:ln>
                          <a:effectLst/>
                        </wps:spPr>
                        <wps:bodyPr/>
                      </wps:wsp>
                      <wps:wsp>
                        <wps:cNvPr id="275" name="直接连接符 64"/>
                        <wps:cNvCnPr/>
                        <wps:spPr>
                          <a:xfrm>
                            <a:off x="5651" y="39315"/>
                            <a:ext cx="3315" cy="480"/>
                          </a:xfrm>
                          <a:prstGeom prst="line">
                            <a:avLst/>
                          </a:prstGeom>
                          <a:ln w="9525" cap="flat" cmpd="sng">
                            <a:solidFill>
                              <a:srgbClr val="000000"/>
                            </a:solidFill>
                            <a:prstDash val="solid"/>
                            <a:headEnd type="none" w="med" len="med"/>
                            <a:tailEnd type="arrow" w="med" len="med"/>
                          </a:ln>
                          <a:effectLst/>
                        </wps:spPr>
                        <wps:bodyPr/>
                      </wps:wsp>
                      <wps:wsp>
                        <wps:cNvPr id="276" name="直接连接符 65"/>
                        <wps:cNvCnPr>
                          <a:endCxn id="264" idx="0"/>
                        </wps:cNvCnPr>
                        <wps:spPr>
                          <a:xfrm>
                            <a:off x="5640" y="39316"/>
                            <a:ext cx="4370" cy="468"/>
                          </a:xfrm>
                          <a:prstGeom prst="line">
                            <a:avLst/>
                          </a:prstGeom>
                          <a:ln w="9525" cap="flat" cmpd="sng">
                            <a:solidFill>
                              <a:srgbClr val="000000"/>
                            </a:solidFill>
                            <a:prstDash val="solid"/>
                            <a:headEnd type="none" w="med" len="med"/>
                            <a:tailEnd type="arrow" w="med" len="med"/>
                          </a:ln>
                          <a:effectLst/>
                        </wps:spPr>
                        <wps:bodyPr/>
                      </wps:wsp>
                    </wpg:wgp>
                  </a:graphicData>
                </a:graphic>
              </wp:anchor>
            </w:drawing>
          </mc:Choice>
          <mc:Fallback>
            <w:pict>
              <v:group w14:anchorId="668F734C" id="_x0000_s1075" style="position:absolute;left:0;text-align:left;margin-left:-11.85pt;margin-top:12.35pt;width:435.6pt;height:73.2pt;z-index:253005824" coordorigin="1583,38786" coordsize="8712,1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">
                <v:rect id="矩形 49" o:spid="_x0000_s1076" style="position:absolute;left:4815;top:38786;width:157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7Tr8A&#10;AADcAAAADwAAAGRycy9kb3ducmV2LnhtbERPTa/BQBTdS/yHyZW8HVN9iVCGCCHPktrYXZ2rLZ07&#10;TWfQ59ebhcTy5HzPFq2pxIMaV1pWMBxEIIgzq0vOFRzTTX8MwnlkjZVlUvBPDhbzbmeGibZP3tPj&#10;4HMRQtglqKDwvk6kdFlBBt3A1sSBu9jGoA+wyaVu8BnCTSXjKBpJgyWHhgJrWhWU3Q53o+Bcxkd8&#10;7dNtZCabX79r0+v9tFbqp9cupyA8tf4r/rj/tIJ4FOaH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VftOvwAAANwAAAAPAAAAAAAAAAAAAAAAAJgCAABkcnMvZG93bnJl&#10;di54bWxQSwUGAAAAAAQABAD1AAAAhAMAAAAA&#10;">
                  <v:textbox>
                    <w:txbxContent>
                      <w:p w14:paraId="53D9C53C" w14:textId="77777777" w:rsidR="002351D8" w:rsidRDefault="002351D8">
                        <w:pPr>
                          <w:jc w:val="center"/>
                        </w:pPr>
                        <w:r>
                          <w:rPr>
                            <w:rFonts w:hint="eastAsia"/>
                          </w:rPr>
                          <w:t>Scene</w:t>
                        </w:r>
                        <w:r>
                          <w:rPr>
                            <w:rFonts w:hint="eastAsia"/>
                          </w:rPr>
                          <w:t>类</w:t>
                        </w:r>
                      </w:p>
                    </w:txbxContent>
                  </v:textbox>
                </v:rect>
                <v:rect id="矩形 50" o:spid="_x0000_s1077" style="position:absolute;left:4143;top:39784;width:92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le1cMA&#10;AADcAAAADwAAAGRycy9kb3ducmV2LnhtbESPQYvCMBSE7wv+h/AEb2tqBXGrUcTFRY9aL96ezbOt&#10;Ni+liVr99UYQ9jjMzDfMdN6aStyocaVlBYN+BII4s7rkXME+XX2PQTiPrLGyTAoe5GA+63xNMdH2&#10;zlu67XwuAoRdggoK7+tESpcVZND1bU0cvJNtDPogm1zqBu8BbioZR9FIGiw5LBRY07Kg7LK7GgXH&#10;Mt7jc5v+ReZnNfSbNj1fD79K9brtYgLCU+v/w5/2WiuIRwN4nw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le1cMAAADcAAAADwAAAAAAAAAAAAAAAACYAgAAZHJzL2Rv&#10;d25yZXYueG1sUEsFBgAAAAAEAAQA9QAAAIgDAAAAAA==&#10;">
                  <v:textbox>
                    <w:txbxContent>
                      <w:p w14:paraId="4917539E" w14:textId="77777777" w:rsidR="002351D8" w:rsidRDefault="002351D8">
                        <w:r>
                          <w:t>destro</w:t>
                        </w:r>
                        <w:r>
                          <w:rPr>
                            <w:rFonts w:hint="eastAsia"/>
                          </w:rPr>
                          <w:t>y</w:t>
                        </w:r>
                      </w:p>
                    </w:txbxContent>
                  </v:textbox>
                </v:rect>
                <v:rect id="矩形 51" o:spid="_x0000_s1078" style="position:absolute;left:5126;top:39784;width:136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vAosMA&#10;AADcAAAADwAAAGRycy9kb3ducmV2LnhtbESPQYvCMBSE74L/ITzBm6ZWEO0aRVxc9Kj14u1t87bt&#10;2ryUJmr11xtB8DjMzDfMfNmaSlypcaVlBaNhBII4s7rkXMEx3QymIJxH1lhZJgV3crBcdDtzTLS9&#10;8Z6uB5+LAGGXoILC+zqR0mUFGXRDWxMH7882Bn2QTS51g7cAN5WMo2giDZYcFgqsaV1Qdj5cjILf&#10;Mj7iY5/+RGa2Gftdm/5fTt9K9Xvt6guEp9Z/wu/2ViuIJzG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vAosMAAADcAAAADwAAAAAAAAAAAAAAAACYAgAAZHJzL2Rv&#10;d25yZXYueG1sUEsFBgAAAAAEAAQA9QAAAIgDAAAAAA==&#10;">
                  <v:textbox>
                    <w:txbxContent>
                      <w:p w14:paraId="6BE24CFE" w14:textId="77777777" w:rsidR="002351D8" w:rsidRDefault="002351D8">
                        <w:r>
                          <w:t>morphTo2D</w:t>
                        </w:r>
                      </w:p>
                    </w:txbxContent>
                  </v:textbox>
                </v:rect>
                <v:rect id="矩形 52" o:spid="_x0000_s1079" style="position:absolute;left:6306;top:39784;width:1372;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lOcMA&#10;AADcAAAADwAAAGRycy9kb3ducmV2LnhtbESPQYvCMBSE7wv+h/AEb2tqBdFqFFGU9ajtZW9vm2fb&#10;3ealNFG7/nojCB6HmfmGWaw6U4srta6yrGA0jEAQ51ZXXCjI0t3nFITzyBpry6Tgnxyslr2PBSba&#10;3vhI15MvRICwS1BB6X2TSOnykgy6oW2Ig3e2rUEfZFtI3eItwE0t4yiaSIMVh4USG9qUlP+dLkbB&#10;TxVneD+m+8jMdmN/6NLfy/dWqUG/W89BeOr8O/xqf2kF8WQM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dlOcMAAADcAAAADwAAAAAAAAAAAAAAAACYAgAAZHJzL2Rv&#10;d25yZXYueG1sUEsFBgAAAAAEAAQA9QAAAIgDAAAAAA==&#10;">
                  <v:textbox>
                    <w:txbxContent>
                      <w:p w14:paraId="0B9378F8" w14:textId="77777777" w:rsidR="002351D8" w:rsidRDefault="002351D8">
                        <w:r>
                          <w:t>morphTo3D</w:t>
                        </w:r>
                      </w:p>
                    </w:txbxContent>
                  </v:textbox>
                </v:rect>
                <v:rect id="矩形 53" o:spid="_x0000_s1080" style="position:absolute;left:9725;top:39784;width:570;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79TcUA&#10;AADcAAAADwAAAGRycy9kb3ducmV2LnhtbESPQWvCQBSE74X+h+UVeqsbo0g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v1NxQAAANwAAAAPAAAAAAAAAAAAAAAAAJgCAABkcnMv&#10;ZG93bnJldi54bWxQSwUGAAAAAAQABAD1AAAAigMAAAAA&#10;">
                  <v:textbox>
                    <w:txbxContent>
                      <w:p w14:paraId="6412B551" w14:textId="77777777" w:rsidR="002351D8" w:rsidRDefault="002351D8">
                        <w:r>
                          <w:rPr>
                            <w:rFonts w:hint="eastAsia"/>
                          </w:rPr>
                          <w:t>........</w:t>
                        </w:r>
                      </w:p>
                    </w:txbxContent>
                  </v:textbox>
                </v:rect>
                <v:rect id="矩形 54" o:spid="_x0000_s1081" style="position:absolute;left:7717;top:39784;width:667;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Y1sUA&#10;AADcAAAADwAAAGRycy9kb3ducmV2LnhtbESPQWvCQBSE74X+h+UVeqsbI0obXaVUUuzRxEtvz+wz&#10;iWbfhuyaRH99t1DocZiZb5jVZjSN6KlztWUF00kEgriwuuZSwSFPX15BOI+ssbFMCm7kYLN+fFhh&#10;ou3Ae+ozX4oAYZeggsr7NpHSFRUZdBPbEgfvZDuDPsiulLrDIcBNI+MoWkiDNYeFClv6qKi4ZFej&#10;4FjHB7zv88/IvKUz/zXm5+v3Vqnnp/F9CcLT6P/Df+2dVhAv5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ljWxQAAANwAAAAPAAAAAAAAAAAAAAAAAJgCAABkcnMv&#10;ZG93bnJldi54bWxQSwUGAAAAAAQABAD1AAAAigMAAAAA&#10;">
                  <v:textbox>
                    <w:txbxContent>
                      <w:p w14:paraId="1A51371B" w14:textId="77777777" w:rsidR="002351D8" w:rsidRDefault="002351D8">
                        <w:pPr>
                          <w:jc w:val="left"/>
                        </w:pPr>
                        <w:r>
                          <w:t>pick</w:t>
                        </w:r>
                      </w:p>
                    </w:txbxContent>
                  </v:textbox>
                </v:rect>
                <v:rect id="矩形 55" o:spid="_x0000_s1082" style="position:absolute;left:8417;top:39784;width:126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GocMA&#10;AADcAAAADwAAAGRycy9kb3ducmV2LnhtbESPQYvCMBSE74L/ITzBm6ZWKGs1iri4uEetF2/P5tlW&#10;m5fSRK376zcLCx6HmfmGWaw6U4sHta6yrGAyjkAQ51ZXXCg4ZtvRBwjnkTXWlknBixyslv3eAlNt&#10;n7ynx8EXIkDYpaig9L5JpXR5SQbd2DbEwbvY1qAPsi2kbvEZ4KaWcRQl0mDFYaHEhjYl5bfD3Sg4&#10;V/ERf/bZV2Rm26n/7rLr/fSp1HDQrecgPHX+Hf5v77SCOEng70w4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DGocMAAADcAAAADwAAAAAAAAAAAAAAAACYAgAAZHJzL2Rv&#10;d25yZXYueG1sUEsFBgAAAAAEAAQA9QAAAIgDAAAAAA==&#10;">
                  <v:textbox>
                    <w:txbxContent>
                      <w:p w14:paraId="153F702F" w14:textId="77777777" w:rsidR="002351D8" w:rsidRDefault="002351D8">
                        <w:r>
                          <w:t>pickPosition</w:t>
                        </w:r>
                      </w:p>
                    </w:txbxContent>
                  </v:textbox>
                </v:rect>
                <v:rect id="矩形 56" o:spid="_x0000_s1083" style="position:absolute;left:1583;top:39784;width:855;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jOsUA&#10;AADcAAAADwAAAGRycy9kb3ducmV2LnhtbESPQWvCQBSE74X+h+UVeqsbU4htmlXEYtGjxktvr9nX&#10;JDX7NmTXJPrrXUHocZiZb5hsMZpG9NS52rKC6SQCQVxYXXOp4JCvX95AOI+ssbFMCs7kYDF/fMgw&#10;1XbgHfV7X4oAYZeigsr7NpXSFRUZdBPbEgfv13YGfZBdKXWHQ4CbRsZRlEiDNYeFCltaVVQc9yej&#10;4KeOD3jZ5V+ReV+/+u2Y/52+P5V6fhqXHyA8jf4/fG9vtII4mcHtTDg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vGM6xQAAANwAAAAPAAAAAAAAAAAAAAAAAJgCAABkcnMv&#10;ZG93bnJldi54bWxQSwUGAAAAAAQABAD1AAAAigMAAAAA&#10;">
                  <v:textbox>
                    <w:txbxContent>
                      <w:p w14:paraId="77C99D4F" w14:textId="77777777" w:rsidR="002351D8" w:rsidRDefault="002351D8">
                        <w:r>
                          <w:rPr>
                            <w:rFonts w:hint="eastAsia"/>
                          </w:rPr>
                          <w:t>r</w:t>
                        </w:r>
                        <w:r>
                          <w:t>ender</w:t>
                        </w:r>
                      </w:p>
                    </w:txbxContent>
                  </v:textbox>
                </v:rect>
                <v:rect id="矩形 57" o:spid="_x0000_s1084" style="position:absolute;left:2519;top:39784;width:1549;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3SL8A&#10;AADcAAAADwAAAGRycy9kb3ducmV2LnhtbERPTa/BQBTdS/yHyZW8HVN9iVCGCCHPktrYXZ2rLZ07&#10;TWfQ59ebhcTy5HzPFq2pxIMaV1pWMBxEIIgzq0vOFRzTTX8MwnlkjZVlUvBPDhbzbmeGibZP3tPj&#10;4HMRQtglqKDwvk6kdFlBBt3A1sSBu9jGoA+wyaVu8BnCTSXjKBpJgyWHhgJrWhWU3Q53o+Bcxkd8&#10;7dNtZCabX79r0+v9tFbqp9cupyA8tf4r/rj/tIJ4FNaGM+EIyP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dIvwAAANwAAAAPAAAAAAAAAAAAAAAAAJgCAABkcnMvZG93bnJl&#10;di54bWxQSwUGAAAAAAQABAD1AAAAhAMAAAAA&#10;">
                  <v:textbox>
                    <w:txbxContent>
                      <w:p w14:paraId="2AF520D6" w14:textId="77777777" w:rsidR="002351D8" w:rsidRDefault="002351D8">
                        <w:r>
                          <w:t>completeMorph</w:t>
                        </w:r>
                      </w:p>
                    </w:txbxContent>
                  </v:textbox>
                </v:rect>
                <v:line id="直接连接符 58" o:spid="_x0000_s1085" style="position:absolute;flip:x;visibility:visible;mso-wrap-style:square" from="2011,39271" to="5655,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ALt8MAAADcAAAADwAAAGRycy9kb3ducmV2LnhtbESPQYvCMBSE7wv+h/AW9ramFRW3GosK&#10;wl48qPX+tnm2XZuX0sRa/70RBI/DzHzDLNLe1KKj1lWWFcTDCARxbnXFhYLsuP2egXAeWWNtmRTc&#10;yUG6HHwsMNH2xnvqDr4QAcIuQQWl900ipctLMuiGtiEO3tm2Bn2QbSF1i7cAN7UcRdFUGqw4LJTY&#10;0Kak/HK4GgW9/ZsUp9X6sv8fx7trt87u2kdKfX32qzkIT71/h1/tX61gNP2B55lw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wC7fDAAAA3AAAAA8AAAAAAAAAAAAA&#10;AAAAoQIAAGRycy9kb3ducmV2LnhtbFBLBQYAAAAABAAEAPkAAACRAwAAAAA=&#10;">
                  <v:stroke endarrow="open"/>
                </v:line>
                <v:line id="直接连接符 59" o:spid="_x0000_s1086" style="position:absolute;flip:x;visibility:visible;mso-wrap-style:square" from="3294,39286" to="5640,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M0970AAADcAAAADwAAAGRycy9kb3ducmV2LnhtbERPyQrCMBC9C/5DGMGbpoob1SgqCF48&#10;uN3HZmyrzaQ0sda/NwfB4+Pti1VjClFT5XLLCgb9CARxYnXOqYLLedebgXAeWWNhmRR8yMFq2W4t&#10;MNb2zUeqTz4VIYRdjAoy78tYSpdkZND1bUkcuLutDPoAq1TqCt8h3BRyGEUTaTDn0JBhSduMkufp&#10;ZRQ09jZOr+vN8/gYDQ6venP5aB8p1e006zkIT43/i3/uvVYwnIb54Uw4AnL5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4TNPe9AAAA3AAAAA8AAAAAAAAAAAAAAAAAoQIA&#10;AGRycy9kb3ducmV2LnhtbFBLBQYAAAAABAAEAPkAAACLAwAAAAA=&#10;">
                  <v:stroke endarrow="open"/>
                </v:line>
                <v:line id="直接连接符 60" o:spid="_x0000_s1087" style="position:absolute;flip:x;visibility:visible;mso-wrap-style:square" from="4562,39286" to="5625,39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RbMQAAADcAAAADwAAAGRycy9kb3ducmV2LnhtbESPS2vDMBCE74X8B7GB3hrZpo/gWA5J&#10;INBLD0mT+8ba2m6slbHk17+vCoUeh5n5hsm2k2nEQJ2rLSuIVxEI4sLqmksFl8/j0xqE88gaG8uk&#10;YCYH23zxkGGq7cgnGs6+FAHCLkUFlfdtKqUrKjLoVrYlDt6X7Qz6ILtS6g7HADeNTKLoVRqsOSxU&#10;2NKhouJ+7o2Cyd5eyutufz99P8cf/bC/zNpHSj0up90GhKfJ/4f/2u9aQfIWw++ZcAR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5FsxAAAANwAAAAPAAAAAAAAAAAA&#10;AAAAAKECAABkcnMvZG93bnJldi54bWxQSwUGAAAAAAQABAD5AAAAkgMAAAAA&#10;">
                  <v:stroke endarrow="open"/>
                </v:line>
                <v:line id="直接连接符 61" o:spid="_x0000_s1088" style="position:absolute;visibility:visible;mso-wrap-style:square" from="5595,39256" to="5809,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zQAMQAAADcAAAADwAAAGRycy9kb3ducmV2LnhtbESP0WrCQBRE3wv+w3IFX4puDLRqdBUR&#10;BOmDUPUDrtlrspi9G7NrTPv1bqHg4zAzZ5jFqrOVaKnxxrGC8SgBQZw7bbhQcDpuh1MQPiBrrByT&#10;gh/ysFr23haYaffgb2oPoRARwj5DBWUIdSalz0uy6EeuJo7exTUWQ5RNIXWDjwi3lUyT5FNaNBwX&#10;SqxpU1J+Pdytgg9zu00u933Vrr9wdra/7+YsSalBv1vPQQTqwiv8395pBekkhb8z8QjI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7NAAxAAAANwAAAAPAAAAAAAAAAAA&#10;AAAAAKECAABkcnMvZG93bnJldi54bWxQSwUGAAAAAAQABAD5AAAAkgMAAAAA&#10;">
                  <v:stroke endarrow="open"/>
                </v:line>
                <v:line id="直接连接符 62" o:spid="_x0000_s1089" style="position:absolute;visibility:visible;mso-wrap-style:square" from="5625,39286" to="6992,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B1m8YAAADcAAAADwAAAGRycy9kb3ducmV2LnhtbESP3WrCQBSE7wXfYTlCb4rZaPGnqatI&#10;oVC8ELR9gGP2JFnMno3ZNaZ9+q5Q8HKYmW+Y1aa3teio9caxgkmSgiDOnTZcKvj++hgvQfiArLF2&#10;TAp+yMNmPRysMNPuxgfqjqEUEcI+QwVVCE0mpc8rsugT1xBHr3CtxRBlW0rd4i3CbS2naTqXFg3H&#10;hQobeq8oPx+vVsHMXC6L4rqvu+0OX0/299mcJCn1NOq3byAC9eER/m9/agXTxQvcz8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gdZvGAAAA3AAAAA8AAAAAAAAA&#10;AAAAAAAAoQIAAGRycy9kb3ducmV2LnhtbFBLBQYAAAAABAAEAPkAAACUAwAAAAA=&#10;">
                  <v:stroke endarrow="open"/>
                </v:line>
                <v:line id="直接连接符 63" o:spid="_x0000_s1090" style="position:absolute;visibility:visible;mso-wrap-style:square" from="5625,39301" to="8051,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nt78YAAADcAAAADwAAAGRycy9kb3ducmV2LnhtbESP3WrCQBSE7wXfYTlCb4rZKPWnqatI&#10;oVC8ELR9gGP2JFnMno3ZNaZ9+q5Q8HKYmW+Y1aa3teio9caxgkmSgiDOnTZcKvj++hgvQfiArLF2&#10;TAp+yMNmPRysMNPuxgfqjqEUEcI+QwVVCE0mpc8rsugT1xBHr3CtxRBlW0rd4i3CbS2naTqXFg3H&#10;hQobeq8oPx+vVsHMXC6L4rqvu+0OX0/299mcJCn1NOq3byAC9eER/m9/agXTxQvcz8QjIN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1J7e/GAAAA3AAAAA8AAAAAAAAA&#10;AAAAAAAAoQIAAGRycy9kb3ducmV2LnhtbFBLBQYAAAAABAAEAPkAAACUAwAAAAA=&#10;">
                  <v:stroke endarrow="open"/>
                </v:line>
                <v:line id="直接连接符 64" o:spid="_x0000_s1091" style="position:absolute;visibility:visible;mso-wrap-style:square" from="5651,39315" to="8966,39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VIdMYAAADcAAAADwAAAGRycy9kb3ducmV2LnhtbESP0WrCQBRE3wv+w3IFX0rdGLDa1DWI&#10;IEgfCrV+wDV7TZZm7ybZNYn9+m6h0MdhZs4wm3y0teip88axgsU8AUFcOG24VHD+PDytQfiArLF2&#10;TAru5CHfTh42mGk38Af1p1CKCGGfoYIqhCaT0hcVWfRz1xBH7+o6iyHKrpS6wyHCbS3TJHmWFg3H&#10;hQob2ldUfJ1uVsHStO3qenuv+90bvlzs96O5SFJqNh13ryACjeE//Nc+agXpagm/Z+IRkN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FSHTGAAAA3AAAAA8AAAAAAAAA&#10;AAAAAAAAoQIAAGRycy9kb3ducmV2LnhtbFBLBQYAAAAABAAEAPkAAACUAwAAAAA=&#10;">
                  <v:stroke endarrow="open"/>
                </v:line>
                <v:line id="直接连接符 65" o:spid="_x0000_s1092" style="position:absolute;visibility:visible;mso-wrap-style:square" from="5640,39316" to="10010,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fWA8YAAADcAAAADwAAAGRycy9kb3ducmV2LnhtbESP0WrCQBRE3wv9h+UW+lLqpoHGNnUV&#10;KRTEB8HYD7hmr8nS7N2YXZPo13cFwcdhZs4ws8VoG9FT541jBW+TBARx6bThSsHv7uf1A4QPyBob&#10;x6TgTB4W88eHGebaDbylvgiViBD2OSqoQ2hzKX1Zk0U/cS1x9A6usxii7CqpOxwi3DYyTZJMWjQc&#10;F2ps6bum8q84WQXv5nicHk6bpl+u8XNvLy9mL0mp56dx+QUi0Bju4Vt7pRWk0wyuZ+IRkP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X1gPGAAAA3AAAAA8AAAAAAAAA&#10;AAAAAAAAoQIAAGRycy9kb3ducmV2LnhtbFBLBQYAAAAABAAEAPkAAACUAwAAAAA=&#10;">
                  <v:stroke endarrow="open"/>
                </v:line>
                <w10:wrap type="topAndBottom"/>
              </v:group>
            </w:pict>
          </mc:Fallback>
        </mc:AlternateContent>
      </w:r>
      <w:bookmarkStart w:id="101" w:name="_Toc20283"/>
      <w:r>
        <w:rPr>
          <w:rStyle w:val="Char2"/>
          <w:rFonts w:hint="eastAsia"/>
        </w:rPr>
        <w:t>图</w:t>
      </w:r>
      <w:r>
        <w:rPr>
          <w:rStyle w:val="Char2"/>
          <w:rFonts w:hint="eastAsia"/>
        </w:rPr>
        <w:t>3-4 Scene</w:t>
      </w:r>
      <w:r>
        <w:rPr>
          <w:rStyle w:val="Char2"/>
          <w:rFonts w:hint="eastAsia"/>
        </w:rPr>
        <w:t>类</w:t>
      </w:r>
      <w:bookmarkEnd w:id="101"/>
    </w:p>
    <w:p w14:paraId="3933BDF8" w14:textId="77777777" w:rsidR="00067B30" w:rsidRDefault="0031372E">
      <w:pPr>
        <w:spacing w:line="500" w:lineRule="exact"/>
        <w:ind w:firstLine="420"/>
        <w:rPr>
          <w:sz w:val="24"/>
        </w:rPr>
      </w:pPr>
      <w:r>
        <w:rPr>
          <w:rFonts w:hint="eastAsia"/>
          <w:sz w:val="24"/>
        </w:rPr>
        <w:t>Globe</w:t>
      </w:r>
      <w:r>
        <w:rPr>
          <w:rFonts w:hint="eastAsia"/>
          <w:sz w:val="24"/>
        </w:rPr>
        <w:t>类与</w:t>
      </w:r>
      <w:r>
        <w:rPr>
          <w:rFonts w:hint="eastAsia"/>
          <w:sz w:val="24"/>
        </w:rPr>
        <w:t>GlobeSurfaceTile</w:t>
      </w:r>
      <w:r>
        <w:rPr>
          <w:rFonts w:hint="eastAsia"/>
          <w:sz w:val="24"/>
        </w:rPr>
        <w:t>类。</w:t>
      </w:r>
      <w:r>
        <w:rPr>
          <w:rFonts w:hint="eastAsia"/>
          <w:sz w:val="24"/>
        </w:rPr>
        <w:t>Globe</w:t>
      </w:r>
      <w:r>
        <w:rPr>
          <w:rFonts w:hint="eastAsia"/>
          <w:sz w:val="24"/>
        </w:rPr>
        <w:t>类中定义了描述三维虚拟地球形状的椭圆体，以及此球体上呈现的图像图层的集合。该类中包含了</w:t>
      </w:r>
      <w:r>
        <w:rPr>
          <w:rFonts w:hint="eastAsia"/>
          <w:sz w:val="24"/>
        </w:rPr>
        <w:t>pick</w:t>
      </w:r>
      <w:r>
        <w:rPr>
          <w:rFonts w:hint="eastAsia"/>
          <w:sz w:val="24"/>
        </w:rPr>
        <w:t>、</w:t>
      </w:r>
      <w:r>
        <w:rPr>
          <w:rFonts w:hint="eastAsia"/>
          <w:sz w:val="24"/>
        </w:rPr>
        <w:t>getHeight</w:t>
      </w:r>
      <w:r>
        <w:rPr>
          <w:rFonts w:hint="eastAsia"/>
          <w:sz w:val="24"/>
        </w:rPr>
        <w:t>、</w:t>
      </w:r>
      <w:r>
        <w:rPr>
          <w:rFonts w:hint="eastAsia"/>
          <w:sz w:val="24"/>
        </w:rPr>
        <w:t>beginFrame</w:t>
      </w:r>
      <w:r>
        <w:rPr>
          <w:rFonts w:hint="eastAsia"/>
          <w:sz w:val="24"/>
        </w:rPr>
        <w:t>、</w:t>
      </w:r>
      <w:r>
        <w:rPr>
          <w:rFonts w:hint="eastAsia"/>
          <w:sz w:val="24"/>
        </w:rPr>
        <w:t>update</w:t>
      </w:r>
      <w:r>
        <w:rPr>
          <w:rFonts w:hint="eastAsia"/>
          <w:sz w:val="24"/>
        </w:rPr>
        <w:t>、</w:t>
      </w:r>
      <w:r>
        <w:rPr>
          <w:rFonts w:hint="eastAsia"/>
          <w:sz w:val="24"/>
        </w:rPr>
        <w:t>endFrame</w:t>
      </w:r>
      <w:r>
        <w:rPr>
          <w:rFonts w:hint="eastAsia"/>
          <w:sz w:val="24"/>
        </w:rPr>
        <w:t>、</w:t>
      </w:r>
      <w:r>
        <w:rPr>
          <w:rFonts w:hint="eastAsia"/>
          <w:sz w:val="24"/>
        </w:rPr>
        <w:t>isDestroyed</w:t>
      </w:r>
      <w:r>
        <w:rPr>
          <w:rFonts w:hint="eastAsia"/>
          <w:sz w:val="24"/>
        </w:rPr>
        <w:t>、</w:t>
      </w:r>
      <w:r>
        <w:rPr>
          <w:rFonts w:hint="eastAsia"/>
          <w:sz w:val="24"/>
        </w:rPr>
        <w:t>destroy</w:t>
      </w:r>
      <w:r>
        <w:rPr>
          <w:rFonts w:hint="eastAsia"/>
          <w:sz w:val="24"/>
        </w:rPr>
        <w:t>等方法，如图</w:t>
      </w:r>
      <w:r>
        <w:rPr>
          <w:rFonts w:hint="eastAsia"/>
          <w:sz w:val="24"/>
        </w:rPr>
        <w:t>3-5</w:t>
      </w:r>
      <w:r>
        <w:rPr>
          <w:rFonts w:hint="eastAsia"/>
          <w:sz w:val="24"/>
        </w:rPr>
        <w:t>。</w:t>
      </w:r>
      <w:r>
        <w:rPr>
          <w:rFonts w:hint="eastAsia"/>
          <w:sz w:val="24"/>
        </w:rPr>
        <w:t>pick</w:t>
      </w:r>
      <w:r>
        <w:rPr>
          <w:rFonts w:hint="eastAsia"/>
          <w:sz w:val="24"/>
        </w:rPr>
        <w:t>可以根据以世界坐标定义的光线，得到渲染的球体表面与光线之间的交点。</w:t>
      </w:r>
      <w:r>
        <w:rPr>
          <w:rFonts w:hint="eastAsia"/>
          <w:sz w:val="24"/>
        </w:rPr>
        <w:t>getHeight</w:t>
      </w:r>
      <w:r>
        <w:rPr>
          <w:rFonts w:hint="eastAsia"/>
          <w:sz w:val="24"/>
        </w:rPr>
        <w:t>可以获取指定点到当前椭球体表面的高度。</w:t>
      </w:r>
      <w:r>
        <w:rPr>
          <w:rFonts w:hint="eastAsia"/>
          <w:sz w:val="24"/>
        </w:rPr>
        <w:t>destroy</w:t>
      </w:r>
      <w:r>
        <w:rPr>
          <w:rFonts w:hint="eastAsia"/>
          <w:sz w:val="24"/>
        </w:rPr>
        <w:t>用于销毁</w:t>
      </w:r>
      <w:r>
        <w:rPr>
          <w:rFonts w:hint="eastAsia"/>
          <w:sz w:val="24"/>
        </w:rPr>
        <w:t>Globe</w:t>
      </w:r>
      <w:r>
        <w:rPr>
          <w:rFonts w:hint="eastAsia"/>
          <w:sz w:val="24"/>
        </w:rPr>
        <w:t>类的实例化对象所持有的</w:t>
      </w:r>
      <w:r>
        <w:rPr>
          <w:rFonts w:hint="eastAsia"/>
          <w:sz w:val="24"/>
        </w:rPr>
        <w:t>WebGL</w:t>
      </w:r>
      <w:r>
        <w:rPr>
          <w:rFonts w:hint="eastAsia"/>
          <w:sz w:val="24"/>
        </w:rPr>
        <w:t>资源。</w:t>
      </w:r>
      <w:r>
        <w:rPr>
          <w:rFonts w:hint="eastAsia"/>
          <w:sz w:val="24"/>
        </w:rPr>
        <w:t>isDestroyed</w:t>
      </w:r>
      <w:r>
        <w:rPr>
          <w:rFonts w:hint="eastAsia"/>
          <w:sz w:val="24"/>
        </w:rPr>
        <w:t>用于判断此对象是否被销毁了。</w:t>
      </w:r>
      <w:r>
        <w:rPr>
          <w:rFonts w:hint="eastAsia"/>
          <w:sz w:val="24"/>
        </w:rPr>
        <w:t>GlobeSurfaceTile</w:t>
      </w:r>
      <w:r>
        <w:rPr>
          <w:rFonts w:hint="eastAsia"/>
          <w:sz w:val="24"/>
        </w:rPr>
        <w:t>类包含了地球表面的附加信息，以及封装了用于加载瓦片的状态转换逻辑，定义了在</w:t>
      </w:r>
      <w:r>
        <w:rPr>
          <w:rFonts w:hint="eastAsia"/>
          <w:sz w:val="24"/>
        </w:rPr>
        <w:t>Cesium</w:t>
      </w:r>
      <w:r>
        <w:rPr>
          <w:rFonts w:hint="eastAsia"/>
          <w:sz w:val="24"/>
        </w:rPr>
        <w:t>中是如何对遥感影像和地形数据进行请求、加载、卸载和管理的。</w:t>
      </w:r>
    </w:p>
    <w:p w14:paraId="110BA19F" w14:textId="77777777" w:rsidR="00067B30" w:rsidRDefault="0031372E">
      <w:pPr>
        <w:pStyle w:val="aa"/>
        <w:spacing w:beforeLines="50" w:before="156" w:afterLines="50" w:after="156"/>
        <w:ind w:left="900" w:hanging="480"/>
        <w:jc w:val="center"/>
      </w:pPr>
      <w:r>
        <w:rPr>
          <w:rFonts w:ascii="宋体" w:hAnsi="宋体" w:cs="宋体" w:hint="eastAsia"/>
          <w:noProof/>
          <w:sz w:val="24"/>
        </w:rPr>
        <mc:AlternateContent>
          <mc:Choice Requires="wpg">
            <w:drawing>
              <wp:anchor distT="0" distB="0" distL="114300" distR="114300" simplePos="0" relativeHeight="253007872" behindDoc="0" locked="0" layoutInCell="1" allowOverlap="1" wp14:anchorId="4BD80F87" wp14:editId="3AD89BF7">
                <wp:simplePos x="0" y="0"/>
                <wp:positionH relativeFrom="column">
                  <wp:posOffset>117475</wp:posOffset>
                </wp:positionH>
                <wp:positionV relativeFrom="paragraph">
                  <wp:posOffset>160020</wp:posOffset>
                </wp:positionV>
                <wp:extent cx="5206365" cy="929640"/>
                <wp:effectExtent l="4445" t="5080" r="8890" b="17780"/>
                <wp:wrapTopAndBottom/>
                <wp:docPr id="277" name="组合 2"/>
                <wp:cNvGraphicFramePr/>
                <a:graphic xmlns:a="http://schemas.openxmlformats.org/drawingml/2006/main">
                  <a:graphicData uri="http://schemas.microsoft.com/office/word/2010/wordprocessingGroup">
                    <wpg:wgp>
                      <wpg:cNvGrpSpPr/>
                      <wpg:grpSpPr>
                        <a:xfrm>
                          <a:off x="0" y="0"/>
                          <a:ext cx="5206365" cy="929640"/>
                          <a:chOff x="2153" y="38786"/>
                          <a:chExt cx="8199" cy="1464"/>
                        </a:xfrm>
                        <a:effectLst/>
                      </wpg:grpSpPr>
                      <wps:wsp>
                        <wps:cNvPr id="278" name="矩形 49"/>
                        <wps:cNvSpPr/>
                        <wps:spPr>
                          <a:xfrm>
                            <a:off x="4815" y="38786"/>
                            <a:ext cx="1575" cy="465"/>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38C5C0CB" w14:textId="77777777" w:rsidR="002351D8" w:rsidRDefault="002351D8">
                              <w:pPr>
                                <w:jc w:val="center"/>
                              </w:pPr>
                              <w:r>
                                <w:rPr>
                                  <w:rFonts w:hint="eastAsia"/>
                                </w:rPr>
                                <w:t>Globe</w:t>
                              </w:r>
                              <w:r>
                                <w:rPr>
                                  <w:rFonts w:hint="eastAsia"/>
                                </w:rPr>
                                <w:t>类</w:t>
                              </w:r>
                            </w:p>
                          </w:txbxContent>
                        </wps:txbx>
                        <wps:bodyPr upright="1"/>
                      </wps:wsp>
                      <wps:wsp>
                        <wps:cNvPr id="279" name="矩形 50"/>
                        <wps:cNvSpPr/>
                        <wps:spPr>
                          <a:xfrm>
                            <a:off x="4062" y="39784"/>
                            <a:ext cx="1337"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362613CC" w14:textId="77777777" w:rsidR="002351D8" w:rsidRDefault="002351D8">
                              <w:r>
                                <w:rPr>
                                  <w:rFonts w:hint="eastAsia"/>
                                </w:rPr>
                                <w:t>beginFrame</w:t>
                              </w:r>
                            </w:p>
                          </w:txbxContent>
                        </wps:txbx>
                        <wps:bodyPr upright="1"/>
                      </wps:wsp>
                      <wps:wsp>
                        <wps:cNvPr id="280" name="矩形 51"/>
                        <wps:cNvSpPr/>
                        <wps:spPr>
                          <a:xfrm>
                            <a:off x="5432" y="39784"/>
                            <a:ext cx="929"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378BB40C" w14:textId="77777777" w:rsidR="002351D8" w:rsidRDefault="002351D8">
                              <w:r>
                                <w:rPr>
                                  <w:rFonts w:hint="eastAsia"/>
                                </w:rPr>
                                <w:t>update</w:t>
                              </w:r>
                            </w:p>
                          </w:txbxContent>
                        </wps:txbx>
                        <wps:bodyPr upright="1"/>
                      </wps:wsp>
                      <wps:wsp>
                        <wps:cNvPr id="281" name="矩形 52"/>
                        <wps:cNvSpPr/>
                        <wps:spPr>
                          <a:xfrm>
                            <a:off x="6394" y="39784"/>
                            <a:ext cx="1185"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26E46C1E" w14:textId="77777777" w:rsidR="002351D8" w:rsidRDefault="002351D8">
                              <w:r>
                                <w:rPr>
                                  <w:rFonts w:hint="eastAsia"/>
                                </w:rPr>
                                <w:t>endFrame</w:t>
                              </w:r>
                            </w:p>
                          </w:txbxContent>
                        </wps:txbx>
                        <wps:bodyPr upright="1"/>
                      </wps:wsp>
                      <wps:wsp>
                        <wps:cNvPr id="282" name="矩形 53"/>
                        <wps:cNvSpPr/>
                        <wps:spPr>
                          <a:xfrm>
                            <a:off x="9782" y="39784"/>
                            <a:ext cx="570"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41E9075F" w14:textId="77777777" w:rsidR="002351D8" w:rsidRDefault="002351D8">
                              <w:r>
                                <w:rPr>
                                  <w:rFonts w:hint="eastAsia"/>
                                </w:rPr>
                                <w:t>........</w:t>
                              </w:r>
                            </w:p>
                          </w:txbxContent>
                        </wps:txbx>
                        <wps:bodyPr upright="1"/>
                      </wps:wsp>
                      <wps:wsp>
                        <wps:cNvPr id="283" name="矩形 54"/>
                        <wps:cNvSpPr/>
                        <wps:spPr>
                          <a:xfrm>
                            <a:off x="7624" y="39784"/>
                            <a:ext cx="1098"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7B039AA0" w14:textId="77777777" w:rsidR="002351D8" w:rsidRDefault="002351D8">
                              <w:pPr>
                                <w:jc w:val="left"/>
                              </w:pPr>
                              <w:r>
                                <w:rPr>
                                  <w:rFonts w:hint="eastAsia"/>
                                </w:rPr>
                                <w:t>isDestroyed</w:t>
                              </w:r>
                            </w:p>
                          </w:txbxContent>
                        </wps:txbx>
                        <wps:bodyPr upright="1"/>
                      </wps:wsp>
                      <wps:wsp>
                        <wps:cNvPr id="284" name="矩形 55"/>
                        <wps:cNvSpPr/>
                        <wps:spPr>
                          <a:xfrm>
                            <a:off x="8762" y="39784"/>
                            <a:ext cx="966"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173BBA82" w14:textId="77777777" w:rsidR="002351D8" w:rsidRDefault="002351D8">
                              <w:r>
                                <w:rPr>
                                  <w:rFonts w:hint="eastAsia"/>
                                </w:rPr>
                                <w:t>destroy</w:t>
                              </w:r>
                            </w:p>
                          </w:txbxContent>
                        </wps:txbx>
                        <wps:bodyPr upright="1"/>
                      </wps:wsp>
                      <wps:wsp>
                        <wps:cNvPr id="285" name="矩形 56"/>
                        <wps:cNvSpPr/>
                        <wps:spPr>
                          <a:xfrm>
                            <a:off x="2153" y="39784"/>
                            <a:ext cx="649"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5C9B0041" w14:textId="77777777" w:rsidR="002351D8" w:rsidRDefault="002351D8">
                              <w:r>
                                <w:rPr>
                                  <w:rFonts w:hint="eastAsia"/>
                                </w:rPr>
                                <w:t>pick</w:t>
                              </w:r>
                            </w:p>
                          </w:txbxContent>
                        </wps:txbx>
                        <wps:bodyPr upright="1"/>
                      </wps:wsp>
                      <wps:wsp>
                        <wps:cNvPr id="286" name="矩形 57"/>
                        <wps:cNvSpPr/>
                        <wps:spPr>
                          <a:xfrm>
                            <a:off x="2859" y="39784"/>
                            <a:ext cx="1135" cy="466"/>
                          </a:xfrm>
                          <a:prstGeom prst="rect">
                            <a:avLst/>
                          </a:prstGeom>
                          <a:solidFill>
                            <a:srgbClr val="FFFFFF"/>
                          </a:solidFill>
                          <a:ln w="9525" cap="flat" cmpd="sng">
                            <a:solidFill>
                              <a:srgbClr val="000000"/>
                            </a:solidFill>
                            <a:prstDash val="solid"/>
                            <a:miter/>
                            <a:headEnd type="none" w="med" len="med"/>
                            <a:tailEnd type="none" w="med" len="med"/>
                          </a:ln>
                          <a:effectLst/>
                        </wps:spPr>
                        <wps:txbx>
                          <w:txbxContent>
                            <w:p w14:paraId="73EB523B" w14:textId="77777777" w:rsidR="002351D8" w:rsidRDefault="002351D8">
                              <w:r>
                                <w:rPr>
                                  <w:rFonts w:hint="eastAsia"/>
                                </w:rPr>
                                <w:t>getHeight</w:t>
                              </w:r>
                            </w:p>
                          </w:txbxContent>
                        </wps:txbx>
                        <wps:bodyPr upright="1"/>
                      </wps:wsp>
                      <wps:wsp>
                        <wps:cNvPr id="287" name="直接连接符 58"/>
                        <wps:cNvCnPr/>
                        <wps:spPr>
                          <a:xfrm flipH="1">
                            <a:off x="2478" y="39271"/>
                            <a:ext cx="3201" cy="513"/>
                          </a:xfrm>
                          <a:prstGeom prst="line">
                            <a:avLst/>
                          </a:prstGeom>
                          <a:ln w="9525" cap="flat" cmpd="sng">
                            <a:solidFill>
                              <a:srgbClr val="000000"/>
                            </a:solidFill>
                            <a:prstDash val="solid"/>
                            <a:headEnd type="none" w="med" len="med"/>
                            <a:tailEnd type="arrow" w="med" len="med"/>
                          </a:ln>
                          <a:effectLst/>
                        </wps:spPr>
                        <wps:bodyPr/>
                      </wps:wsp>
                      <wps:wsp>
                        <wps:cNvPr id="288" name="直接连接符 59"/>
                        <wps:cNvCnPr/>
                        <wps:spPr>
                          <a:xfrm flipH="1">
                            <a:off x="3427" y="39286"/>
                            <a:ext cx="2213" cy="498"/>
                          </a:xfrm>
                          <a:prstGeom prst="line">
                            <a:avLst/>
                          </a:prstGeom>
                          <a:ln w="9525" cap="flat" cmpd="sng">
                            <a:solidFill>
                              <a:srgbClr val="000000"/>
                            </a:solidFill>
                            <a:prstDash val="solid"/>
                            <a:headEnd type="none" w="med" len="med"/>
                            <a:tailEnd type="arrow" w="med" len="med"/>
                          </a:ln>
                          <a:effectLst/>
                        </wps:spPr>
                        <wps:bodyPr/>
                      </wps:wsp>
                      <wps:wsp>
                        <wps:cNvPr id="289" name="直接连接符 60"/>
                        <wps:cNvCnPr/>
                        <wps:spPr>
                          <a:xfrm flipH="1">
                            <a:off x="4731" y="39286"/>
                            <a:ext cx="894" cy="498"/>
                          </a:xfrm>
                          <a:prstGeom prst="line">
                            <a:avLst/>
                          </a:prstGeom>
                          <a:ln w="9525" cap="flat" cmpd="sng">
                            <a:solidFill>
                              <a:srgbClr val="000000"/>
                            </a:solidFill>
                            <a:prstDash val="solid"/>
                            <a:headEnd type="none" w="med" len="med"/>
                            <a:tailEnd type="arrow" w="med" len="med"/>
                          </a:ln>
                          <a:effectLst/>
                        </wps:spPr>
                        <wps:bodyPr/>
                      </wps:wsp>
                      <wps:wsp>
                        <wps:cNvPr id="290" name="直接连接符 61"/>
                        <wps:cNvCnPr/>
                        <wps:spPr>
                          <a:xfrm>
                            <a:off x="5595" y="39256"/>
                            <a:ext cx="1" cy="525"/>
                          </a:xfrm>
                          <a:prstGeom prst="line">
                            <a:avLst/>
                          </a:prstGeom>
                          <a:ln w="9525" cap="flat" cmpd="sng">
                            <a:solidFill>
                              <a:srgbClr val="000000"/>
                            </a:solidFill>
                            <a:prstDash val="solid"/>
                            <a:headEnd type="none" w="med" len="med"/>
                            <a:tailEnd type="arrow" w="med" len="med"/>
                          </a:ln>
                          <a:effectLst/>
                        </wps:spPr>
                        <wps:bodyPr/>
                      </wps:wsp>
                      <wps:wsp>
                        <wps:cNvPr id="291" name="直接连接符 62"/>
                        <wps:cNvCnPr/>
                        <wps:spPr>
                          <a:xfrm>
                            <a:off x="5606" y="39265"/>
                            <a:ext cx="1381" cy="519"/>
                          </a:xfrm>
                          <a:prstGeom prst="line">
                            <a:avLst/>
                          </a:prstGeom>
                          <a:ln w="9525" cap="flat" cmpd="sng">
                            <a:solidFill>
                              <a:srgbClr val="000000"/>
                            </a:solidFill>
                            <a:prstDash val="solid"/>
                            <a:headEnd type="none" w="med" len="med"/>
                            <a:tailEnd type="arrow" w="med" len="med"/>
                          </a:ln>
                          <a:effectLst/>
                        </wps:spPr>
                        <wps:bodyPr/>
                      </wps:wsp>
                      <wps:wsp>
                        <wps:cNvPr id="292" name="直接连接符 63"/>
                        <wps:cNvCnPr/>
                        <wps:spPr>
                          <a:xfrm>
                            <a:off x="5638" y="39301"/>
                            <a:ext cx="2535" cy="483"/>
                          </a:xfrm>
                          <a:prstGeom prst="line">
                            <a:avLst/>
                          </a:prstGeom>
                          <a:ln w="9525" cap="flat" cmpd="sng">
                            <a:solidFill>
                              <a:srgbClr val="000000"/>
                            </a:solidFill>
                            <a:prstDash val="solid"/>
                            <a:headEnd type="none" w="med" len="med"/>
                            <a:tailEnd type="arrow" w="med" len="med"/>
                          </a:ln>
                          <a:effectLst/>
                        </wps:spPr>
                        <wps:bodyPr/>
                      </wps:wsp>
                      <wps:wsp>
                        <wps:cNvPr id="293" name="直接连接符 64"/>
                        <wps:cNvCnPr/>
                        <wps:spPr>
                          <a:xfrm>
                            <a:off x="5610" y="39301"/>
                            <a:ext cx="3635" cy="483"/>
                          </a:xfrm>
                          <a:prstGeom prst="line">
                            <a:avLst/>
                          </a:prstGeom>
                          <a:ln w="9525" cap="flat" cmpd="sng">
                            <a:solidFill>
                              <a:srgbClr val="000000"/>
                            </a:solidFill>
                            <a:prstDash val="solid"/>
                            <a:headEnd type="none" w="med" len="med"/>
                            <a:tailEnd type="arrow" w="med" len="med"/>
                          </a:ln>
                          <a:effectLst/>
                        </wps:spPr>
                        <wps:bodyPr/>
                      </wps:wsp>
                      <wps:wsp>
                        <wps:cNvPr id="294" name="直接连接符 65"/>
                        <wps:cNvCnPr/>
                        <wps:spPr>
                          <a:xfrm>
                            <a:off x="5640" y="39316"/>
                            <a:ext cx="4427" cy="468"/>
                          </a:xfrm>
                          <a:prstGeom prst="line">
                            <a:avLst/>
                          </a:prstGeom>
                          <a:ln w="9525" cap="flat" cmpd="sng">
                            <a:solidFill>
                              <a:srgbClr val="000000"/>
                            </a:solidFill>
                            <a:prstDash val="solid"/>
                            <a:headEnd type="none" w="med" len="med"/>
                            <a:tailEnd type="arrow" w="med" len="med"/>
                          </a:ln>
                          <a:effectLst/>
                        </wps:spPr>
                        <wps:bodyPr/>
                      </wps:wsp>
                    </wpg:wgp>
                  </a:graphicData>
                </a:graphic>
              </wp:anchor>
            </w:drawing>
          </mc:Choice>
          <mc:Fallback>
            <w:pict>
              <v:group w14:anchorId="4BD80F87" id="_x0000_s1093" style="position:absolute;left:0;text-align:left;margin-left:9.25pt;margin-top:12.6pt;width:409.95pt;height:73.2pt;z-index:253007872" coordorigin="2153,38786" coordsize="8199,1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">
                <v:rect id="矩形 49" o:spid="_x0000_s1094" style="position:absolute;left:4815;top:38786;width:157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hlcIA&#10;AADcAAAADwAAAGRycy9kb3ducmV2LnhtbERPTW+CQBC9m/Q/bKZJb7pIE23RhTRtaOpR4dLbyE6B&#10;ys4SdlHqr3cPJj2+vO9tNplOnGlwrWUFy0UEgriyuuVaQVnk8xcQziNr7CyTgj9ykKUPsy0m2l54&#10;T+eDr0UIYZeggsb7PpHSVQ0ZdAvbEwfuxw4GfYBDLfWAlxBuOhlH0UoabDk0NNjTe0PV6TAaBcc2&#10;LvG6Lz4j85o/+91U/I7fH0o9PU5vGxCeJv8vvru/tIJ4Hd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GVwgAAANwAAAAPAAAAAAAAAAAAAAAAAJgCAABkcnMvZG93&#10;bnJldi54bWxQSwUGAAAAAAQABAD1AAAAhwMAAAAA&#10;">
                  <v:textbox>
                    <w:txbxContent>
                      <w:p w14:paraId="38C5C0CB" w14:textId="77777777" w:rsidR="002351D8" w:rsidRDefault="002351D8">
                        <w:pPr>
                          <w:jc w:val="center"/>
                        </w:pPr>
                        <w:r>
                          <w:rPr>
                            <w:rFonts w:hint="eastAsia"/>
                          </w:rPr>
                          <w:t>Globe</w:t>
                        </w:r>
                        <w:r>
                          <w:rPr>
                            <w:rFonts w:hint="eastAsia"/>
                          </w:rPr>
                          <w:t>类</w:t>
                        </w:r>
                      </w:p>
                    </w:txbxContent>
                  </v:textbox>
                </v:rect>
                <v:rect id="矩形 50" o:spid="_x0000_s1095" style="position:absolute;left:4062;top:39784;width:1337;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EDsQA&#10;AADcAAAADwAAAGRycy9kb3ducmV2LnhtbESPQYvCMBSE74L/IbyFvWm6XXC1GkUURY9aL96ezbPt&#10;bvNSmqjVX2+EBY/DzHzDTGatqcSVGldaVvDVj0AQZ1aXnCs4pKveEITzyBory6TgTg5m025ngom2&#10;N97Rde9zESDsElRQeF8nUrqsIIOub2vi4J1tY9AH2eRSN3gLcFPJOIoG0mDJYaHAmhYFZX/7i1Fw&#10;KuMDPnbpOjKj1bfftunv5bhU6vOjnY9BeGr9O/zf3mgF8c8IXmfCEZ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xA7EAAAA3AAAAA8AAAAAAAAAAAAAAAAAmAIAAGRycy9k&#10;b3ducmV2LnhtbFBLBQYAAAAABAAEAPUAAACJAwAAAAA=&#10;">
                  <v:textbox>
                    <w:txbxContent>
                      <w:p w14:paraId="362613CC" w14:textId="77777777" w:rsidR="002351D8" w:rsidRDefault="002351D8">
                        <w:r>
                          <w:rPr>
                            <w:rFonts w:hint="eastAsia"/>
                          </w:rPr>
                          <w:t>beginFrame</w:t>
                        </w:r>
                      </w:p>
                    </w:txbxContent>
                  </v:textbox>
                </v:rect>
                <v:rect id="矩形 51" o:spid="_x0000_s1096" style="position:absolute;left:5432;top:39784;width:929;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kdtMIA&#10;AADcAAAADwAAAGRycy9kb3ducmV2LnhtbERPPW/CMBDdkfofrEPqBg6phGgaB6EiEB1DWLpd4yMJ&#10;xOcoNiT01+OhUsen952uR9OKO/WusaxgMY9AEJdWN1wpOBW72QqE88gaW8uk4EEO1tnLJMVE24Fz&#10;uh99JUIIuwQV1N53iZSurMmgm9uOOHBn2xv0AfaV1D0OIdy0Mo6ipTTYcGiosaPPmsrr8WYU/DTx&#10;CX/zYh+Z992b/xqLy+17q9TrdNx8gPA0+n/xn/ugFcSrMD+cCUd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R20wgAAANwAAAAPAAAAAAAAAAAAAAAAAJgCAABkcnMvZG93&#10;bnJldi54bWxQSwUGAAAAAAQABAD1AAAAhwMAAAAA&#10;">
                  <v:textbox>
                    <w:txbxContent>
                      <w:p w14:paraId="378BB40C" w14:textId="77777777" w:rsidR="002351D8" w:rsidRDefault="002351D8">
                        <w:r>
                          <w:rPr>
                            <w:rFonts w:hint="eastAsia"/>
                          </w:rPr>
                          <w:t>update</w:t>
                        </w:r>
                      </w:p>
                    </w:txbxContent>
                  </v:textbox>
                </v:rect>
                <v:rect id="矩形 52" o:spid="_x0000_s1097" style="position:absolute;left:6394;top:39784;width:1185;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4L8UA&#10;AADcAAAADwAAAGRycy9kb3ducmV2LnhtbESPQWvCQBSE7wX/w/KE3uomKRRNXUWUSD3G5NLba/Y1&#10;SZt9G7KrSf313ULB4zAz3zDr7WQ6caXBtZYVxIsIBHFldcu1grLInpYgnEfW2FkmBT/kYLuZPawx&#10;1XbknK5nX4sAYZeigsb7PpXSVQ0ZdAvbEwfv0w4GfZBDLfWAY4CbTiZR9CINthwWGuxp31D1fb4Y&#10;BR9tUuItL46RWWXP/jQVX5f3g1KP82n3CsLT5O/h//abVpAs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bgvxQAAANwAAAAPAAAAAAAAAAAAAAAAAJgCAABkcnMv&#10;ZG93bnJldi54bWxQSwUGAAAAAAQABAD1AAAAigMAAAAA&#10;">
                  <v:textbox>
                    <w:txbxContent>
                      <w:p w14:paraId="26E46C1E" w14:textId="77777777" w:rsidR="002351D8" w:rsidRDefault="002351D8">
                        <w:r>
                          <w:rPr>
                            <w:rFonts w:hint="eastAsia"/>
                          </w:rPr>
                          <w:t>endFrame</w:t>
                        </w:r>
                      </w:p>
                    </w:txbxContent>
                  </v:textbox>
                </v:rect>
                <v:rect id="矩形 53" o:spid="_x0000_s1098" style="position:absolute;left:9782;top:39784;width:570;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cmWMMA&#10;AADcAAAADwAAAGRycy9kb3ducmV2LnhtbESPQYvCMBSE74L/ITzBm6ZWEO0aRRTFPWq9eHvbvG27&#10;Ni+liVr31xtB8DjMzDfMfNmaStyocaVlBaNhBII4s7rkXMEp3Q6mIJxH1lhZJgUPcrBcdDtzTLS9&#10;84FuR5+LAGGXoILC+zqR0mUFGXRDWxMH79c2Bn2QTS51g/cAN5WMo2giDZYcFgqsaV1QdjlejYKf&#10;Mj7h/yHdRWa2HfvvNv27njdK9Xvt6guEp9Z/wu/2XiuIpzG8zoQj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cmWMMAAADcAAAADwAAAAAAAAAAAAAAAACYAgAAZHJzL2Rv&#10;d25yZXYueG1sUEsFBgAAAAAEAAQA9QAAAIgDAAAAAA==&#10;">
                  <v:textbox>
                    <w:txbxContent>
                      <w:p w14:paraId="41E9075F" w14:textId="77777777" w:rsidR="002351D8" w:rsidRDefault="002351D8">
                        <w:r>
                          <w:rPr>
                            <w:rFonts w:hint="eastAsia"/>
                          </w:rPr>
                          <w:t>........</w:t>
                        </w:r>
                      </w:p>
                    </w:txbxContent>
                  </v:textbox>
                </v:rect>
                <v:rect id="矩形 54" o:spid="_x0000_s1099" style="position:absolute;left:7624;top:39784;width:1098;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Dw8UA&#10;AADcAAAADwAAAGRycy9kb3ducmV2LnhtbESPQWvCQBSE7wX/w/KE3urGBIqmriItlnqMyaW31+xr&#10;kjb7NmTXJPXXdwXB4zAz3zCb3WRaMVDvGssKlosIBHFpdcOVgiI/PK1AOI+ssbVMCv7IwW47e9hg&#10;qu3IGQ0nX4kAYZeigtr7LpXSlTUZdAvbEQfv2/YGfZB9JXWPY4CbVsZR9CwNNhwWauzotaby93Q2&#10;Cr6auMBLlr9HZn1I/HHKf86fb0o9zqf9CwhPk7+Hb+0PrSBeJX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4PDxQAAANwAAAAPAAAAAAAAAAAAAAAAAJgCAABkcnMv&#10;ZG93bnJldi54bWxQSwUGAAAAAAQABAD1AAAAigMAAAAA&#10;">
                  <v:textbox>
                    <w:txbxContent>
                      <w:p w14:paraId="7B039AA0" w14:textId="77777777" w:rsidR="002351D8" w:rsidRDefault="002351D8">
                        <w:pPr>
                          <w:jc w:val="left"/>
                        </w:pPr>
                        <w:r>
                          <w:rPr>
                            <w:rFonts w:hint="eastAsia"/>
                          </w:rPr>
                          <w:t>isDestroyed</w:t>
                        </w:r>
                      </w:p>
                    </w:txbxContent>
                  </v:textbox>
                </v:rect>
                <v:rect id="矩形 55" o:spid="_x0000_s1100" style="position:absolute;left:8762;top:39784;width:966;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Ibt8UA&#10;AADcAAAADwAAAGRycy9kb3ducmV2LnhtbESPQWvCQBSE74X+h+UVeqsbUxEbXaW0pLTHJF56e2af&#10;STT7NmTXmPrru4LgcZiZb5jVZjStGKh3jWUF00kEgri0uuFKwbZIXxYgnEfW2FomBX/kYLN+fFhh&#10;ou2ZMxpyX4kAYZeggtr7LpHSlTUZdBPbEQdvb3uDPsi+krrHc4CbVsZRNJcGGw4LNXb0UVN5zE9G&#10;wa6Jt3jJiq/IvKWv/mcsDqffT6Wen8b3JQhPo7+Hb+1vrSBezOB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hu3xQAAANwAAAAPAAAAAAAAAAAAAAAAAJgCAABkcnMv&#10;ZG93bnJldi54bWxQSwUGAAAAAAQABAD1AAAAigMAAAAA&#10;">
                  <v:textbox>
                    <w:txbxContent>
                      <w:p w14:paraId="173BBA82" w14:textId="77777777" w:rsidR="002351D8" w:rsidRDefault="002351D8">
                        <w:r>
                          <w:rPr>
                            <w:rFonts w:hint="eastAsia"/>
                          </w:rPr>
                          <w:t>destroy</w:t>
                        </w:r>
                      </w:p>
                    </w:txbxContent>
                  </v:textbox>
                </v:rect>
                <v:rect id="矩形 56" o:spid="_x0000_s1101" style="position:absolute;left:2153;top:39784;width:649;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6+LMUA&#10;AADcAAAADwAAAGRycy9kb3ducmV2LnhtbESPQWvCQBSE74X+h+UVeqsbUxQbXaW0pLTHJF56e2af&#10;STT7NmTXmPrru4LgcZiZb5jVZjStGKh3jWUF00kEgri0uuFKwbZIXxYgnEfW2FomBX/kYLN+fFhh&#10;ou2ZMxpyX4kAYZeggtr7LpHSlTUZdBPbEQdvb3uDPsi+krrHc4CbVsZRNJcGGw4LNXb0UVN5zE9G&#10;wa6Jt3jJiq/IvKWv/mcsDqffT6Wen8b3JQhPo7+Hb+1vrSBezOB6Jhw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r4sxQAAANwAAAAPAAAAAAAAAAAAAAAAAJgCAABkcnMv&#10;ZG93bnJldi54bWxQSwUGAAAAAAQABAD1AAAAigMAAAAA&#10;">
                  <v:textbox>
                    <w:txbxContent>
                      <w:p w14:paraId="5C9B0041" w14:textId="77777777" w:rsidR="002351D8" w:rsidRDefault="002351D8">
                        <w:r>
                          <w:rPr>
                            <w:rFonts w:hint="eastAsia"/>
                          </w:rPr>
                          <w:t>pick</w:t>
                        </w:r>
                      </w:p>
                    </w:txbxContent>
                  </v:textbox>
                </v:rect>
                <v:rect id="矩形 57" o:spid="_x0000_s1102" style="position:absolute;left:2859;top:39784;width:1135;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wgW8MA&#10;AADcAAAADwAAAGRycy9kb3ducmV2LnhtbESPQYvCMBSE74L/ITzBm6Z2QbRrFFFc3KO2F2/P5m3b&#10;3ealNFGrv34jCB6HmfmGWaw6U4srta6yrGAyjkAQ51ZXXCjI0t1oBsJ5ZI21ZVJwJwerZb+3wETb&#10;Gx/oevSFCBB2CSoovW8SKV1ekkE3tg1x8H5sa9AH2RZSt3gLcFPLOIqm0mDFYaHEhjYl5X/Hi1Fw&#10;ruIMH4f0KzLz3Yf/7tLfy2mr1HDQrT9BeOr8O/xq77WCeDaF55l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wgW8MAAADcAAAADwAAAAAAAAAAAAAAAACYAgAAZHJzL2Rv&#10;d25yZXYueG1sUEsFBgAAAAAEAAQA9QAAAIgDAAAAAA==&#10;">
                  <v:textbox>
                    <w:txbxContent>
                      <w:p w14:paraId="73EB523B" w14:textId="77777777" w:rsidR="002351D8" w:rsidRDefault="002351D8">
                        <w:r>
                          <w:rPr>
                            <w:rFonts w:hint="eastAsia"/>
                          </w:rPr>
                          <w:t>getHeight</w:t>
                        </w:r>
                      </w:p>
                    </w:txbxContent>
                  </v:textbox>
                </v:rect>
                <v:line id="直接连接符 58" o:spid="_x0000_s1103" style="position:absolute;flip:x;visibility:visible;mso-wrap-style:square" from="2478,39271" to="5679,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cpMMAAADcAAAADwAAAGRycy9kb3ducmV2LnhtbESPT4vCMBTE74LfITxhb5oqu6tUY6mC&#10;4GUP/rs/m2dbbV5KE2v99kYQ9jjMzG+YRdKZSrTUuNKygvEoAkGcWV1yruB42AxnIJxH1lhZJgVP&#10;cpAs+70Fxto+eEft3uciQNjFqKDwvo6ldFlBBt3I1sTBu9jGoA+yyaVu8BHgppKTKPqVBksOCwXW&#10;tC4ou+3vRkFnzz/5KV3ddtfv8d+9XR2f2kdKfQ26dA7CU+f/w5/2ViuYzKbwPhOOgF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v3KTDAAAA3AAAAA8AAAAAAAAAAAAA&#10;AAAAoQIAAGRycy9kb3ducmV2LnhtbFBLBQYAAAAABAAEAPkAAACRAwAAAAA=&#10;">
                  <v:stroke endarrow="open"/>
                </v:line>
                <v:line id="直接连接符 59" o:spid="_x0000_s1104" style="position:absolute;flip:x;visibility:visible;mso-wrap-style:square" from="3427,39286" to="5640,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BI1r0AAADcAAAADwAAAGRycy9kb3ducmV2LnhtbERPzQ7BQBC+S7zDZiRubAkiZQkSiYsD&#10;6j66oy3d2aa7qt7eHiSOX77/5bo1pWiodoVlBaNhBII4tbrgTEFy2Q/mIJxH1lhaJgUfcrBedTtL&#10;jLV984mas89ECGEXo4Lc+yqW0qU5GXRDWxEH7m5rgz7AOpO6xncIN6UcR9FMGiw4NORY0S6n9Hl+&#10;GQWtvU2z62b7PD0mo+Or2SYf7SOl+r12swDhqfV/8c990ArG87A2nAlH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wSNa9AAAA3AAAAA8AAAAAAAAAAAAAAAAAoQIA&#10;AGRycy9kb3ducmV2LnhtbFBLBQYAAAAABAAEAPkAAACLAwAAAAA=&#10;">
                  <v:stroke endarrow="open"/>
                </v:line>
                <v:line id="直接连接符 60" o:spid="_x0000_s1105" style="position:absolute;flip:x;visibility:visible;mso-wrap-style:square" from="4731,39286" to="5625,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ztTcIAAADcAAAADwAAAGRycy9kb3ducmV2LnhtbESPzarCMBSE94LvEI7gTlNFpfYaRQXB&#10;jQv/9uc257a9NielibW+vREEl8PMfMMsVq0pRUO1KywrGA0jEMSp1QVnCi7n3SAG4TyyxtIyKXiS&#10;g9Wy21lgou2Dj9ScfCYChF2CCnLvq0RKl+Zk0A1tRRy8P1sb9EHWmdQ1PgLclHIcRTNpsOCwkGNF&#10;25zS2+luFLT2d5pd15vb8X8yOtybzeWpfaRUv9euf0B4av03/GnvtYJxPIf3mXA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ztTcIAAADcAAAADwAAAAAAAAAAAAAA&#10;AAChAgAAZHJzL2Rvd25yZXYueG1sUEsFBgAAAAAEAAQA+QAAAJADAAAAAA==&#10;">
                  <v:stroke endarrow="open"/>
                </v:line>
                <v:line id="直接连接符 61" o:spid="_x0000_s1106" style="position:absolute;visibility:visible;mso-wrap-style:square" from="5595,39256" to="5596,39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4NFsEAAADcAAAADwAAAGRycy9kb3ducmV2LnhtbERPy4rCMBTdC/5DuANuZEwVxkfHKCII&#10;MosBqx9wba5tmOamNrFWv36yEFweznu57mwlWmq8caxgPEpAEOdOGy4UnI67zzkIH5A1Vo5JwYM8&#10;rFf93hJT7e58oDYLhYgh7FNUUIZQp1L6vCSLfuRq4shdXGMxRNgUUjd4j+G2kpMkmUqLhmNDiTVt&#10;S8r/sptV8GWu19nl9lu1mx9cnO1zaM6SlBp8dJtvEIG68Ba/3HutYLKI8+OZeAT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g0WwQAAANwAAAAPAAAAAAAAAAAAAAAA&#10;AKECAABkcnMvZG93bnJldi54bWxQSwUGAAAAAAQABAD5AAAAjwMAAAAA&#10;">
                  <v:stroke endarrow="open"/>
                </v:line>
                <v:line id="直接连接符 62" o:spid="_x0000_s1107" style="position:absolute;visibility:visible;mso-wrap-style:square" from="5606,39265" to="6987,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KojcQAAADcAAAADwAAAGRycy9kb3ducmV2LnhtbESP0YrCMBRE3xf8h3AFXxZNFVy1GkUE&#10;QXwQ1vUDrs21DTY3tYm1+vVmYWEfh5k5wyxWrS1FQ7U3jhUMBwkI4sxpw7mC08+2PwXhA7LG0jEp&#10;eJKH1bLzscBUuwd/U3MMuYgQ9ikqKEKoUil9VpBFP3AVcfQurrYYoqxzqWt8RLgt5ShJvqRFw3Gh&#10;wIo2BWXX490qGJvbbXK5H8pmvcfZ2b4+zVmSUr1uu56DCNSG//Bfe6cVjGZD+D0Tj4B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qiNxAAAANwAAAAPAAAAAAAAAAAA&#10;AAAAAKECAABkcnMvZG93bnJldi54bWxQSwUGAAAAAAQABAD5AAAAkgMAAAAA&#10;">
                  <v:stroke endarrow="open"/>
                </v:line>
                <v:line id="直接连接符 63" o:spid="_x0000_s1108" style="position:absolute;visibility:visible;mso-wrap-style:square" from="5638,39301" to="8173,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A2+sUAAADcAAAADwAAAGRycy9kb3ducmV2LnhtbESP0WrCQBRE34X+w3KFvohuGqitMauI&#10;IJQ+CNp+wDV7kyxm78bsGtN+vVso+DjMzBkmXw+2ET113jhW8DJLQBAXThuuFHx/7abvIHxA1tg4&#10;JgU/5GG9ehrlmGl34wP1x1CJCGGfoYI6hDaT0hc1WfQz1xJHr3SdxRBlV0nd4S3CbSPTJJlLi4bj&#10;Qo0tbWsqzserVfBqLpe38rpv+s0nLk72d2JOkpR6Hg+bJYhAQ3iE/9sfWkG6SOHvTDw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A2+sUAAADcAAAADwAAAAAAAAAA&#10;AAAAAAChAgAAZHJzL2Rvd25yZXYueG1sUEsFBgAAAAAEAAQA+QAAAJMDAAAAAA==&#10;">
                  <v:stroke endarrow="open"/>
                </v:line>
                <v:line id="直接连接符 64" o:spid="_x0000_s1109" style="position:absolute;visibility:visible;mso-wrap-style:square" from="5610,39301" to="9245,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yTYcUAAADcAAAADwAAAGRycy9kb3ducmV2LnhtbESP0WrCQBRE3wv9h+UWfBHdVKnW1FVE&#10;EMSHgmk/4Jq9Jkuzd2N2jdGvdwWhj8PMnGHmy85WoqXGG8cK3ocJCOLcacOFgt+fzeAThA/IGivH&#10;pOBKHpaL15c5ptpdeE9tFgoRIexTVFCGUKdS+rwki37oauLoHV1jMUTZFFI3eIlwW8lRkkykRcNx&#10;ocSa1iXlf9nZKvgwp9P0eP6u2tUOZwd765uDJKV6b93qC0SgLvyHn+2tVjCaje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yTYcUAAADcAAAADwAAAAAAAAAA&#10;AAAAAAChAgAAZHJzL2Rvd25yZXYueG1sUEsFBgAAAAAEAAQA+QAAAJMDAAAAAA==&#10;">
                  <v:stroke endarrow="open"/>
                </v:line>
                <v:line id="直接连接符 65" o:spid="_x0000_s1110" style="position:absolute;visibility:visible;mso-wrap-style:square" from="5640,39316" to="10067,39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LFcUAAADcAAAADwAAAGRycy9kb3ducmV2LnhtbESP0WrCQBRE3wv9h+UWfBHdVKzW1FVE&#10;EMSHgmk/4Jq9Jkuzd2N2jdGvdwWhj8PMnGHmy85WoqXGG8cK3ocJCOLcacOFgt+fzeAThA/IGivH&#10;pOBKHpaL15c5ptpdeE9tFgoRIexTVFCGUKdS+rwki37oauLoHV1jMUTZFFI3eIlwW8lRkkykRcNx&#10;ocSa1iXlf9nZKvgwp9P0eP6u2tUOZwd765uDJKV6b93qC0SgLvyHn+2tVjCajeFxJh4B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LFcUAAADcAAAADwAAAAAAAAAA&#10;AAAAAAChAgAAZHJzL2Rvd25yZXYueG1sUEsFBgAAAAAEAAQA+QAAAJMDAAAAAA==&#10;">
                  <v:stroke endarrow="open"/>
                </v:line>
                <w10:wrap type="topAndBottom"/>
              </v:group>
            </w:pict>
          </mc:Fallback>
        </mc:AlternateContent>
      </w:r>
      <w:bookmarkStart w:id="102" w:name="_Toc11366"/>
      <w:r>
        <w:rPr>
          <w:rFonts w:ascii="宋体" w:hAnsi="宋体" w:cs="宋体" w:hint="eastAsia"/>
          <w:sz w:val="24"/>
        </w:rPr>
        <w:t>图3-5 Globe类</w:t>
      </w:r>
      <w:bookmarkEnd w:id="102"/>
    </w:p>
    <w:p w14:paraId="06441207" w14:textId="77777777" w:rsidR="00067B30" w:rsidRDefault="0031372E">
      <w:pPr>
        <w:spacing w:line="500" w:lineRule="exact"/>
        <w:ind w:firstLine="420"/>
        <w:rPr>
          <w:sz w:val="24"/>
        </w:rPr>
      </w:pPr>
      <w:r>
        <w:rPr>
          <w:rFonts w:hint="eastAsia"/>
          <w:sz w:val="24"/>
        </w:rPr>
        <w:t>Primitive</w:t>
      </w:r>
      <w:r>
        <w:rPr>
          <w:rFonts w:hint="eastAsia"/>
          <w:sz w:val="24"/>
        </w:rPr>
        <w:t>类的作用是根据几何形状及纹理，创建三维场景中的各种矢量要素。</w:t>
      </w:r>
      <w:r>
        <w:rPr>
          <w:rFonts w:hint="eastAsia"/>
          <w:sz w:val="24"/>
        </w:rPr>
        <w:t>PrimitiveCollection</w:t>
      </w:r>
      <w:r>
        <w:rPr>
          <w:rFonts w:hint="eastAsia"/>
          <w:sz w:val="24"/>
        </w:rPr>
        <w:t>类是三维场景中各种矢量要素的集合，用于管理矢量要素集，包括对要素的获取、增加、更新和删除等。</w:t>
      </w:r>
      <w:r>
        <w:rPr>
          <w:rFonts w:hint="eastAsia"/>
          <w:sz w:val="24"/>
        </w:rPr>
        <w:t>CesiumTerrainProvider</w:t>
      </w:r>
      <w:r>
        <w:rPr>
          <w:rFonts w:hint="eastAsia"/>
          <w:sz w:val="24"/>
        </w:rPr>
        <w:t>类能够访问地形数据，当使用量化网格格式时，还能够同时返回每一个瓦片额外的拓展信息，包括切片的水膜、每个顶点的法线等。</w:t>
      </w:r>
      <w:r>
        <w:rPr>
          <w:rFonts w:hint="eastAsia"/>
          <w:sz w:val="24"/>
        </w:rPr>
        <w:t>ImageryLayer</w:t>
      </w:r>
      <w:r>
        <w:rPr>
          <w:rFonts w:hint="eastAsia"/>
          <w:sz w:val="24"/>
        </w:rPr>
        <w:t>类的作用是实现对不同数据源的高分辨率遥感影像的请求、加载以及动态管理。</w:t>
      </w:r>
    </w:p>
    <w:p w14:paraId="7C745208" w14:textId="77777777" w:rsidR="00067B30" w:rsidRDefault="0031372E">
      <w:pPr>
        <w:spacing w:line="500" w:lineRule="exact"/>
        <w:ind w:firstLine="420"/>
        <w:rPr>
          <w:sz w:val="24"/>
        </w:rPr>
      </w:pPr>
      <w:r>
        <w:rPr>
          <w:rFonts w:hint="eastAsia"/>
          <w:sz w:val="24"/>
        </w:rPr>
        <w:t>每个类各司其职，负责相应的功能；但它们又不是完全独立的，这些抽象类之间按照层级结构进行划分，有些类可能调用其他的一个或多个类，具体见下图（图</w:t>
      </w:r>
      <w:r>
        <w:rPr>
          <w:rFonts w:hint="eastAsia"/>
          <w:sz w:val="24"/>
        </w:rPr>
        <w:t>3-6</w:t>
      </w:r>
      <w:r>
        <w:rPr>
          <w:rFonts w:hint="eastAsia"/>
          <w:sz w:val="24"/>
        </w:rPr>
        <w:t>）。这种互相配合又相对独立的构架，使得系统的结构十分清晰，实现</w:t>
      </w:r>
      <w:r>
        <w:rPr>
          <w:rFonts w:ascii="宋体" w:hAnsi="宋体" w:cs="宋体" w:hint="eastAsia"/>
          <w:sz w:val="24"/>
        </w:rPr>
        <w:t>了</w:t>
      </w:r>
      <w:r>
        <w:rPr>
          <w:rFonts w:hint="eastAsia"/>
          <w:sz w:val="24"/>
        </w:rPr>
        <w:lastRenderedPageBreak/>
        <w:t>三维虚拟地球的构建以及流畅显示，具有很好的三维渲染效率。</w:t>
      </w:r>
    </w:p>
    <w:p w14:paraId="157C05A7" w14:textId="77777777" w:rsidR="00067B30" w:rsidRDefault="00067B30">
      <w:pPr>
        <w:spacing w:line="500" w:lineRule="exact"/>
        <w:rPr>
          <w:sz w:val="24"/>
        </w:rPr>
      </w:pPr>
    </w:p>
    <w:p w14:paraId="51F19E2D" w14:textId="77777777" w:rsidR="00067B30" w:rsidRDefault="0031372E">
      <w:pPr>
        <w:spacing w:beforeLines="50" w:before="156" w:afterLines="50" w:after="156" w:line="500" w:lineRule="exact"/>
        <w:ind w:firstLine="480"/>
        <w:jc w:val="center"/>
        <w:rPr>
          <w:rStyle w:val="Char2"/>
        </w:rPr>
      </w:pPr>
      <w:r>
        <w:rPr>
          <w:rFonts w:ascii="宋体" w:hAnsi="宋体" w:cs="宋体" w:hint="eastAsia"/>
          <w:noProof/>
          <w:sz w:val="24"/>
        </w:rPr>
        <mc:AlternateContent>
          <mc:Choice Requires="wpg">
            <w:drawing>
              <wp:anchor distT="0" distB="0" distL="114300" distR="114300" simplePos="0" relativeHeight="253008896" behindDoc="0" locked="0" layoutInCell="1" allowOverlap="1" wp14:anchorId="22E4181E" wp14:editId="237DF205">
                <wp:simplePos x="0" y="0"/>
                <wp:positionH relativeFrom="column">
                  <wp:posOffset>523240</wp:posOffset>
                </wp:positionH>
                <wp:positionV relativeFrom="paragraph">
                  <wp:posOffset>22860</wp:posOffset>
                </wp:positionV>
                <wp:extent cx="4149090" cy="2491740"/>
                <wp:effectExtent l="6350" t="6350" r="16510" b="16510"/>
                <wp:wrapTopAndBottom/>
                <wp:docPr id="112" name="组合 335"/>
                <wp:cNvGraphicFramePr/>
                <a:graphic xmlns:a="http://schemas.openxmlformats.org/drawingml/2006/main">
                  <a:graphicData uri="http://schemas.microsoft.com/office/word/2010/wordprocessingGroup">
                    <wpg:wgp>
                      <wpg:cNvGrpSpPr/>
                      <wpg:grpSpPr>
                        <a:xfrm>
                          <a:off x="0" y="0"/>
                          <a:ext cx="4149090" cy="2491740"/>
                          <a:chOff x="2349" y="652408"/>
                          <a:chExt cx="6534" cy="3924"/>
                        </a:xfrm>
                      </wpg:grpSpPr>
                      <wps:wsp>
                        <wps:cNvPr id="92" name="文本框 2"/>
                        <wps:cNvSpPr txBox="1"/>
                        <wps:spPr>
                          <a:xfrm>
                            <a:off x="5173" y="653111"/>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18F90DD4" w14:textId="77777777" w:rsidR="002351D8" w:rsidRDefault="002351D8">
                              <w:pPr>
                                <w:jc w:val="center"/>
                              </w:pPr>
                              <w:r>
                                <w:rPr>
                                  <w:rFonts w:hint="eastAsia"/>
                                </w:rPr>
                                <w:t>CesiumWidget</w:t>
                              </w:r>
                              <w:r>
                                <w:rPr>
                                  <w:rFonts w:hint="eastAsia"/>
                                </w:rPr>
                                <w:t>类</w:t>
                              </w:r>
                            </w:p>
                          </w:txbxContent>
                        </wps:txbx>
                        <wps:bodyPr vert="horz" anchor="t" upright="1"/>
                      </wps:wsp>
                      <wps:wsp>
                        <wps:cNvPr id="93" name="文本框 2"/>
                        <wps:cNvSpPr txBox="1"/>
                        <wps:spPr>
                          <a:xfrm>
                            <a:off x="5168" y="652408"/>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454EF180" w14:textId="77777777" w:rsidR="002351D8" w:rsidRDefault="002351D8">
                              <w:pPr>
                                <w:jc w:val="center"/>
                              </w:pPr>
                              <w:r>
                                <w:rPr>
                                  <w:rFonts w:hint="eastAsia"/>
                                </w:rPr>
                                <w:t>Viewer</w:t>
                              </w:r>
                              <w:r>
                                <w:rPr>
                                  <w:rFonts w:hint="eastAsia"/>
                                </w:rPr>
                                <w:t>类</w:t>
                              </w:r>
                            </w:p>
                          </w:txbxContent>
                        </wps:txbx>
                        <wps:bodyPr vert="horz" anchor="t" upright="1"/>
                      </wps:wsp>
                      <wps:wsp>
                        <wps:cNvPr id="94" name="文本框 2"/>
                        <wps:cNvSpPr txBox="1"/>
                        <wps:spPr>
                          <a:xfrm>
                            <a:off x="6621" y="654464"/>
                            <a:ext cx="2255"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38CC5CAB" w14:textId="77777777" w:rsidR="002351D8" w:rsidRDefault="002351D8">
                              <w:pPr>
                                <w:jc w:val="center"/>
                              </w:pPr>
                              <w:r>
                                <w:rPr>
                                  <w:rFonts w:hint="eastAsia"/>
                                </w:rPr>
                                <w:t>PrimitiveCollection</w:t>
                              </w:r>
                              <w:r>
                                <w:rPr>
                                  <w:rFonts w:hint="eastAsia"/>
                                </w:rPr>
                                <w:t>类</w:t>
                              </w:r>
                            </w:p>
                          </w:txbxContent>
                        </wps:txbx>
                        <wps:bodyPr vert="horz" anchor="t" upright="1"/>
                      </wps:wsp>
                      <wps:wsp>
                        <wps:cNvPr id="97" name="文本框 2"/>
                        <wps:cNvSpPr txBox="1"/>
                        <wps:spPr>
                          <a:xfrm>
                            <a:off x="3751" y="654459"/>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468B3928" w14:textId="77777777" w:rsidR="002351D8" w:rsidRDefault="002351D8">
                              <w:pPr>
                                <w:jc w:val="center"/>
                              </w:pPr>
                              <w:r>
                                <w:rPr>
                                  <w:rFonts w:hint="eastAsia"/>
                                </w:rPr>
                                <w:t>Globe</w:t>
                              </w:r>
                              <w:r>
                                <w:rPr>
                                  <w:rFonts w:hint="eastAsia"/>
                                </w:rPr>
                                <w:t>类</w:t>
                              </w:r>
                            </w:p>
                          </w:txbxContent>
                        </wps:txbx>
                        <wps:bodyPr vert="horz" anchor="t" upright="1"/>
                      </wps:wsp>
                      <wps:wsp>
                        <wps:cNvPr id="98" name="文本框 2"/>
                        <wps:cNvSpPr txBox="1"/>
                        <wps:spPr>
                          <a:xfrm>
                            <a:off x="5189" y="655864"/>
                            <a:ext cx="2665"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6EAD9B19" w14:textId="77777777" w:rsidR="002351D8" w:rsidRDefault="002351D8">
                              <w:pPr>
                                <w:jc w:val="center"/>
                              </w:pPr>
                              <w:r>
                                <w:rPr>
                                  <w:rFonts w:hint="eastAsia"/>
                                </w:rPr>
                                <w:t>CesiumTerrainProvider</w:t>
                              </w:r>
                              <w:r>
                                <w:rPr>
                                  <w:rFonts w:hint="eastAsia"/>
                                </w:rPr>
                                <w:t>类</w:t>
                              </w:r>
                            </w:p>
                          </w:txbxContent>
                        </wps:txbx>
                        <wps:bodyPr vert="horz" anchor="t" upright="1"/>
                      </wps:wsp>
                      <wps:wsp>
                        <wps:cNvPr id="99" name="文本框 2"/>
                        <wps:cNvSpPr txBox="1"/>
                        <wps:spPr>
                          <a:xfrm>
                            <a:off x="5168" y="653785"/>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2092F74F" w14:textId="77777777" w:rsidR="002351D8" w:rsidRDefault="002351D8">
                              <w:pPr>
                                <w:jc w:val="center"/>
                              </w:pPr>
                              <w:r>
                                <w:rPr>
                                  <w:rFonts w:hint="eastAsia"/>
                                </w:rPr>
                                <w:t>Scene</w:t>
                              </w:r>
                              <w:r>
                                <w:rPr>
                                  <w:rFonts w:hint="eastAsia"/>
                                </w:rPr>
                                <w:t>类</w:t>
                              </w:r>
                            </w:p>
                          </w:txbxContent>
                        </wps:txbx>
                        <wps:bodyPr vert="horz" anchor="t" upright="1"/>
                      </wps:wsp>
                      <wps:wsp>
                        <wps:cNvPr id="100" name="文本框 2"/>
                        <wps:cNvSpPr txBox="1"/>
                        <wps:spPr>
                          <a:xfrm>
                            <a:off x="2349" y="655849"/>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73F0C440" w14:textId="77777777" w:rsidR="002351D8" w:rsidRDefault="002351D8">
                              <w:pPr>
                                <w:jc w:val="center"/>
                              </w:pPr>
                              <w:r>
                                <w:rPr>
                                  <w:rFonts w:hint="eastAsia"/>
                                </w:rPr>
                                <w:t>ImageryLayer</w:t>
                              </w:r>
                              <w:r>
                                <w:rPr>
                                  <w:rFonts w:hint="eastAsia"/>
                                </w:rPr>
                                <w:t>类</w:t>
                              </w:r>
                            </w:p>
                          </w:txbxContent>
                        </wps:txbx>
                        <wps:bodyPr vert="horz" anchor="t" upright="1"/>
                      </wps:wsp>
                      <wps:wsp>
                        <wps:cNvPr id="101" name="文本框 2"/>
                        <wps:cNvSpPr txBox="1"/>
                        <wps:spPr>
                          <a:xfrm>
                            <a:off x="3761" y="655160"/>
                            <a:ext cx="2092"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4F9AE869" w14:textId="77777777" w:rsidR="002351D8" w:rsidRDefault="002351D8">
                              <w:pPr>
                                <w:jc w:val="center"/>
                              </w:pPr>
                              <w:r>
                                <w:rPr>
                                  <w:rFonts w:hint="eastAsia"/>
                                </w:rPr>
                                <w:t>GlobalSurface</w:t>
                              </w:r>
                              <w:r>
                                <w:rPr>
                                  <w:rFonts w:hint="eastAsia"/>
                                </w:rPr>
                                <w:t>类</w:t>
                              </w:r>
                            </w:p>
                          </w:txbxContent>
                        </wps:txbx>
                        <wps:bodyPr vert="horz" anchor="t" upright="1"/>
                      </wps:wsp>
                      <wps:wsp>
                        <wps:cNvPr id="102" name="文本框 2"/>
                        <wps:cNvSpPr txBox="1"/>
                        <wps:spPr>
                          <a:xfrm>
                            <a:off x="6629" y="655167"/>
                            <a:ext cx="2255" cy="468"/>
                          </a:xfrm>
                          <a:prstGeom prst="rect">
                            <a:avLst/>
                          </a:prstGeom>
                          <a:gradFill rotWithShape="1">
                            <a:gsLst>
                              <a:gs pos="0">
                                <a:srgbClr val="F6F9FC">
                                  <a:alpha val="100000"/>
                                </a:srgbClr>
                              </a:gs>
                              <a:gs pos="74001">
                                <a:srgbClr val="B0C6E1">
                                  <a:alpha val="100000"/>
                                </a:srgbClr>
                              </a:gs>
                              <a:gs pos="83000">
                                <a:srgbClr val="B0C6E1">
                                  <a:alpha val="100000"/>
                                </a:srgbClr>
                              </a:gs>
                              <a:gs pos="100000">
                                <a:srgbClr val="CAD9EB">
                                  <a:alpha val="100000"/>
                                </a:srgbClr>
                              </a:gs>
                            </a:gsLst>
                            <a:lin ang="5400000"/>
                            <a:tileRect/>
                          </a:gradFill>
                          <a:ln w="12700" cap="flat" cmpd="sng">
                            <a:solidFill>
                              <a:srgbClr val="95B3D7"/>
                            </a:solidFill>
                            <a:prstDash val="solid"/>
                            <a:round/>
                            <a:headEnd type="none" w="med" len="med"/>
                            <a:tailEnd type="none" w="med" len="med"/>
                          </a:ln>
                        </wps:spPr>
                        <wps:txbx>
                          <w:txbxContent>
                            <w:p w14:paraId="283362E0" w14:textId="77777777" w:rsidR="002351D8" w:rsidRDefault="002351D8">
                              <w:pPr>
                                <w:jc w:val="center"/>
                              </w:pPr>
                              <w:r>
                                <w:rPr>
                                  <w:rFonts w:hint="eastAsia"/>
                                </w:rPr>
                                <w:t>Primitive</w:t>
                              </w:r>
                              <w:r>
                                <w:rPr>
                                  <w:rFonts w:hint="eastAsia"/>
                                </w:rPr>
                                <w:t>类</w:t>
                              </w:r>
                            </w:p>
                          </w:txbxContent>
                        </wps:txbx>
                        <wps:bodyPr vert="horz" anchor="t" upright="1"/>
                      </wps:wsp>
                      <wps:wsp>
                        <wps:cNvPr id="103" name="直接箭头连接符 325"/>
                        <wps:cNvCnPr/>
                        <wps:spPr>
                          <a:xfrm>
                            <a:off x="6214" y="652876"/>
                            <a:ext cx="5" cy="235"/>
                          </a:xfrm>
                          <a:prstGeom prst="straightConnector1">
                            <a:avLst/>
                          </a:prstGeom>
                          <a:ln w="9525" cap="flat" cmpd="sng">
                            <a:solidFill>
                              <a:srgbClr val="4F81BD"/>
                            </a:solidFill>
                            <a:prstDash val="solid"/>
                            <a:round/>
                            <a:headEnd type="none" w="med" len="med"/>
                            <a:tailEnd type="arrow" w="med" len="med"/>
                          </a:ln>
                        </wps:spPr>
                        <wps:bodyPr/>
                      </wps:wsp>
                      <wps:wsp>
                        <wps:cNvPr id="104" name="直接箭头连接符 326"/>
                        <wps:cNvCnPr/>
                        <wps:spPr>
                          <a:xfrm flipH="1">
                            <a:off x="6214" y="653579"/>
                            <a:ext cx="5" cy="206"/>
                          </a:xfrm>
                          <a:prstGeom prst="straightConnector1">
                            <a:avLst/>
                          </a:prstGeom>
                          <a:ln w="9525" cap="flat" cmpd="sng">
                            <a:solidFill>
                              <a:srgbClr val="4F81BD"/>
                            </a:solidFill>
                            <a:prstDash val="solid"/>
                            <a:round/>
                            <a:headEnd type="none" w="med" len="med"/>
                            <a:tailEnd type="arrow" w="med" len="med"/>
                          </a:ln>
                        </wps:spPr>
                        <wps:bodyPr/>
                      </wps:wsp>
                      <wps:wsp>
                        <wps:cNvPr id="105" name="直接箭头连接符 329"/>
                        <wps:cNvCnPr/>
                        <wps:spPr>
                          <a:xfrm flipH="1">
                            <a:off x="4797" y="654253"/>
                            <a:ext cx="1417" cy="206"/>
                          </a:xfrm>
                          <a:prstGeom prst="straightConnector1">
                            <a:avLst/>
                          </a:prstGeom>
                          <a:ln w="9525" cap="flat" cmpd="sng">
                            <a:solidFill>
                              <a:srgbClr val="4F81BD"/>
                            </a:solidFill>
                            <a:prstDash val="solid"/>
                            <a:round/>
                            <a:headEnd type="none" w="med" len="med"/>
                            <a:tailEnd type="arrow" w="med" len="med"/>
                          </a:ln>
                        </wps:spPr>
                        <wps:bodyPr/>
                      </wps:wsp>
                      <wps:wsp>
                        <wps:cNvPr id="107" name="直接箭头连接符 330"/>
                        <wps:cNvCnPr/>
                        <wps:spPr>
                          <a:xfrm>
                            <a:off x="6214" y="654253"/>
                            <a:ext cx="1535" cy="211"/>
                          </a:xfrm>
                          <a:prstGeom prst="straightConnector1">
                            <a:avLst/>
                          </a:prstGeom>
                          <a:ln w="9525" cap="flat" cmpd="sng">
                            <a:solidFill>
                              <a:srgbClr val="4F81BD"/>
                            </a:solidFill>
                            <a:prstDash val="solid"/>
                            <a:round/>
                            <a:headEnd type="none" w="med" len="med"/>
                            <a:tailEnd type="arrow" w="med" len="med"/>
                          </a:ln>
                        </wps:spPr>
                        <wps:bodyPr/>
                      </wps:wsp>
                      <wps:wsp>
                        <wps:cNvPr id="108" name="直接箭头连接符 331"/>
                        <wps:cNvCnPr/>
                        <wps:spPr>
                          <a:xfrm>
                            <a:off x="4797" y="654927"/>
                            <a:ext cx="10" cy="233"/>
                          </a:xfrm>
                          <a:prstGeom prst="straightConnector1">
                            <a:avLst/>
                          </a:prstGeom>
                          <a:ln w="9525" cap="flat" cmpd="sng">
                            <a:solidFill>
                              <a:srgbClr val="4F81BD"/>
                            </a:solidFill>
                            <a:prstDash val="solid"/>
                            <a:round/>
                            <a:headEnd type="none" w="med" len="med"/>
                            <a:tailEnd type="arrow" w="med" len="med"/>
                          </a:ln>
                        </wps:spPr>
                        <wps:bodyPr/>
                      </wps:wsp>
                      <wps:wsp>
                        <wps:cNvPr id="109" name="直接箭头连接符 332"/>
                        <wps:cNvCnPr/>
                        <wps:spPr>
                          <a:xfrm>
                            <a:off x="7749" y="654932"/>
                            <a:ext cx="8" cy="235"/>
                          </a:xfrm>
                          <a:prstGeom prst="straightConnector1">
                            <a:avLst/>
                          </a:prstGeom>
                          <a:ln w="9525" cap="flat" cmpd="sng">
                            <a:solidFill>
                              <a:srgbClr val="4F81BD"/>
                            </a:solidFill>
                            <a:prstDash val="solid"/>
                            <a:round/>
                            <a:headEnd type="none" w="med" len="med"/>
                            <a:tailEnd type="arrow" w="med" len="med"/>
                          </a:ln>
                        </wps:spPr>
                        <wps:bodyPr/>
                      </wps:wsp>
                      <wps:wsp>
                        <wps:cNvPr id="110" name="直接箭头连接符 333"/>
                        <wps:cNvCnPr/>
                        <wps:spPr>
                          <a:xfrm flipH="1">
                            <a:off x="3395" y="655628"/>
                            <a:ext cx="1412" cy="221"/>
                          </a:xfrm>
                          <a:prstGeom prst="straightConnector1">
                            <a:avLst/>
                          </a:prstGeom>
                          <a:ln w="9525" cap="flat" cmpd="sng">
                            <a:solidFill>
                              <a:srgbClr val="4F81BD"/>
                            </a:solidFill>
                            <a:prstDash val="solid"/>
                            <a:round/>
                            <a:headEnd type="none" w="med" len="med"/>
                            <a:tailEnd type="arrow" w="med" len="med"/>
                          </a:ln>
                        </wps:spPr>
                        <wps:bodyPr/>
                      </wps:wsp>
                      <wps:wsp>
                        <wps:cNvPr id="111" name="直接箭头连接符 334"/>
                        <wps:cNvCnPr/>
                        <wps:spPr>
                          <a:xfrm>
                            <a:off x="4772" y="655622"/>
                            <a:ext cx="1750" cy="242"/>
                          </a:xfrm>
                          <a:prstGeom prst="straightConnector1">
                            <a:avLst/>
                          </a:prstGeom>
                          <a:ln w="9525" cap="flat" cmpd="sng">
                            <a:solidFill>
                              <a:srgbClr val="4F81BD"/>
                            </a:solidFill>
                            <a:prstDash val="solid"/>
                            <a:round/>
                            <a:headEnd type="none" w="med" len="med"/>
                            <a:tailEnd type="arrow" w="med" len="med"/>
                          </a:ln>
                        </wps:spPr>
                        <wps:bodyPr/>
                      </wps:wsp>
                    </wpg:wgp>
                  </a:graphicData>
                </a:graphic>
              </wp:anchor>
            </w:drawing>
          </mc:Choice>
          <mc:Fallback>
            <w:pict>
              <v:group w14:anchorId="22E4181E" id="组合 335" o:spid="_x0000_s1111" style="position:absolute;left:0;text-align:left;margin-left:41.2pt;margin-top:1.8pt;width:326.7pt;height:196.2pt;z-index:253008896" coordorigin="23,6524" coordsize="6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">
                <v:shape id="文本框 2" o:spid="_x0000_s1112" type="#_x0000_t202" style="position:absolute;left:51;top:6531;width:21;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rMIA&#10;AADbAAAADwAAAGRycy9kb3ducmV2LnhtbESPUWvCMBSF3wf+h3AFX4amVphajSKCsJcxVv0B1+ba&#10;FJubkkTb/ftlMNjj4ZzzHc52P9hWPMmHxrGC+SwDQVw53XCt4HI+TVcgQkTW2DomBd8UYL8bvWyx&#10;0K7nL3qWsRYJwqFABSbGrpAyVIYshpnriJN3c95iTNLXUnvsE9y2Ms+yN2mx4bRgsKOjoepePqyC&#10;18VntdRZfe3yD36Y0PsbLpZKTcbDYQMi0hD/w3/td61gncPvl/Q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D6swgAAANsAAAAPAAAAAAAAAAAAAAAAAJgCAABkcnMvZG93&#10;bnJldi54bWxQSwUGAAAAAAQABAD1AAAAhwMAAAAA&#10;" fillcolor="#f6f9fc" strokecolor="#95b3d7" strokeweight="1pt">
                  <v:fill color2="#cad9eb" rotate="t" colors="0 #f6f9fc;48497f #b0c6e1;54395f #b0c6e1;1 #cad9eb" focus="100%" type="gradient">
                    <o:fill v:ext="view" type="gradientUnscaled"/>
                  </v:fill>
                  <v:stroke joinstyle="round"/>
                  <v:textbox>
                    <w:txbxContent>
                      <w:p w14:paraId="18F90DD4" w14:textId="77777777" w:rsidR="002351D8" w:rsidRDefault="002351D8">
                        <w:pPr>
                          <w:jc w:val="center"/>
                        </w:pPr>
                        <w:r>
                          <w:rPr>
                            <w:rFonts w:hint="eastAsia"/>
                          </w:rPr>
                          <w:t>CesiumWidget</w:t>
                        </w:r>
                        <w:r>
                          <w:rPr>
                            <w:rFonts w:hint="eastAsia"/>
                          </w:rPr>
                          <w:t>类</w:t>
                        </w:r>
                      </w:p>
                    </w:txbxContent>
                  </v:textbox>
                </v:shape>
                <v:shape id="文本框 2" o:spid="_x0000_s1113" type="#_x0000_t202" style="position:absolute;left:51;top:6524;width:21;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CbN8IA&#10;AADbAAAADwAAAGRycy9kb3ducmV2LnhtbESPUWvCMBSF34X9h3AHexFNZ0FnNcoYDPYiYt0PuDbX&#10;pqy5KUm03b83guDj4ZzzHc56O9hWXMmHxrGC92kGgrhyuuFawe/xe/IBIkRkja1jUvBPAbabl9Ea&#10;C+16PtC1jLVIEA4FKjAxdoWUoTJkMUxdR5y8s/MWY5K+ltpjn+C2lbMsm0uLDacFgx19Gar+yotV&#10;MM731UJn9amb7fhiQu/PmC+UensdPlcgIg3xGX60f7SCZQ73L+kH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EJs3wgAAANsAAAAPAAAAAAAAAAAAAAAAAJgCAABkcnMvZG93&#10;bnJldi54bWxQSwUGAAAAAAQABAD1AAAAhwMAAAAA&#10;" fillcolor="#f6f9fc" strokecolor="#95b3d7" strokeweight="1pt">
                  <v:fill color2="#cad9eb" rotate="t" colors="0 #f6f9fc;48497f #b0c6e1;54395f #b0c6e1;1 #cad9eb" focus="100%" type="gradient">
                    <o:fill v:ext="view" type="gradientUnscaled"/>
                  </v:fill>
                  <v:stroke joinstyle="round"/>
                  <v:textbox>
                    <w:txbxContent>
                      <w:p w14:paraId="454EF180" w14:textId="77777777" w:rsidR="002351D8" w:rsidRDefault="002351D8">
                        <w:pPr>
                          <w:jc w:val="center"/>
                        </w:pPr>
                        <w:r>
                          <w:rPr>
                            <w:rFonts w:hint="eastAsia"/>
                          </w:rPr>
                          <w:t>Viewer</w:t>
                        </w:r>
                        <w:r>
                          <w:rPr>
                            <w:rFonts w:hint="eastAsia"/>
                          </w:rPr>
                          <w:t>类</w:t>
                        </w:r>
                      </w:p>
                    </w:txbxContent>
                  </v:textbox>
                </v:shape>
                <v:shape id="文本框 2" o:spid="_x0000_s1114" type="#_x0000_t202" style="position:absolute;left:66;top:6544;width:2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DQ8QA&#10;AADbAAAADwAAAGRycy9kb3ducmV2LnhtbESP3WoCMRSE7wt9h3AKvSma9YfarhtFCoI3Rao+wHFz&#10;drO4OVmS6K5vbwqFXg4z8w1TrAfbihv50DhWMBlnIIhLpxuuFZyO29EHiBCRNbaOScGdAqxXz08F&#10;5tr1/EO3Q6xFgnDIUYGJsculDKUhi2HsOuLkVc5bjEn6WmqPfYLbVk6z7F1abDgtGOzoy1B5OVyt&#10;grfZvlzorD5302++mtD7CmcLpV5fhs0SRKQh/of/2jut4HMOv1/S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5A0PEAAAA2wAAAA8AAAAAAAAAAAAAAAAAmAIAAGRycy9k&#10;b3ducmV2LnhtbFBLBQYAAAAABAAEAPUAAACJAwAAAAA=&#10;" fillcolor="#f6f9fc" strokecolor="#95b3d7" strokeweight="1pt">
                  <v:fill color2="#cad9eb" rotate="t" colors="0 #f6f9fc;48497f #b0c6e1;54395f #b0c6e1;1 #cad9eb" focus="100%" type="gradient">
                    <o:fill v:ext="view" type="gradientUnscaled"/>
                  </v:fill>
                  <v:stroke joinstyle="round"/>
                  <v:textbox>
                    <w:txbxContent>
                      <w:p w14:paraId="38CC5CAB" w14:textId="77777777" w:rsidR="002351D8" w:rsidRDefault="002351D8">
                        <w:pPr>
                          <w:jc w:val="center"/>
                        </w:pPr>
                        <w:r>
                          <w:rPr>
                            <w:rFonts w:hint="eastAsia"/>
                          </w:rPr>
                          <w:t>PrimitiveCollection</w:t>
                        </w:r>
                        <w:r>
                          <w:rPr>
                            <w:rFonts w:hint="eastAsia"/>
                          </w:rPr>
                          <w:t>类</w:t>
                        </w:r>
                      </w:p>
                    </w:txbxContent>
                  </v:textbox>
                </v:shape>
                <v:shape id="文本框 2" o:spid="_x0000_s1115" type="#_x0000_t202" style="position:absolute;left:37;top:6544;width:21;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NMMA&#10;AADbAAAADwAAAGRycy9kb3ducmV2LnhtbESPwWrDMBBE74X+g9hCL6WRk0DdupZDCRRyCaFOP2Br&#10;bSxTa2UkJXb+PgoEchxm5g1TribbixP50DlWMJ9lIIgbpztuFfzuv1/fQYSIrLF3TArOFGBVPT6U&#10;WGg38g+d6tiKBOFQoAIT41BIGRpDFsPMDcTJOzhvMSbpW6k9jglue7nIsjdpseO0YHCgtaHmvz5a&#10;BS/LXZPrrP0bFls+mjD6Ay5zpZ6fpq9PEJGmeA/f2hut4COH65f0A2R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dNMMAAADbAAAADwAAAAAAAAAAAAAAAACYAgAAZHJzL2Rv&#10;d25yZXYueG1sUEsFBgAAAAAEAAQA9QAAAIgDAAAAAA==&#10;" fillcolor="#f6f9fc" strokecolor="#95b3d7" strokeweight="1pt">
                  <v:fill color2="#cad9eb" rotate="t" colors="0 #f6f9fc;48497f #b0c6e1;54395f #b0c6e1;1 #cad9eb" focus="100%" type="gradient">
                    <o:fill v:ext="view" type="gradientUnscaled"/>
                  </v:fill>
                  <v:stroke joinstyle="round"/>
                  <v:textbox>
                    <w:txbxContent>
                      <w:p w14:paraId="468B3928" w14:textId="77777777" w:rsidR="002351D8" w:rsidRDefault="002351D8">
                        <w:pPr>
                          <w:jc w:val="center"/>
                        </w:pPr>
                        <w:r>
                          <w:rPr>
                            <w:rFonts w:hint="eastAsia"/>
                          </w:rPr>
                          <w:t>Globe</w:t>
                        </w:r>
                        <w:r>
                          <w:rPr>
                            <w:rFonts w:hint="eastAsia"/>
                          </w:rPr>
                          <w:t>类</w:t>
                        </w:r>
                      </w:p>
                    </w:txbxContent>
                  </v:textbox>
                </v:shape>
                <v:shape id="文本框 2" o:spid="_x0000_s1116" type="#_x0000_t202" style="position:absolute;left:51;top:6558;width:27;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JRsAA&#10;AADbAAAADwAAAGRycy9kb3ducmV2LnhtbERP3WrCMBS+H/gO4QjeDE1tYbrOtMhg4M0YUx/grDk2&#10;Zc1JSaKtb28uBrv8+P539WR7cSMfOscK1qsMBHHjdMetgvPpY7kFESKyxt4xKbhTgLqaPe2w1G7k&#10;b7odYytSCIcSFZgYh1LK0BiyGFZuIE7cxXmLMUHfSu1xTOG2l3mWvUiLHacGgwO9G2p+j1er4Ln4&#10;ajY6a3+G/JOvJoz+gsVGqcV82r+BiDTFf/Gf+6AVvKax6Uv6AbJ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QJRsAAAADbAAAADwAAAAAAAAAAAAAAAACYAgAAZHJzL2Rvd25y&#10;ZXYueG1sUEsFBgAAAAAEAAQA9QAAAIUDAAAAAA==&#10;" fillcolor="#f6f9fc" strokecolor="#95b3d7" strokeweight="1pt">
                  <v:fill color2="#cad9eb" rotate="t" colors="0 #f6f9fc;48497f #b0c6e1;54395f #b0c6e1;1 #cad9eb" focus="100%" type="gradient">
                    <o:fill v:ext="view" type="gradientUnscaled"/>
                  </v:fill>
                  <v:stroke joinstyle="round"/>
                  <v:textbox>
                    <w:txbxContent>
                      <w:p w14:paraId="6EAD9B19" w14:textId="77777777" w:rsidR="002351D8" w:rsidRDefault="002351D8">
                        <w:pPr>
                          <w:jc w:val="center"/>
                        </w:pPr>
                        <w:r>
                          <w:rPr>
                            <w:rFonts w:hint="eastAsia"/>
                          </w:rPr>
                          <w:t>CesiumTerrainProvider</w:t>
                        </w:r>
                        <w:r>
                          <w:rPr>
                            <w:rFonts w:hint="eastAsia"/>
                          </w:rPr>
                          <w:t>类</w:t>
                        </w:r>
                      </w:p>
                    </w:txbxContent>
                  </v:textbox>
                </v:shape>
                <v:shape id="文本框 2" o:spid="_x0000_s1117" type="#_x0000_t202" style="position:absolute;left:51;top:6537;width:21;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s3cIA&#10;AADbAAAADwAAAGRycy9kb3ducmV2LnhtbESP3YrCMBSE74V9h3AW9kbWVAVdq1EWYcEbEX8e4Ngc&#10;m7LNSUmirW9vBMHLYWa+YRarztbiRj5UjhUMBxkI4sLpiksFp+Pf9w+IEJE11o5JwZ0CrJYfvQXm&#10;2rW8p9shliJBOOSowMTY5FKGwpDFMHANcfIuzluMSfpSao9tgttajrJsIi1WnBYMNrQ2VPwfrlZB&#10;f7wrpjorz81oy1cTWn/B8VSpr8/udw4iUhff4Vd7oxXMZvD8kn6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zdwgAAANsAAAAPAAAAAAAAAAAAAAAAAJgCAABkcnMvZG93&#10;bnJldi54bWxQSwUGAAAAAAQABAD1AAAAhwMAAAAA&#10;" fillcolor="#f6f9fc" strokecolor="#95b3d7" strokeweight="1pt">
                  <v:fill color2="#cad9eb" rotate="t" colors="0 #f6f9fc;48497f #b0c6e1;54395f #b0c6e1;1 #cad9eb" focus="100%" type="gradient">
                    <o:fill v:ext="view" type="gradientUnscaled"/>
                  </v:fill>
                  <v:stroke joinstyle="round"/>
                  <v:textbox>
                    <w:txbxContent>
                      <w:p w14:paraId="2092F74F" w14:textId="77777777" w:rsidR="002351D8" w:rsidRDefault="002351D8">
                        <w:pPr>
                          <w:jc w:val="center"/>
                        </w:pPr>
                        <w:r>
                          <w:rPr>
                            <w:rFonts w:hint="eastAsia"/>
                          </w:rPr>
                          <w:t>Scene</w:t>
                        </w:r>
                        <w:r>
                          <w:rPr>
                            <w:rFonts w:hint="eastAsia"/>
                          </w:rPr>
                          <w:t>类</w:t>
                        </w:r>
                      </w:p>
                    </w:txbxContent>
                  </v:textbox>
                </v:shape>
                <v:shape id="文本框 2" o:spid="_x0000_s1118" type="#_x0000_t202" style="position:absolute;left:23;top:6558;width:21;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ECMMA&#10;AADcAAAADwAAAGRycy9kb3ducmV2LnhtbESPQWsCMRCF74X+hzCFXoomVVBZjVIKhV6KqP0B0824&#10;WdxMliS623/fORS8zfDevPfNZjeGTt0o5TayhdepAUVcR9dyY+H79DFZgcoF2WEXmSz8Uobd9vFh&#10;g5WLAx/odiyNkhDOFVrwpfSV1rn2FDBPY08s2jmmgEXW1GiXcJDw0OmZMQsdsGVp8NjTu6f6crwG&#10;Cy/zfb10pvnpZ1989XlIZ5wvrX1+Gt/WoAqN5W7+v/50gm8EX56RCf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dECMMAAADcAAAADwAAAAAAAAAAAAAAAACYAgAAZHJzL2Rv&#10;d25yZXYueG1sUEsFBgAAAAAEAAQA9QAAAIgDAAAAAA==&#10;" fillcolor="#f6f9fc" strokecolor="#95b3d7" strokeweight="1pt">
                  <v:fill color2="#cad9eb" rotate="t" colors="0 #f6f9fc;48497f #b0c6e1;54395f #b0c6e1;1 #cad9eb" focus="100%" type="gradient">
                    <o:fill v:ext="view" type="gradientUnscaled"/>
                  </v:fill>
                  <v:stroke joinstyle="round"/>
                  <v:textbox>
                    <w:txbxContent>
                      <w:p w14:paraId="73F0C440" w14:textId="77777777" w:rsidR="002351D8" w:rsidRDefault="002351D8">
                        <w:pPr>
                          <w:jc w:val="center"/>
                        </w:pPr>
                        <w:r>
                          <w:rPr>
                            <w:rFonts w:hint="eastAsia"/>
                          </w:rPr>
                          <w:t>ImageryLayer</w:t>
                        </w:r>
                        <w:r>
                          <w:rPr>
                            <w:rFonts w:hint="eastAsia"/>
                          </w:rPr>
                          <w:t>类</w:t>
                        </w:r>
                      </w:p>
                    </w:txbxContent>
                  </v:textbox>
                </v:shape>
                <v:shape id="文本框 2" o:spid="_x0000_s1119" type="#_x0000_t202" style="position:absolute;left:37;top:6551;width:21;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hk8AA&#10;AADcAAAADwAAAGRycy9kb3ducmV2LnhtbERPzWoCMRC+F3yHMIKXookKVVajlEKhFylVH2DcjJvF&#10;zWRJoru+vSkI3ubj+531tneNuFGItWcN04kCQVx6U3Ol4Xj4Hi9BxIRssPFMGu4UYbsZvK2xML7j&#10;P7rtUyVyCMcCNdiU2kLKWFpyGCe+Jc7c2QeHKcNQSROwy+GukTOlPqTDmnODxZa+LJWX/dVpeJ//&#10;lgujqlM72/HVxi6ccb7QejTsP1cgEvXpJX66f0yer6bw/0y+QG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vhk8AAAADcAAAADwAAAAAAAAAAAAAAAACYAgAAZHJzL2Rvd25y&#10;ZXYueG1sUEsFBgAAAAAEAAQA9QAAAIUDAAAAAA==&#10;" fillcolor="#f6f9fc" strokecolor="#95b3d7" strokeweight="1pt">
                  <v:fill color2="#cad9eb" rotate="t" colors="0 #f6f9fc;48497f #b0c6e1;54395f #b0c6e1;1 #cad9eb" focus="100%" type="gradient">
                    <o:fill v:ext="view" type="gradientUnscaled"/>
                  </v:fill>
                  <v:stroke joinstyle="round"/>
                  <v:textbox>
                    <w:txbxContent>
                      <w:p w14:paraId="4F9AE869" w14:textId="77777777" w:rsidR="002351D8" w:rsidRDefault="002351D8">
                        <w:pPr>
                          <w:jc w:val="center"/>
                        </w:pPr>
                        <w:r>
                          <w:rPr>
                            <w:rFonts w:hint="eastAsia"/>
                          </w:rPr>
                          <w:t>GlobalSurface</w:t>
                        </w:r>
                        <w:r>
                          <w:rPr>
                            <w:rFonts w:hint="eastAsia"/>
                          </w:rPr>
                          <w:t>类</w:t>
                        </w:r>
                      </w:p>
                    </w:txbxContent>
                  </v:textbox>
                </v:shape>
                <v:shape id="文本框 2" o:spid="_x0000_s1120" type="#_x0000_t202" style="position:absolute;left:66;top:6551;width:2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5MAA&#10;AADcAAAADwAAAGRycy9kb3ducmV2LnhtbERPzWoCMRC+F/oOYQpeiiauoGU1ShEELyLaPsB0M26W&#10;biZLEt317Y1Q6G0+vt9ZbQbXihuF2HjWMJ0oEMSVNw3XGr6/duMPEDEhG2w9k4Y7RdisX19WWBrf&#10;84lu51SLHMKxRA02pa6UMlaWHMaJ74gzd/HBYcow1NIE7HO4a2Wh1Fw6bDg3WOxoa6n6PV+dhvfZ&#10;sVoYVf90xYGvNvbhgrOF1qO34XMJItGQ/sV/7r3J81UBz2fyB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cl/5MAAAADcAAAADwAAAAAAAAAAAAAAAACYAgAAZHJzL2Rvd25y&#10;ZXYueG1sUEsFBgAAAAAEAAQA9QAAAIUDAAAAAA==&#10;" fillcolor="#f6f9fc" strokecolor="#95b3d7" strokeweight="1pt">
                  <v:fill color2="#cad9eb" rotate="t" colors="0 #f6f9fc;48497f #b0c6e1;54395f #b0c6e1;1 #cad9eb" focus="100%" type="gradient">
                    <o:fill v:ext="view" type="gradientUnscaled"/>
                  </v:fill>
                  <v:stroke joinstyle="round"/>
                  <v:textbox>
                    <w:txbxContent>
                      <w:p w14:paraId="283362E0" w14:textId="77777777" w:rsidR="002351D8" w:rsidRDefault="002351D8">
                        <w:pPr>
                          <w:jc w:val="center"/>
                        </w:pPr>
                        <w:r>
                          <w:rPr>
                            <w:rFonts w:hint="eastAsia"/>
                          </w:rPr>
                          <w:t>Primitive</w:t>
                        </w:r>
                        <w:r>
                          <w:rPr>
                            <w:rFonts w:hint="eastAsia"/>
                          </w:rPr>
                          <w:t>类</w:t>
                        </w:r>
                      </w:p>
                    </w:txbxContent>
                  </v:textbox>
                </v:shape>
                <v:shapetype id="_x0000_t32" coordsize="21600,21600" o:spt="32" o:oned="t" path="m,l21600,21600e" filled="f">
                  <v:path arrowok="t" fillok="f" o:connecttype="none"/>
                  <o:lock v:ext="edit" shapetype="t"/>
                </v:shapetype>
                <v:shape id="直接箭头连接符 325" o:spid="_x0000_s1121" type="#_x0000_t32" style="position:absolute;left:62;top:6528;width:0;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g4asMAAADcAAAADwAAAGRycy9kb3ducmV2LnhtbERPzWrCQBC+F3yHZYTe6sYWUpu6ESlW&#10;vASJ+gBDdppNzc6G7Makb+8WCr3Nx/c7681kW3Gj3jeOFSwXCQjiyumGawWX8+fTCoQPyBpbx6Tg&#10;hzxs8tnDGjPtRi7pdgq1iCHsM1RgQugyKX1lyKJfuI44cl+utxgi7GupexxjuG3lc5Kk0mLDscFg&#10;Rx+GqutpsAqG/fG1K3flsj1+m12R7t/8EAqlHufT9h1EoCn8i//cBx3nJy/w+0y8QOZ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YOGrDAAAA3AAAAA8AAAAAAAAAAAAA&#10;AAAAoQIAAGRycy9kb3ducmV2LnhtbFBLBQYAAAAABAAEAPkAAACRAwAAAAA=&#10;" strokecolor="#4f81bd">
                  <v:stroke endarrow="open"/>
                </v:shape>
                <v:shape id="直接箭头连接符 326" o:spid="_x0000_s1122" type="#_x0000_t32" style="position:absolute;left:62;top:6535;width:0;height: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mPqMIAAADcAAAADwAAAGRycy9kb3ducmV2LnhtbERPTYvCMBC9C/6HMII3TRVdtGsUERVR&#10;L2t72L0NzWxbbCaliVr/vREW9jaP9zmLVWsqcafGlZYVjIYRCOLM6pJzBWmyG8xAOI+ssbJMCp7k&#10;YLXsdhYYa/vgL7pffC5CCLsYFRTe17GULivIoBvamjhwv7Yx6ANscqkbfIRwU8lxFH1IgyWHhgJr&#10;2hSUXS83o4Cfo+/z/njanv1xSmlqk5/tPFGq32vXnyA8tf5f/Oc+6DA/msD7mXCB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mPqMIAAADcAAAADwAAAAAAAAAAAAAA&#10;AAChAgAAZHJzL2Rvd25yZXYueG1sUEsFBgAAAAAEAAQA+QAAAJADAAAAAA==&#10;" strokecolor="#4f81bd">
                  <v:stroke endarrow="open"/>
                </v:shape>
                <v:shape id="直接箭头连接符 329" o:spid="_x0000_s1123" type="#_x0000_t32" style="position:absolute;left:47;top:6542;width:15;height: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UqM8EAAADcAAAADwAAAGRycy9kb3ducmV2LnhtbERPTYvCMBC9L/gfwgje1tQFZa1GEXFF&#10;1Iu2B70NzdgWm0lpotZ/b4QFb/N4nzOdt6YSd2pcaVnBoB+BIM6sLjlXkCZ/378gnEfWWFkmBU9y&#10;MJ91vqYYa/vgA92PPhchhF2MCgrv61hKlxVk0PVtTRy4i20M+gCbXOoGHyHcVPInikbSYMmhocCa&#10;lgVl1+PNKODn4LRfb3ervd8OKU1tcl6NE6V63XYxAeGp9R/xv3ujw/xoCO9nwgVy9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JSozwQAAANwAAAAPAAAAAAAAAAAAAAAA&#10;AKECAABkcnMvZG93bnJldi54bWxQSwUGAAAAAAQABAD5AAAAjwMAAAAA&#10;" strokecolor="#4f81bd">
                  <v:stroke endarrow="open"/>
                </v:shape>
                <v:shape id="直接箭头连接符 330" o:spid="_x0000_s1124" type="#_x0000_t32" style="position:absolute;left:62;top:6542;width:1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M+acEAAADcAAAADwAAAGRycy9kb3ducmV2LnhtbERPzYrCMBC+L/gOYQRva6oHf7pGEVHx&#10;IlL1AYZmtuluMylNqvXtjSB4m4/vdxarzlbiRo0vHSsYDRMQxLnTJRcKrpfd9wyED8gaK8ek4EEe&#10;Vsve1wJT7e6c0e0cChFD2KeowIRQp1L63JBFP3Q1ceR+XWMxRNgUUjd4j+G2kuMkmUiLJccGgzVt&#10;DOX/59YqaPenaZ1ts1F1+jPb42Q/9204KjXod+sfEIG68BG/3Qcd5ydTeD0TL5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Yz5pwQAAANwAAAAPAAAAAAAAAAAAAAAA&#10;AKECAABkcnMvZG93bnJldi54bWxQSwUGAAAAAAQABAD5AAAAjwMAAAAA&#10;" strokecolor="#4f81bd">
                  <v:stroke endarrow="open"/>
                </v:shape>
                <v:shape id="直接箭头连接符 331" o:spid="_x0000_s1125" type="#_x0000_t32" style="position:absolute;left:47;top:6549;width: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yqG8QAAADcAAAADwAAAGRycy9kb3ducmV2LnhtbESPQW/CMAyF70j7D5EncYMUDmzrCGia&#10;AHFBqLAfYDVeU2icqkmh/Ht8mLSbrff83uflevCNulEX68AGZtMMFHEZbM2VgZ/zdvIOKiZki01g&#10;MvCgCOvVy2iJuQ13Luh2SpWSEI45GnAptbnWsXTkMU5DSyzab+g8Jlm7StsO7xLuGz3PsoX2WLM0&#10;OGzp21F5PfXeQL87vrXFppg1x4vbHBa7j9ingzHj1+HrE1SiIf2b/673VvAzoZVnZAK9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KobxAAAANwAAAAPAAAAAAAAAAAA&#10;AAAAAKECAABkcnMvZG93bnJldi54bWxQSwUGAAAAAAQABAD5AAAAkgMAAAAA&#10;" strokecolor="#4f81bd">
                  <v:stroke endarrow="open"/>
                </v:shape>
                <v:shape id="直接箭头连接符 332" o:spid="_x0000_s1126" type="#_x0000_t32" style="position:absolute;left:77;top:6549;width:0;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PgMEAAADcAAAADwAAAGRycy9kb3ducmV2LnhtbERPzYrCMBC+C/sOYRb2pql78KdrFFlc&#10;8SLSug8wNGNTbSalSbW+vREEb/Px/c5i1dtaXKn1lWMF41ECgrhwuuJSwf/xbzgD4QOyxtoxKbiT&#10;h9XyY7DAVLsbZ3TNQyliCPsUFZgQmlRKXxiy6EeuIY7cybUWQ4RtKXWLtxhua/mdJBNpseLYYLCh&#10;X0PFJe+sgm57mDbZJhvXh7PZ7Cfbue/CXqmvz379AyJQH97il3un4/xkDs9n4gV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sA+AwQAAANwAAAAPAAAAAAAAAAAAAAAA&#10;AKECAABkcnMvZG93bnJldi54bWxQSwUGAAAAAAQABAD5AAAAjwMAAAAA&#10;" strokecolor="#4f81bd">
                  <v:stroke endarrow="open"/>
                </v:shape>
                <v:shape id="直接箭头连接符 333" o:spid="_x0000_s1127" type="#_x0000_t32" style="position:absolute;left:33;top:6556;width:15;height: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sfdsUAAADcAAAADwAAAGRycy9kb3ducmV2LnhtbESPQWvCQBCF7wX/wzJCb3UTQWlTVyli&#10;paiXmhz0NmSnSWh2NmS3Gv+9cxB6m+G9ee+bxWpwrbpQHxrPBtJJAoq49LbhykCRf768ggoR2WLr&#10;mQzcKMBqOXpaYGb9lb/pcoyVkhAOGRqoY+wyrUNZk8Mw8R2xaD++dxhl7Stte7xKuGv1NEnm2mHD&#10;0lBjR+uayt/jnzPAt/R02O72m0PczagofH7evOXGPI+Hj3dQkYb4b35cf1nBTwVfnpEJ9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4sfdsUAAADcAAAADwAAAAAAAAAA&#10;AAAAAAChAgAAZHJzL2Rvd25yZXYueG1sUEsFBgAAAAAEAAQA+QAAAJMDAAAAAA==&#10;" strokecolor="#4f81bd">
                  <v:stroke endarrow="open"/>
                </v:shape>
                <v:shape id="直接箭头连接符 334" o:spid="_x0000_s1128" type="#_x0000_t32" style="position:absolute;left:47;top:6556;width:18;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VW8EAAADcAAAADwAAAGRycy9kb3ducmV2LnhtbERPzYrCMBC+C75DGMGbpvXgutUoi6h4&#10;EanrAwzNbNPdZlKaVOvbbwTB23x8v7Pa9LYWN2p95VhBOk1AEBdOV1wquH7vJwsQPiBrrB2Tggd5&#10;2KyHgxVm2t05p9sllCKGsM9QgQmhyaT0hSGLfuoa4sj9uNZiiLAtpW7xHsNtLWdJMpcWK44NBhva&#10;Gir+Lp1V0B3OH02+y9P6/Gt2p/nh03fhpNR41H8tQQTqw1v8ch91nJ+m8HwmXi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H5VbwQAAANwAAAAPAAAAAAAAAAAAAAAA&#10;AKECAABkcnMvZG93bnJldi54bWxQSwUGAAAAAAQABAD5AAAAjwMAAAAA&#10;" strokecolor="#4f81bd">
                  <v:stroke endarrow="open"/>
                </v:shape>
                <w10:wrap type="topAndBottom"/>
              </v:group>
            </w:pict>
          </mc:Fallback>
        </mc:AlternateContent>
      </w:r>
      <w:bookmarkStart w:id="103" w:name="_Toc5175"/>
      <w:r>
        <w:rPr>
          <w:rStyle w:val="Char2"/>
          <w:rFonts w:hint="eastAsia"/>
        </w:rPr>
        <w:t>图</w:t>
      </w:r>
      <w:r>
        <w:rPr>
          <w:rStyle w:val="Char2"/>
          <w:rFonts w:hint="eastAsia"/>
        </w:rPr>
        <w:t xml:space="preserve">3-6 </w:t>
      </w:r>
      <w:r>
        <w:rPr>
          <w:rStyle w:val="Char2"/>
          <w:rFonts w:hint="eastAsia"/>
        </w:rPr>
        <w:t>基于</w:t>
      </w:r>
      <w:r>
        <w:rPr>
          <w:rStyle w:val="Char2"/>
          <w:rFonts w:hint="eastAsia"/>
        </w:rPr>
        <w:t>Cesium</w:t>
      </w:r>
      <w:r>
        <w:rPr>
          <w:rStyle w:val="Char2"/>
          <w:rFonts w:hint="eastAsia"/>
        </w:rPr>
        <w:t>构建三维虚拟地球各抽象类关系图</w:t>
      </w:r>
    </w:p>
    <w:bookmarkEnd w:id="103"/>
    <w:p w14:paraId="3D4DFB44" w14:textId="77777777" w:rsidR="00067B30" w:rsidRDefault="0031372E">
      <w:pPr>
        <w:pStyle w:val="2"/>
        <w:spacing w:before="312" w:after="156"/>
      </w:pPr>
      <w:r>
        <w:rPr>
          <w:rFonts w:hint="eastAsia"/>
        </w:rPr>
        <w:t xml:space="preserve"> </w:t>
      </w:r>
      <w:bookmarkStart w:id="104" w:name="_Toc23906"/>
      <w:r>
        <w:rPr>
          <w:rFonts w:hint="eastAsia"/>
        </w:rPr>
        <w:t>动态矢量要素渲染优化</w:t>
      </w:r>
      <w:bookmarkEnd w:id="104"/>
    </w:p>
    <w:p w14:paraId="73AD2E26" w14:textId="77777777" w:rsidR="00067B30" w:rsidRDefault="0031372E">
      <w:pPr>
        <w:spacing w:line="500" w:lineRule="exact"/>
        <w:ind w:firstLine="420"/>
        <w:rPr>
          <w:sz w:val="24"/>
        </w:rPr>
      </w:pPr>
      <w:r>
        <w:rPr>
          <w:rFonts w:hint="eastAsia"/>
          <w:sz w:val="24"/>
        </w:rPr>
        <w:t xml:space="preserve"> </w:t>
      </w:r>
      <w:r>
        <w:rPr>
          <w:rFonts w:hint="eastAsia"/>
          <w:sz w:val="24"/>
        </w:rPr>
        <w:t>三维场景中包含海量的地理空间数据，主要分为二三维的矢量数据和栅格数据。在计算机性能不佳、网络带宽受限的情况下，浏览大规模的三维场景可能会出现卡顿的情况，如何有效地将三维场景中的数据进行组织管理是互联网三维</w:t>
      </w:r>
      <w:r>
        <w:rPr>
          <w:rFonts w:hint="eastAsia"/>
          <w:sz w:val="24"/>
        </w:rPr>
        <w:t>GIS</w:t>
      </w:r>
      <w:r>
        <w:rPr>
          <w:rFonts w:hint="eastAsia"/>
          <w:sz w:val="24"/>
        </w:rPr>
        <w:t>技术中的一个重要研究方向。空间矢量数据的组织很大程度上决定了三维渲染的效果与速度，本节针对三维场景中的矢量数据，从矢量数据的组织与管理、基于</w:t>
      </w:r>
      <w:r>
        <w:rPr>
          <w:rFonts w:hint="eastAsia"/>
          <w:sz w:val="24"/>
        </w:rPr>
        <w:t>LOD</w:t>
      </w:r>
      <w:r>
        <w:rPr>
          <w:rFonts w:hint="eastAsia"/>
          <w:sz w:val="24"/>
        </w:rPr>
        <w:t>的矢量数据模型、动态矢量要素压缩与存储以及渐进式网络传输这几个方面进行了分析。</w:t>
      </w:r>
    </w:p>
    <w:p w14:paraId="55D06ED3" w14:textId="77777777" w:rsidR="00067B30" w:rsidRDefault="0031372E">
      <w:pPr>
        <w:pStyle w:val="3"/>
        <w:spacing w:before="312" w:after="156"/>
      </w:pPr>
      <w:r>
        <w:rPr>
          <w:rFonts w:hint="eastAsia"/>
        </w:rPr>
        <w:t xml:space="preserve"> </w:t>
      </w:r>
      <w:bookmarkStart w:id="105" w:name="OLE_LINK72"/>
      <w:bookmarkStart w:id="106" w:name="_Toc31927"/>
      <w:r>
        <w:rPr>
          <w:rFonts w:hint="eastAsia"/>
        </w:rPr>
        <w:t>矢量数据组织</w:t>
      </w:r>
      <w:bookmarkEnd w:id="105"/>
      <w:r>
        <w:rPr>
          <w:rFonts w:hint="eastAsia"/>
        </w:rPr>
        <w:t>与管理</w:t>
      </w:r>
      <w:bookmarkEnd w:id="106"/>
      <w:r>
        <w:rPr>
          <w:rFonts w:hint="eastAsia"/>
        </w:rPr>
        <w:t xml:space="preserve"> </w:t>
      </w:r>
    </w:p>
    <w:p w14:paraId="38387AC8" w14:textId="77777777" w:rsidR="00067B30" w:rsidRDefault="0031372E">
      <w:pPr>
        <w:spacing w:line="500" w:lineRule="exact"/>
        <w:ind w:firstLine="480"/>
        <w:rPr>
          <w:rFonts w:ascii="宋体" w:hAnsi="宋体" w:cs="宋体"/>
          <w:sz w:val="24"/>
        </w:rPr>
      </w:pPr>
      <w:r>
        <w:rPr>
          <w:rFonts w:hint="eastAsia"/>
          <w:sz w:val="24"/>
        </w:rPr>
        <w:t>矢量数据是与地理空间位置或特征关联的地理实体所抽象出来的空间对象，是最广泛的空间数据，通过把客观事物进行抽象化得到矢量基本图元，按照其空间特征可分为：点状对象、线状对象、面状对象、体状对象以及复杂对象</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_Ref18772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[43</w:t>
      </w:r>
      <w:r>
        <w:rPr>
          <w:rFonts w:ascii="宋体" w:hAnsi="宋体" w:cs="宋体" w:hint="eastAsia"/>
          <w:sz w:val="24"/>
          <w:vertAlign w:val="superscript"/>
        </w:rPr>
        <w:fldChar w:fldCharType="end"/>
      </w:r>
      <w:r>
        <w:rPr>
          <w:rFonts w:ascii="宋体" w:hAnsi="宋体" w:cs="宋体" w:hint="eastAsia"/>
          <w:sz w:val="24"/>
          <w:vertAlign w:val="superscript"/>
        </w:rPr>
        <w: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_Ref13819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44]</w:t>
      </w:r>
      <w:r>
        <w:rPr>
          <w:rFonts w:ascii="宋体" w:hAnsi="宋体" w:cs="宋体" w:hint="eastAsia"/>
          <w:sz w:val="24"/>
          <w:vertAlign w:val="superscript"/>
        </w:rPr>
        <w:fldChar w:fldCharType="end"/>
      </w:r>
      <w:r>
        <w:rPr>
          <w:rFonts w:ascii="宋体" w:hAnsi="宋体" w:cs="宋体" w:hint="eastAsia"/>
          <w:sz w:val="24"/>
        </w:rPr>
        <w:t>。矢量数据模型用于描述地理实体的空间信息、属性信息、拓扑关系以及空间矢量要素之间的相互关系。矢量数据的组织是通过存储构成要素的公共结点及公共边</w:t>
      </w:r>
      <w:r>
        <w:rPr>
          <w:rFonts w:ascii="宋体" w:hAnsi="宋体" w:cs="宋体" w:hint="eastAsia"/>
          <w:sz w:val="24"/>
        </w:rPr>
        <w:lastRenderedPageBreak/>
        <w:t>实现的，这种方式不但能够将矢量要素的拓扑关系记录下来，还避免了信息的重复存储，减小了数据量。</w:t>
      </w:r>
    </w:p>
    <w:p w14:paraId="69CB143C" w14:textId="77777777" w:rsidR="00067B30" w:rsidRDefault="0031372E">
      <w:pPr>
        <w:spacing w:line="500" w:lineRule="exact"/>
        <w:ind w:firstLine="480"/>
        <w:rPr>
          <w:sz w:val="24"/>
        </w:rPr>
      </w:pPr>
      <w:r>
        <w:rPr>
          <w:rFonts w:hint="eastAsia"/>
          <w:sz w:val="24"/>
        </w:rPr>
        <w:t>对于矢量数据的管理通常可分为两种形式：一种是将矢量数据以</w:t>
      </w:r>
      <w:r>
        <w:rPr>
          <w:rFonts w:hint="eastAsia"/>
          <w:sz w:val="24"/>
        </w:rPr>
        <w:t>JSON</w:t>
      </w:r>
      <w:r>
        <w:rPr>
          <w:rFonts w:hint="eastAsia"/>
          <w:sz w:val="24"/>
        </w:rPr>
        <w:t>或者</w:t>
      </w:r>
      <w:bookmarkStart w:id="107" w:name="OLE_LINK100"/>
      <w:r>
        <w:rPr>
          <w:rFonts w:hint="eastAsia"/>
          <w:sz w:val="24"/>
        </w:rPr>
        <w:t>TopoJSON</w:t>
      </w:r>
      <w:bookmarkEnd w:id="107"/>
      <w:r>
        <w:rPr>
          <w:rFonts w:hint="eastAsia"/>
          <w:sz w:val="24"/>
        </w:rPr>
        <w:t>、</w:t>
      </w:r>
      <w:r>
        <w:rPr>
          <w:rFonts w:hint="eastAsia"/>
          <w:sz w:val="24"/>
        </w:rPr>
        <w:t>GeoJSON</w:t>
      </w:r>
      <w:r>
        <w:rPr>
          <w:rFonts w:hint="eastAsia"/>
          <w:sz w:val="24"/>
        </w:rPr>
        <w:t>（本质上是</w:t>
      </w:r>
      <w:r>
        <w:rPr>
          <w:rFonts w:hint="eastAsia"/>
          <w:sz w:val="24"/>
        </w:rPr>
        <w:t>JSON</w:t>
      </w:r>
      <w:r>
        <w:rPr>
          <w:rFonts w:hint="eastAsia"/>
          <w:sz w:val="24"/>
        </w:rPr>
        <w:t>）等格式的文件形式保存在远程服务器中，在使用文件时，基于</w:t>
      </w:r>
      <w:r>
        <w:rPr>
          <w:rFonts w:hint="eastAsia"/>
          <w:sz w:val="24"/>
        </w:rPr>
        <w:t>HTTP</w:t>
      </w:r>
      <w:r>
        <w:rPr>
          <w:rFonts w:hint="eastAsia"/>
          <w:sz w:val="24"/>
        </w:rPr>
        <w:t>协议从服务器端传输到客户端，再对它进行解析和可视化操作；另一种是以空间数据库的形式对数据进行保存，需要读取数据时，可以基于标准的地图服务规范获取到数据库中存储的矢量数据集合。地图服务规范是由开放地理空间信息联盟（</w:t>
      </w:r>
      <w:r>
        <w:rPr>
          <w:rFonts w:hint="eastAsia"/>
          <w:sz w:val="24"/>
        </w:rPr>
        <w:t>Open Geospatial Consortium</w:t>
      </w:r>
      <w:r>
        <w:rPr>
          <w:rFonts w:hint="eastAsia"/>
          <w:sz w:val="24"/>
        </w:rPr>
        <w:t>，</w:t>
      </w:r>
      <w:r>
        <w:rPr>
          <w:rFonts w:hint="eastAsia"/>
          <w:sz w:val="24"/>
        </w:rPr>
        <w:t>OGC</w:t>
      </w:r>
      <w:r>
        <w:rPr>
          <w:rFonts w:hint="eastAsia"/>
          <w:sz w:val="24"/>
        </w:rPr>
        <w:t>）制定的一套在地理信息领域与网络地图服务相关的标准。</w:t>
      </w:r>
    </w:p>
    <w:p w14:paraId="2ED429E0" w14:textId="77777777" w:rsidR="00067B30" w:rsidRDefault="0031372E">
      <w:pPr>
        <w:spacing w:line="500" w:lineRule="exact"/>
        <w:ind w:firstLine="480"/>
        <w:rPr>
          <w:sz w:val="24"/>
        </w:rPr>
      </w:pPr>
      <w:r>
        <w:rPr>
          <w:rFonts w:hint="eastAsia"/>
          <w:sz w:val="24"/>
        </w:rPr>
        <w:t>在进行矢量数据请求时，通常会用到</w:t>
      </w:r>
      <w:r>
        <w:rPr>
          <w:rFonts w:hint="eastAsia"/>
          <w:sz w:val="24"/>
        </w:rPr>
        <w:t>Web</w:t>
      </w:r>
      <w:r>
        <w:rPr>
          <w:rFonts w:hint="eastAsia"/>
          <w:sz w:val="24"/>
        </w:rPr>
        <w:t>要素服务（</w:t>
      </w:r>
      <w:r>
        <w:rPr>
          <w:rFonts w:hint="eastAsia"/>
          <w:sz w:val="24"/>
        </w:rPr>
        <w:t>WebFeatureService</w:t>
      </w:r>
      <w:r>
        <w:rPr>
          <w:rFonts w:hint="eastAsia"/>
          <w:sz w:val="24"/>
        </w:rPr>
        <w:t>，</w:t>
      </w:r>
      <w:r>
        <w:rPr>
          <w:rFonts w:hint="eastAsia"/>
          <w:sz w:val="24"/>
        </w:rPr>
        <w:t>WFS</w:t>
      </w:r>
      <w:r>
        <w:rPr>
          <w:rFonts w:hint="eastAsia"/>
          <w:sz w:val="24"/>
        </w:rPr>
        <w:t>），首先由客户端浏览器发出</w:t>
      </w:r>
      <w:r>
        <w:rPr>
          <w:rFonts w:hint="eastAsia"/>
          <w:sz w:val="24"/>
        </w:rPr>
        <w:t>HTTP</w:t>
      </w:r>
      <w:r>
        <w:rPr>
          <w:rFonts w:hint="eastAsia"/>
          <w:sz w:val="24"/>
        </w:rPr>
        <w:t>请求，如对矢量数据的查询请求，服务器接收到请求后对请求做出相应，使用索引对空间数据库进行查询，然后返回矢量级的</w:t>
      </w:r>
      <w:r>
        <w:rPr>
          <w:rFonts w:hint="eastAsia"/>
          <w:sz w:val="24"/>
        </w:rPr>
        <w:t>GML(Geography Markup Language</w:t>
      </w:r>
      <w:r>
        <w:rPr>
          <w:rFonts w:hint="eastAsia"/>
          <w:sz w:val="24"/>
        </w:rPr>
        <w:t>、地理标识语言</w:t>
      </w:r>
      <w:r>
        <w:rPr>
          <w:rFonts w:hint="eastAsia"/>
          <w:sz w:val="24"/>
        </w:rPr>
        <w:t>)</w:t>
      </w:r>
      <w:r>
        <w:rPr>
          <w:rFonts w:hint="eastAsia"/>
          <w:sz w:val="24"/>
        </w:rPr>
        <w:t>数据。除了对空间矢量数据的查询，</w:t>
      </w:r>
      <w:r>
        <w:rPr>
          <w:rFonts w:hint="eastAsia"/>
          <w:sz w:val="24"/>
        </w:rPr>
        <w:t>WFS</w:t>
      </w:r>
      <w:r>
        <w:rPr>
          <w:rFonts w:hint="eastAsia"/>
          <w:sz w:val="24"/>
        </w:rPr>
        <w:t>服务还支持对矢量数据的插入、删除和修改等实务操作，同时也支持基于属性域的查询、基于空间关系的查询以及将它们同时作为查询条件。</w:t>
      </w:r>
    </w:p>
    <w:p w14:paraId="1C573551" w14:textId="77777777" w:rsidR="00067B30" w:rsidRDefault="0031372E">
      <w:pPr>
        <w:pStyle w:val="3"/>
        <w:spacing w:before="312" w:after="156"/>
      </w:pPr>
      <w:r>
        <w:rPr>
          <w:rFonts w:hint="eastAsia"/>
        </w:rPr>
        <w:t xml:space="preserve"> </w:t>
      </w:r>
      <w:bookmarkStart w:id="108" w:name="_Toc25024"/>
      <w:r>
        <w:rPr>
          <w:rFonts w:hint="eastAsia"/>
        </w:rPr>
        <w:t>动态矢量要素压缩编码</w:t>
      </w:r>
      <w:bookmarkEnd w:id="108"/>
    </w:p>
    <w:p w14:paraId="58A52E14" w14:textId="77777777" w:rsidR="00067B30" w:rsidRDefault="0031372E">
      <w:pPr>
        <w:spacing w:line="500" w:lineRule="exact"/>
        <w:ind w:firstLine="480"/>
        <w:rPr>
          <w:sz w:val="24"/>
        </w:rPr>
      </w:pPr>
      <w:r>
        <w:rPr>
          <w:rFonts w:hint="eastAsia"/>
          <w:sz w:val="24"/>
        </w:rPr>
        <w:t>基于</w:t>
      </w:r>
      <w:r>
        <w:rPr>
          <w:rFonts w:hint="eastAsia"/>
          <w:sz w:val="24"/>
        </w:rPr>
        <w:t>WebGL</w:t>
      </w:r>
      <w:r>
        <w:rPr>
          <w:rFonts w:hint="eastAsia"/>
          <w:sz w:val="24"/>
        </w:rPr>
        <w:t>进行三维场景的渲染提供了</w:t>
      </w:r>
      <w:r>
        <w:rPr>
          <w:rFonts w:hint="eastAsia"/>
          <w:sz w:val="24"/>
        </w:rPr>
        <w:t>3D</w:t>
      </w:r>
      <w:r>
        <w:rPr>
          <w:rFonts w:hint="eastAsia"/>
          <w:sz w:val="24"/>
        </w:rPr>
        <w:t>硬件加速，具有很高的绘制性能。但是，通常矢量数据中都包含很多的顶点数据，地图在小比例尺情况下，对矢量要素进行精细的数据表达意义不大，并且势必会影响矢量要素的绘制效率与渲染效果。因此有必要对矢量数据进行合理的压缩、删除矢量要素中的冗余数据。矢量数据压缩能够减小数据的存储量，减轻内存的压力，便于网络传输和存储，同时还能提升三维场景渲染的速度，在整个三维可视化环节中具有极其重要的作用。矢量数据压缩本质上是减少线状要素上顶点的个数，同时还保证其基本特征，属于有损压缩。</w:t>
      </w:r>
    </w:p>
    <w:p w14:paraId="53E5A44F" w14:textId="77777777" w:rsidR="00067B30" w:rsidRDefault="0031372E">
      <w:pPr>
        <w:spacing w:line="500" w:lineRule="exact"/>
        <w:ind w:firstLine="480"/>
        <w:rPr>
          <w:sz w:val="24"/>
        </w:rPr>
      </w:pPr>
      <w:r>
        <w:rPr>
          <w:rFonts w:hint="eastAsia"/>
          <w:sz w:val="24"/>
        </w:rPr>
        <w:t>压缩算法从类型上主要分为两大类：一类是全局处理法，从线的顶点几个的角度决定是否删除该点；另一类是局部处理法，根据顶点与周围两个点的关系决</w:t>
      </w:r>
      <w:r>
        <w:rPr>
          <w:rFonts w:ascii="宋体" w:hAnsi="宋体" w:cs="宋体" w:hint="eastAsia"/>
          <w:sz w:val="24"/>
        </w:rPr>
        <w:lastRenderedPageBreak/>
        <w:t>定是否删除该点</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_Ref15138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[44]</w:t>
      </w:r>
      <w:r>
        <w:rPr>
          <w:rFonts w:ascii="宋体" w:hAnsi="宋体" w:cs="宋体" w:hint="eastAsia"/>
          <w:sz w:val="24"/>
          <w:vertAlign w:val="superscript"/>
        </w:rPr>
        <w:fldChar w:fldCharType="end"/>
      </w:r>
      <w:r>
        <w:rPr>
          <w:rFonts w:ascii="宋体" w:hAnsi="宋体" w:cs="宋体" w:hint="eastAsia"/>
          <w:sz w:val="24"/>
        </w:rPr>
        <w:t>。矢量</w:t>
      </w:r>
      <w:r>
        <w:rPr>
          <w:rFonts w:hint="eastAsia"/>
          <w:sz w:val="24"/>
        </w:rPr>
        <w:t>数据压缩通常根据角度和距离设定为阈值，基于距离的压缩算法在计算时具有更高的执行效率，因此相比于以角度作为阈值的压缩算法应用更加广泛。目前，常用的压缩算法包括：间隔取点法、</w:t>
      </w:r>
      <w:r>
        <w:rPr>
          <w:rFonts w:hint="eastAsia"/>
          <w:sz w:val="24"/>
        </w:rPr>
        <w:t>Douglas-Peucker</w:t>
      </w:r>
      <w:r>
        <w:rPr>
          <w:rFonts w:hint="eastAsia"/>
          <w:sz w:val="24"/>
        </w:rPr>
        <w:t>算法（道格拉斯</w:t>
      </w:r>
      <w:r>
        <w:rPr>
          <w:rFonts w:hint="eastAsia"/>
          <w:sz w:val="24"/>
        </w:rPr>
        <w:t>-</w:t>
      </w:r>
      <w:r>
        <w:rPr>
          <w:rFonts w:hint="eastAsia"/>
          <w:sz w:val="24"/>
        </w:rPr>
        <w:t>普克法）、光栏法、角度限值法、垂距限值法等矢量数据压缩算法。</w:t>
      </w:r>
    </w:p>
    <w:p w14:paraId="2BDD4BE2" w14:textId="77777777" w:rsidR="00067B30" w:rsidRDefault="0031372E">
      <w:pPr>
        <w:spacing w:line="500" w:lineRule="exact"/>
        <w:ind w:firstLine="480"/>
        <w:rPr>
          <w:sz w:val="24"/>
        </w:rPr>
      </w:pPr>
      <w:r>
        <w:rPr>
          <w:rFonts w:hint="eastAsia"/>
          <w:sz w:val="24"/>
        </w:rPr>
        <w:t>Douglas-Peucker</w:t>
      </w:r>
      <w:r>
        <w:rPr>
          <w:rFonts w:hint="eastAsia"/>
          <w:sz w:val="24"/>
        </w:rPr>
        <w:t>算法，</w:t>
      </w:r>
      <w:r>
        <w:rPr>
          <w:rFonts w:hint="eastAsia"/>
          <w:sz w:val="24"/>
        </w:rPr>
        <w:t>1973</w:t>
      </w:r>
      <w:r>
        <w:rPr>
          <w:rFonts w:hint="eastAsia"/>
          <w:sz w:val="24"/>
        </w:rPr>
        <w:t>年由</w:t>
      </w:r>
      <w:r>
        <w:rPr>
          <w:rFonts w:hint="eastAsia"/>
          <w:sz w:val="24"/>
        </w:rPr>
        <w:t>Douglas</w:t>
      </w:r>
      <w:r>
        <w:rPr>
          <w:rFonts w:hint="eastAsia"/>
          <w:sz w:val="24"/>
        </w:rPr>
        <w:t>等人提出，该算法是矢量数据压缩最经典的算法</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_Ref16725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[45</w:t>
      </w:r>
      <w:r>
        <w:rPr>
          <w:rFonts w:ascii="宋体" w:hAnsi="宋体" w:cs="宋体" w:hint="eastAsia"/>
          <w:sz w:val="24"/>
          <w:vertAlign w:val="superscript"/>
        </w:rPr>
        <w:fldChar w:fldCharType="end"/>
      </w:r>
      <w:r>
        <w:rPr>
          <w:rFonts w:ascii="宋体" w:hAnsi="宋体" w:cs="宋体" w:hint="eastAsia"/>
          <w:sz w:val="24"/>
          <w:vertAlign w:val="superscript"/>
        </w:rPr>
        <w: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_Ref17401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46]</w:t>
      </w:r>
      <w:r>
        <w:rPr>
          <w:rFonts w:ascii="宋体" w:hAnsi="宋体" w:cs="宋体" w:hint="eastAsia"/>
          <w:sz w:val="24"/>
          <w:vertAlign w:val="superscript"/>
        </w:rPr>
        <w:fldChar w:fldCharType="end"/>
      </w:r>
      <w:r>
        <w:rPr>
          <w:rFonts w:ascii="宋体" w:hAnsi="宋体" w:cs="宋体" w:hint="eastAsia"/>
          <w:sz w:val="24"/>
        </w:rPr>
        <w:t>，应</w:t>
      </w:r>
      <w:r>
        <w:rPr>
          <w:rFonts w:hint="eastAsia"/>
          <w:sz w:val="24"/>
        </w:rPr>
        <w:t>用最为广泛，</w:t>
      </w:r>
      <w:r>
        <w:rPr>
          <w:rFonts w:hint="eastAsia"/>
          <w:sz w:val="24"/>
        </w:rPr>
        <w:t>Cesium</w:t>
      </w:r>
      <w:r>
        <w:rPr>
          <w:rFonts w:hint="eastAsia"/>
          <w:sz w:val="24"/>
        </w:rPr>
        <w:t>框架中也使用该算法作为矢量要素压缩的算法，</w:t>
      </w:r>
      <w:r>
        <w:rPr>
          <w:rFonts w:hint="eastAsia"/>
          <w:sz w:val="24"/>
        </w:rPr>
        <w:t>Douglas-Peucker</w:t>
      </w:r>
      <w:r>
        <w:rPr>
          <w:rFonts w:hint="eastAsia"/>
          <w:sz w:val="24"/>
        </w:rPr>
        <w:t>算法的基本思路是：（</w:t>
      </w:r>
      <w:r>
        <w:rPr>
          <w:rFonts w:hint="eastAsia"/>
          <w:sz w:val="24"/>
        </w:rPr>
        <w:t>1</w:t>
      </w:r>
      <w:r>
        <w:rPr>
          <w:rFonts w:hint="eastAsia"/>
          <w:sz w:val="24"/>
        </w:rPr>
        <w:t>）将需要压缩的曲线的头尾两点连成一条线；（</w:t>
      </w:r>
      <w:r>
        <w:rPr>
          <w:rFonts w:hint="eastAsia"/>
          <w:sz w:val="24"/>
        </w:rPr>
        <w:t>2</w:t>
      </w:r>
      <w:r>
        <w:rPr>
          <w:rFonts w:hint="eastAsia"/>
          <w:sz w:val="24"/>
        </w:rPr>
        <w:t>）计算折线上其余各顶点与直线的垂直距离的最大值</w:t>
      </w:r>
      <w:r>
        <w:rPr>
          <w:rFonts w:hint="eastAsia"/>
          <w:sz w:val="24"/>
        </w:rPr>
        <w:t>D</w:t>
      </w:r>
      <w:r>
        <w:rPr>
          <w:rFonts w:hint="eastAsia"/>
          <w:sz w:val="24"/>
          <w:vertAlign w:val="subscript"/>
        </w:rPr>
        <w:t>max</w:t>
      </w:r>
      <w:r>
        <w:rPr>
          <w:rFonts w:hint="eastAsia"/>
          <w:sz w:val="24"/>
        </w:rPr>
        <w:t>；（</w:t>
      </w:r>
      <w:r>
        <w:rPr>
          <w:rFonts w:hint="eastAsia"/>
          <w:sz w:val="24"/>
        </w:rPr>
        <w:t>3</w:t>
      </w:r>
      <w:r>
        <w:rPr>
          <w:rFonts w:hint="eastAsia"/>
          <w:sz w:val="24"/>
        </w:rPr>
        <w:t>）将最大值</w:t>
      </w:r>
      <w:r>
        <w:rPr>
          <w:rFonts w:hint="eastAsia"/>
          <w:sz w:val="24"/>
        </w:rPr>
        <w:t>D</w:t>
      </w:r>
      <w:r>
        <w:rPr>
          <w:rFonts w:hint="eastAsia"/>
          <w:sz w:val="24"/>
          <w:vertAlign w:val="subscript"/>
        </w:rPr>
        <w:t>max</w:t>
      </w:r>
      <w:r>
        <w:rPr>
          <w:rFonts w:hint="eastAsia"/>
          <w:sz w:val="24"/>
        </w:rPr>
        <w:t>与给定的阈值</w:t>
      </w:r>
      <w:r>
        <w:rPr>
          <w:rFonts w:hint="eastAsia"/>
          <w:sz w:val="24"/>
        </w:rPr>
        <w:t>D</w:t>
      </w:r>
      <w:r>
        <w:rPr>
          <w:rFonts w:hint="eastAsia"/>
          <w:sz w:val="24"/>
        </w:rPr>
        <w:t>进行比较，若</w:t>
      </w:r>
      <w:r>
        <w:rPr>
          <w:rFonts w:hint="eastAsia"/>
          <w:sz w:val="24"/>
        </w:rPr>
        <w:t>D</w:t>
      </w:r>
      <w:r>
        <w:rPr>
          <w:rFonts w:hint="eastAsia"/>
          <w:sz w:val="24"/>
          <w:vertAlign w:val="subscript"/>
        </w:rPr>
        <w:t>max</w:t>
      </w:r>
      <w:r>
        <w:rPr>
          <w:rFonts w:hint="eastAsia"/>
          <w:sz w:val="24"/>
        </w:rPr>
        <w:t>&lt;D</w:t>
      </w:r>
      <w:r>
        <w:rPr>
          <w:rFonts w:hint="eastAsia"/>
          <w:sz w:val="24"/>
        </w:rPr>
        <w:t>则用该直线来表示原来的曲线；否则保留</w:t>
      </w:r>
      <w:r>
        <w:rPr>
          <w:rFonts w:hint="eastAsia"/>
          <w:sz w:val="24"/>
        </w:rPr>
        <w:t>D</w:t>
      </w:r>
      <w:r>
        <w:rPr>
          <w:rFonts w:hint="eastAsia"/>
          <w:sz w:val="24"/>
          <w:vertAlign w:val="subscript"/>
        </w:rPr>
        <w:t>max</w:t>
      </w:r>
      <w:r>
        <w:rPr>
          <w:rFonts w:hint="eastAsia"/>
          <w:sz w:val="24"/>
        </w:rPr>
        <w:t>对应的顶点，用该点将原来的曲线分为两段，对这两段递归地重复使用上述方法，直至无法压缩为止，具体过程如图</w:t>
      </w:r>
      <w:r>
        <w:rPr>
          <w:rFonts w:hint="eastAsia"/>
          <w:sz w:val="24"/>
        </w:rPr>
        <w:t>3-7</w:t>
      </w:r>
      <w:r>
        <w:rPr>
          <w:rFonts w:hint="eastAsia"/>
          <w:sz w:val="24"/>
        </w:rPr>
        <w:t>所示：</w:t>
      </w:r>
    </w:p>
    <w:p w14:paraId="63B4E721" w14:textId="77777777" w:rsidR="00067B30" w:rsidRDefault="0031372E">
      <w:pPr>
        <w:spacing w:beforeLines="50" w:before="156" w:afterLines="50" w:after="156" w:line="500" w:lineRule="exact"/>
        <w:jc w:val="center"/>
        <w:rPr>
          <w:szCs w:val="21"/>
        </w:rPr>
      </w:pPr>
      <w:r>
        <w:rPr>
          <w:rFonts w:ascii="宋体" w:hAnsi="宋体" w:cs="宋体" w:hint="eastAsia"/>
          <w:noProof/>
          <w:szCs w:val="21"/>
        </w:rPr>
        <mc:AlternateContent>
          <mc:Choice Requires="wpg">
            <w:drawing>
              <wp:anchor distT="0" distB="0" distL="114300" distR="114300" simplePos="0" relativeHeight="253009920" behindDoc="0" locked="0" layoutInCell="1" allowOverlap="1" wp14:anchorId="31BA695B" wp14:editId="5768A318">
                <wp:simplePos x="0" y="0"/>
                <wp:positionH relativeFrom="column">
                  <wp:posOffset>-66675</wp:posOffset>
                </wp:positionH>
                <wp:positionV relativeFrom="paragraph">
                  <wp:posOffset>304800</wp:posOffset>
                </wp:positionV>
                <wp:extent cx="5513705" cy="874395"/>
                <wp:effectExtent l="0" t="0" r="10795" b="1905"/>
                <wp:wrapTopAndBottom/>
                <wp:docPr id="305" name="组合 305"/>
                <wp:cNvGraphicFramePr/>
                <a:graphic xmlns:a="http://schemas.openxmlformats.org/drawingml/2006/main">
                  <a:graphicData uri="http://schemas.microsoft.com/office/word/2010/wordprocessingGroup">
                    <wpg:wgp>
                      <wpg:cNvGrpSpPr/>
                      <wpg:grpSpPr>
                        <a:xfrm>
                          <a:off x="0" y="0"/>
                          <a:ext cx="5513705" cy="874395"/>
                          <a:chOff x="1923" y="692004"/>
                          <a:chExt cx="8683" cy="1377"/>
                        </a:xfrm>
                        <a:effectLst/>
                      </wpg:grpSpPr>
                      <wpg:grpSp>
                        <wpg:cNvPr id="113" name="组合 103"/>
                        <wpg:cNvGrpSpPr/>
                        <wpg:grpSpPr>
                          <a:xfrm>
                            <a:off x="1923" y="692132"/>
                            <a:ext cx="2742" cy="1227"/>
                            <a:chOff x="5366" y="244306"/>
                            <a:chExt cx="3729" cy="1523"/>
                          </a:xfrm>
                          <a:effectLst/>
                        </wpg:grpSpPr>
                        <wps:wsp>
                          <wps:cNvPr id="114" name="椭圆 84"/>
                          <wps:cNvSpPr/>
                          <wps:spPr>
                            <a:xfrm>
                              <a:off x="6205" y="245429"/>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g:cNvPr id="115" name="组合 102"/>
                          <wpg:cNvGrpSpPr/>
                          <wpg:grpSpPr>
                            <a:xfrm>
                              <a:off x="5366" y="244306"/>
                              <a:ext cx="3729" cy="1523"/>
                              <a:chOff x="5366" y="244306"/>
                              <a:chExt cx="3729" cy="1523"/>
                            </a:xfrm>
                            <a:effectLst/>
                          </wpg:grpSpPr>
                          <wps:wsp>
                            <wps:cNvPr id="116" name="椭圆 86"/>
                            <wps:cNvSpPr/>
                            <wps:spPr>
                              <a:xfrm>
                                <a:off x="7091" y="244904"/>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g:cNvPr id="117" name="组合 98"/>
                            <wpg:cNvGrpSpPr/>
                            <wpg:grpSpPr>
                              <a:xfrm>
                                <a:off x="5366" y="244306"/>
                                <a:ext cx="3729" cy="1523"/>
                                <a:chOff x="2066" y="244306"/>
                                <a:chExt cx="3729" cy="1523"/>
                              </a:xfrm>
                              <a:effectLst/>
                            </wpg:grpSpPr>
                            <wpg:grpSp>
                              <wpg:cNvPr id="123" name="组合 97"/>
                              <wpg:cNvGrpSpPr/>
                              <wpg:grpSpPr>
                                <a:xfrm>
                                  <a:off x="2066" y="244306"/>
                                  <a:ext cx="3729" cy="1523"/>
                                  <a:chOff x="2066" y="244306"/>
                                  <a:chExt cx="3729" cy="1523"/>
                                </a:xfrm>
                                <a:effectLst/>
                              </wpg:grpSpPr>
                              <wps:wsp>
                                <wps:cNvPr id="124" name="直接连接符 73"/>
                                <wps:cNvCnPr/>
                                <wps:spPr>
                                  <a:xfrm flipV="1">
                                    <a:off x="2091" y="245304"/>
                                    <a:ext cx="588" cy="488"/>
                                  </a:xfrm>
                                  <a:prstGeom prst="line">
                                    <a:avLst/>
                                  </a:prstGeom>
                                  <a:noFill/>
                                  <a:ln w="9525" cap="flat" cmpd="sng" algn="ctr">
                                    <a:solidFill>
                                      <a:srgbClr val="000000">
                                        <a:shade val="95000"/>
                                        <a:satMod val="105000"/>
                                      </a:srgbClr>
                                    </a:solidFill>
                                    <a:prstDash val="solid"/>
                                  </a:ln>
                                  <a:effectLst/>
                                </wps:spPr>
                                <wps:bodyPr/>
                              </wps:wsp>
                              <wps:wsp>
                                <wps:cNvPr id="125" name="直接连接符 74"/>
                                <wps:cNvCnPr/>
                                <wps:spPr>
                                  <a:xfrm>
                                    <a:off x="2654" y="245304"/>
                                    <a:ext cx="325" cy="213"/>
                                  </a:xfrm>
                                  <a:prstGeom prst="line">
                                    <a:avLst/>
                                  </a:prstGeom>
                                  <a:noFill/>
                                  <a:ln w="9525" cap="flat" cmpd="sng" algn="ctr">
                                    <a:solidFill>
                                      <a:srgbClr val="000000">
                                        <a:shade val="95000"/>
                                        <a:satMod val="105000"/>
                                      </a:srgbClr>
                                    </a:solidFill>
                                    <a:prstDash val="solid"/>
                                  </a:ln>
                                  <a:effectLst/>
                                </wps:spPr>
                                <wps:bodyPr/>
                              </wps:wsp>
                              <wps:wsp>
                                <wps:cNvPr id="126" name="直接连接符 75"/>
                                <wps:cNvCnPr/>
                                <wps:spPr>
                                  <a:xfrm flipV="1">
                                    <a:off x="2979" y="244867"/>
                                    <a:ext cx="87" cy="650"/>
                                  </a:xfrm>
                                  <a:prstGeom prst="line">
                                    <a:avLst/>
                                  </a:prstGeom>
                                  <a:noFill/>
                                  <a:ln w="9525" cap="flat" cmpd="sng" algn="ctr">
                                    <a:solidFill>
                                      <a:srgbClr val="000000">
                                        <a:shade val="95000"/>
                                        <a:satMod val="105000"/>
                                      </a:srgbClr>
                                    </a:solidFill>
                                    <a:prstDash val="solid"/>
                                  </a:ln>
                                  <a:effectLst/>
                                </wps:spPr>
                                <wps:bodyPr/>
                              </wps:wsp>
                              <wps:wsp>
                                <wps:cNvPr id="127" name="直接连接符 76"/>
                                <wps:cNvCnPr/>
                                <wps:spPr>
                                  <a:xfrm>
                                    <a:off x="3066" y="244879"/>
                                    <a:ext cx="813" cy="100"/>
                                  </a:xfrm>
                                  <a:prstGeom prst="line">
                                    <a:avLst/>
                                  </a:prstGeom>
                                  <a:noFill/>
                                  <a:ln w="9525" cap="flat" cmpd="sng" algn="ctr">
                                    <a:solidFill>
                                      <a:srgbClr val="000000">
                                        <a:shade val="95000"/>
                                        <a:satMod val="105000"/>
                                      </a:srgbClr>
                                    </a:solidFill>
                                    <a:prstDash val="solid"/>
                                  </a:ln>
                                  <a:effectLst/>
                                </wps:spPr>
                                <wps:bodyPr/>
                              </wps:wsp>
                              <wps:wsp>
                                <wps:cNvPr id="157" name="直接连接符 78"/>
                                <wps:cNvCnPr/>
                                <wps:spPr>
                                  <a:xfrm flipV="1">
                                    <a:off x="3854" y="244379"/>
                                    <a:ext cx="262" cy="600"/>
                                  </a:xfrm>
                                  <a:prstGeom prst="line">
                                    <a:avLst/>
                                  </a:prstGeom>
                                  <a:noFill/>
                                  <a:ln w="9525" cap="flat" cmpd="sng" algn="ctr">
                                    <a:solidFill>
                                      <a:srgbClr val="000000">
                                        <a:shade val="95000"/>
                                        <a:satMod val="105000"/>
                                      </a:srgbClr>
                                    </a:solidFill>
                                    <a:prstDash val="solid"/>
                                  </a:ln>
                                  <a:effectLst/>
                                </wps:spPr>
                                <wps:bodyPr/>
                              </wps:wsp>
                              <wps:wsp>
                                <wps:cNvPr id="196" name="直接连接符 79"/>
                                <wps:cNvCnPr/>
                                <wps:spPr>
                                  <a:xfrm>
                                    <a:off x="4116" y="244367"/>
                                    <a:ext cx="1425" cy="712"/>
                                  </a:xfrm>
                                  <a:prstGeom prst="line">
                                    <a:avLst/>
                                  </a:prstGeom>
                                  <a:noFill/>
                                  <a:ln w="9525" cap="flat" cmpd="sng" algn="ctr">
                                    <a:solidFill>
                                      <a:srgbClr val="000000">
                                        <a:shade val="95000"/>
                                        <a:satMod val="105000"/>
                                      </a:srgbClr>
                                    </a:solidFill>
                                    <a:prstDash val="solid"/>
                                  </a:ln>
                                  <a:effectLst/>
                                </wps:spPr>
                                <wps:bodyPr/>
                              </wps:wsp>
                              <wps:wsp>
                                <wps:cNvPr id="197" name="直接连接符 80"/>
                                <wps:cNvCnPr/>
                                <wps:spPr>
                                  <a:xfrm>
                                    <a:off x="2105" y="245779"/>
                                    <a:ext cx="3636" cy="0"/>
                                  </a:xfrm>
                                  <a:prstGeom prst="line">
                                    <a:avLst/>
                                  </a:prstGeom>
                                  <a:noFill/>
                                  <a:ln w="9525" cap="flat" cmpd="sng" algn="ctr">
                                    <a:solidFill>
                                      <a:srgbClr val="000000"/>
                                    </a:solidFill>
                                    <a:prstDash val="dash"/>
                                  </a:ln>
                                  <a:effectLst/>
                                </wps:spPr>
                                <wps:bodyPr/>
                              </wps:wsp>
                              <wps:wsp>
                                <wps:cNvPr id="198" name="直接连接符 81"/>
                                <wps:cNvCnPr/>
                                <wps:spPr>
                                  <a:xfrm flipH="1" flipV="1">
                                    <a:off x="5541" y="245079"/>
                                    <a:ext cx="200" cy="713"/>
                                  </a:xfrm>
                                  <a:prstGeom prst="line">
                                    <a:avLst/>
                                  </a:prstGeom>
                                  <a:noFill/>
                                  <a:ln w="9525" cap="flat" cmpd="sng" algn="ctr">
                                    <a:solidFill>
                                      <a:srgbClr val="000000">
                                        <a:shade val="95000"/>
                                        <a:satMod val="105000"/>
                                      </a:srgbClr>
                                    </a:solidFill>
                                    <a:prstDash val="solid"/>
                                  </a:ln>
                                  <a:effectLst/>
                                </wps:spPr>
                                <wps:bodyPr/>
                              </wps:wsp>
                              <wps:wsp>
                                <wps:cNvPr id="199" name="椭圆 82"/>
                                <wps:cNvSpPr/>
                                <wps:spPr>
                                  <a:xfrm>
                                    <a:off x="2604" y="245261"/>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0" name="椭圆 83"/>
                                <wps:cNvSpPr/>
                                <wps:spPr>
                                  <a:xfrm>
                                    <a:off x="2066" y="245705"/>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1" name="椭圆 85"/>
                                <wps:cNvSpPr/>
                                <wps:spPr>
                                  <a:xfrm>
                                    <a:off x="3015" y="244818"/>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2" name="椭圆 87"/>
                                <wps:cNvSpPr/>
                                <wps:spPr>
                                  <a:xfrm>
                                    <a:off x="4066" y="244306"/>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3" name="椭圆 88"/>
                                <wps:cNvSpPr/>
                                <wps:spPr>
                                  <a:xfrm>
                                    <a:off x="5465" y="245018"/>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4" name="椭圆 89"/>
                                <wps:cNvSpPr/>
                                <wps:spPr>
                                  <a:xfrm>
                                    <a:off x="5677" y="245711"/>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05" name="直接连接符 90"/>
                                <wps:cNvCnPr/>
                                <wps:spPr>
                                  <a:xfrm>
                                    <a:off x="2664" y="245380"/>
                                    <a:ext cx="0" cy="403"/>
                                  </a:xfrm>
                                  <a:prstGeom prst="line">
                                    <a:avLst/>
                                  </a:prstGeom>
                                  <a:noFill/>
                                  <a:ln w="9525" cap="flat" cmpd="sng" algn="ctr">
                                    <a:solidFill>
                                      <a:srgbClr val="000000"/>
                                    </a:solidFill>
                                    <a:prstDash val="dash"/>
                                  </a:ln>
                                  <a:effectLst/>
                                </wps:spPr>
                                <wps:bodyPr/>
                              </wps:wsp>
                              <wps:wsp>
                                <wps:cNvPr id="206" name="直接连接符 91"/>
                                <wps:cNvCnPr/>
                                <wps:spPr>
                                  <a:xfrm>
                                    <a:off x="2959" y="245474"/>
                                    <a:ext cx="7" cy="309"/>
                                  </a:xfrm>
                                  <a:prstGeom prst="line">
                                    <a:avLst/>
                                  </a:prstGeom>
                                  <a:noFill/>
                                  <a:ln w="9525" cap="flat" cmpd="sng" algn="ctr">
                                    <a:solidFill>
                                      <a:srgbClr val="000000"/>
                                    </a:solidFill>
                                    <a:prstDash val="dash"/>
                                  </a:ln>
                                  <a:effectLst/>
                                </wps:spPr>
                                <wps:bodyPr/>
                              </wps:wsp>
                              <wps:wsp>
                                <wps:cNvPr id="207" name="直接连接符 92"/>
                                <wps:cNvCnPr/>
                                <wps:spPr>
                                  <a:xfrm>
                                    <a:off x="3077" y="244849"/>
                                    <a:ext cx="0" cy="934"/>
                                  </a:xfrm>
                                  <a:prstGeom prst="line">
                                    <a:avLst/>
                                  </a:prstGeom>
                                  <a:noFill/>
                                  <a:ln w="9525" cap="flat" cmpd="sng" algn="ctr">
                                    <a:solidFill>
                                      <a:srgbClr val="000000"/>
                                    </a:solidFill>
                                    <a:prstDash val="dash"/>
                                  </a:ln>
                                  <a:effectLst/>
                                </wps:spPr>
                                <wps:bodyPr/>
                              </wps:wsp>
                              <wps:wsp>
                                <wps:cNvPr id="208" name="直接连接符 93"/>
                                <wps:cNvCnPr/>
                                <wps:spPr>
                                  <a:xfrm>
                                    <a:off x="3839" y="244950"/>
                                    <a:ext cx="0" cy="833"/>
                                  </a:xfrm>
                                  <a:prstGeom prst="line">
                                    <a:avLst/>
                                  </a:prstGeom>
                                  <a:noFill/>
                                  <a:ln w="9525" cap="flat" cmpd="sng" algn="ctr">
                                    <a:solidFill>
                                      <a:srgbClr val="000000"/>
                                    </a:solidFill>
                                    <a:prstDash val="dash"/>
                                  </a:ln>
                                  <a:effectLst/>
                                </wps:spPr>
                                <wps:bodyPr/>
                              </wps:wsp>
                              <wps:wsp>
                                <wps:cNvPr id="209" name="直接连接符 94"/>
                                <wps:cNvCnPr/>
                                <wps:spPr>
                                  <a:xfrm>
                                    <a:off x="4127" y="244399"/>
                                    <a:ext cx="0" cy="1384"/>
                                  </a:xfrm>
                                  <a:prstGeom prst="line">
                                    <a:avLst/>
                                  </a:prstGeom>
                                  <a:noFill/>
                                  <a:ln w="9525" cap="flat" cmpd="sng" algn="ctr">
                                    <a:solidFill>
                                      <a:srgbClr val="000000"/>
                                    </a:solidFill>
                                    <a:prstDash val="dash"/>
                                  </a:ln>
                                  <a:effectLst/>
                                </wps:spPr>
                                <wps:bodyPr/>
                              </wps:wsp>
                              <wps:wsp>
                                <wps:cNvPr id="210" name="直接连接符 95"/>
                                <wps:cNvCnPr/>
                                <wps:spPr>
                                  <a:xfrm>
                                    <a:off x="5502" y="245137"/>
                                    <a:ext cx="0" cy="634"/>
                                  </a:xfrm>
                                  <a:prstGeom prst="line">
                                    <a:avLst/>
                                  </a:prstGeom>
                                  <a:noFill/>
                                  <a:ln w="9525" cap="flat" cmpd="sng" algn="ctr">
                                    <a:solidFill>
                                      <a:srgbClr val="000000"/>
                                    </a:solidFill>
                                    <a:prstDash val="dash"/>
                                  </a:ln>
                                  <a:effectLst/>
                                </wps:spPr>
                                <wps:bodyPr/>
                              </wps:wsp>
                            </wpg:grpSp>
                            <wps:wsp>
                              <wps:cNvPr id="211" name="文本框 96"/>
                              <wps:cNvSpPr txBox="1"/>
                              <wps:spPr>
                                <a:xfrm>
                                  <a:off x="4203" y="245054"/>
                                  <a:ext cx="983" cy="530"/>
                                </a:xfrm>
                                <a:prstGeom prst="rect">
                                  <a:avLst/>
                                </a:prstGeom>
                                <a:solidFill>
                                  <a:srgbClr val="FFFFFF"/>
                                </a:solidFill>
                                <a:ln w="6350">
                                  <a:noFill/>
                                </a:ln>
                                <a:effectLst/>
                              </wps:spPr>
                              <wps:txbx>
                                <w:txbxContent>
                                  <w:p w14:paraId="7BB12A38" w14:textId="77777777" w:rsidR="002351D8" w:rsidRDefault="002351D8">
                                    <w:r>
                                      <w:rPr>
                                        <w:rFonts w:ascii="宋体" w:hAnsi="宋体" w:cs="宋体" w:hint="eastAsia"/>
                                        <w:sz w:val="24"/>
                                      </w:rPr>
                                      <w:t>D</w:t>
                                    </w:r>
                                    <w:r>
                                      <w:rPr>
                                        <w:rFonts w:ascii="宋体" w:hAnsi="宋体" w:cs="宋体" w:hint="eastAsia"/>
                                        <w:sz w:val="24"/>
                                        <w:vertAlign w:val="subscript"/>
                                      </w:rPr>
                                      <w:t>max</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grpSp>
                      <wpg:grpSp>
                        <wpg:cNvPr id="212" name="组合 1"/>
                        <wpg:cNvGrpSpPr/>
                        <wpg:grpSpPr>
                          <a:xfrm>
                            <a:off x="4857" y="692139"/>
                            <a:ext cx="2742" cy="1228"/>
                            <a:chOff x="5214" y="268832"/>
                            <a:chExt cx="2742" cy="1228"/>
                          </a:xfrm>
                          <a:effectLst/>
                        </wpg:grpSpPr>
                        <wpg:grpSp>
                          <wpg:cNvPr id="213" name="组合 158"/>
                          <wpg:cNvGrpSpPr/>
                          <wpg:grpSpPr>
                            <a:xfrm>
                              <a:off x="5214" y="268832"/>
                              <a:ext cx="2743" cy="1228"/>
                              <a:chOff x="5366" y="244306"/>
                              <a:chExt cx="3730" cy="1524"/>
                            </a:xfrm>
                            <a:effectLst/>
                          </wpg:grpSpPr>
                          <wps:wsp>
                            <wps:cNvPr id="214" name="椭圆 84"/>
                            <wps:cNvSpPr/>
                            <wps:spPr>
                              <a:xfrm>
                                <a:off x="6205" y="245429"/>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g:cNvPr id="215" name="组合 102"/>
                            <wpg:cNvGrpSpPr/>
                            <wpg:grpSpPr>
                              <a:xfrm>
                                <a:off x="5366" y="244306"/>
                                <a:ext cx="3730" cy="1524"/>
                                <a:chOff x="5366" y="244306"/>
                                <a:chExt cx="3730" cy="1524"/>
                              </a:xfrm>
                              <a:effectLst/>
                            </wpg:grpSpPr>
                            <wps:wsp>
                              <wps:cNvPr id="216" name="椭圆 86"/>
                              <wps:cNvSpPr/>
                              <wps:spPr>
                                <a:xfrm>
                                  <a:off x="7091" y="244904"/>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g:cNvPr id="217" name="组合 97"/>
                              <wpg:cNvGrpSpPr/>
                              <wpg:grpSpPr>
                                <a:xfrm>
                                  <a:off x="5366" y="244306"/>
                                  <a:ext cx="3730" cy="1524"/>
                                  <a:chOff x="2066" y="244306"/>
                                  <a:chExt cx="3730" cy="1524"/>
                                </a:xfrm>
                                <a:effectLst/>
                              </wpg:grpSpPr>
                              <wps:wsp>
                                <wps:cNvPr id="218" name="直接连接符 73"/>
                                <wps:cNvCnPr/>
                                <wps:spPr>
                                  <a:xfrm flipV="1">
                                    <a:off x="2091" y="245304"/>
                                    <a:ext cx="588" cy="488"/>
                                  </a:xfrm>
                                  <a:prstGeom prst="line">
                                    <a:avLst/>
                                  </a:prstGeom>
                                  <a:noFill/>
                                  <a:ln w="9525" cap="flat" cmpd="sng" algn="ctr">
                                    <a:solidFill>
                                      <a:srgbClr val="000000">
                                        <a:shade val="95000"/>
                                        <a:satMod val="105000"/>
                                      </a:srgbClr>
                                    </a:solidFill>
                                    <a:prstDash val="solid"/>
                                  </a:ln>
                                  <a:effectLst/>
                                </wps:spPr>
                                <wps:bodyPr/>
                              </wps:wsp>
                              <wps:wsp>
                                <wps:cNvPr id="219" name="直接连接符 74"/>
                                <wps:cNvCnPr/>
                                <wps:spPr>
                                  <a:xfrm>
                                    <a:off x="2654" y="245304"/>
                                    <a:ext cx="325" cy="213"/>
                                  </a:xfrm>
                                  <a:prstGeom prst="line">
                                    <a:avLst/>
                                  </a:prstGeom>
                                  <a:noFill/>
                                  <a:ln w="9525" cap="flat" cmpd="sng" algn="ctr">
                                    <a:solidFill>
                                      <a:srgbClr val="000000">
                                        <a:shade val="95000"/>
                                        <a:satMod val="105000"/>
                                      </a:srgbClr>
                                    </a:solidFill>
                                    <a:prstDash val="solid"/>
                                  </a:ln>
                                  <a:effectLst/>
                                </wps:spPr>
                                <wps:bodyPr/>
                              </wps:wsp>
                              <wps:wsp>
                                <wps:cNvPr id="220" name="直接连接符 75"/>
                                <wps:cNvCnPr/>
                                <wps:spPr>
                                  <a:xfrm flipV="1">
                                    <a:off x="2979" y="244867"/>
                                    <a:ext cx="87" cy="650"/>
                                  </a:xfrm>
                                  <a:prstGeom prst="line">
                                    <a:avLst/>
                                  </a:prstGeom>
                                  <a:noFill/>
                                  <a:ln w="9525" cap="flat" cmpd="sng" algn="ctr">
                                    <a:solidFill>
                                      <a:srgbClr val="000000">
                                        <a:shade val="95000"/>
                                        <a:satMod val="105000"/>
                                      </a:srgbClr>
                                    </a:solidFill>
                                    <a:prstDash val="solid"/>
                                  </a:ln>
                                  <a:effectLst/>
                                </wps:spPr>
                                <wps:bodyPr/>
                              </wps:wsp>
                              <wps:wsp>
                                <wps:cNvPr id="221" name="直接连接符 76"/>
                                <wps:cNvCnPr/>
                                <wps:spPr>
                                  <a:xfrm>
                                    <a:off x="3066" y="244879"/>
                                    <a:ext cx="813" cy="100"/>
                                  </a:xfrm>
                                  <a:prstGeom prst="line">
                                    <a:avLst/>
                                  </a:prstGeom>
                                  <a:noFill/>
                                  <a:ln w="9525" cap="flat" cmpd="sng" algn="ctr">
                                    <a:solidFill>
                                      <a:srgbClr val="000000">
                                        <a:shade val="95000"/>
                                        <a:satMod val="105000"/>
                                      </a:srgbClr>
                                    </a:solidFill>
                                    <a:prstDash val="solid"/>
                                  </a:ln>
                                  <a:effectLst/>
                                </wps:spPr>
                                <wps:bodyPr/>
                              </wps:wsp>
                              <wps:wsp>
                                <wps:cNvPr id="222" name="直接连接符 78"/>
                                <wps:cNvCnPr/>
                                <wps:spPr>
                                  <a:xfrm flipV="1">
                                    <a:off x="3854" y="244379"/>
                                    <a:ext cx="262" cy="600"/>
                                  </a:xfrm>
                                  <a:prstGeom prst="line">
                                    <a:avLst/>
                                  </a:prstGeom>
                                  <a:noFill/>
                                  <a:ln w="9525" cap="flat" cmpd="sng" algn="ctr">
                                    <a:solidFill>
                                      <a:srgbClr val="000000">
                                        <a:shade val="95000"/>
                                        <a:satMod val="105000"/>
                                      </a:srgbClr>
                                    </a:solidFill>
                                    <a:prstDash val="solid"/>
                                  </a:ln>
                                  <a:effectLst/>
                                </wps:spPr>
                                <wps:bodyPr/>
                              </wps:wsp>
                              <wps:wsp>
                                <wps:cNvPr id="223" name="直接连接符 79"/>
                                <wps:cNvCnPr/>
                                <wps:spPr>
                                  <a:xfrm>
                                    <a:off x="4116" y="244367"/>
                                    <a:ext cx="1425" cy="712"/>
                                  </a:xfrm>
                                  <a:prstGeom prst="line">
                                    <a:avLst/>
                                  </a:prstGeom>
                                  <a:noFill/>
                                  <a:ln w="9525" cap="flat" cmpd="sng" algn="ctr">
                                    <a:solidFill>
                                      <a:srgbClr val="000000">
                                        <a:shade val="95000"/>
                                        <a:satMod val="105000"/>
                                      </a:srgbClr>
                                    </a:solidFill>
                                    <a:prstDash val="solid"/>
                                  </a:ln>
                                  <a:effectLst/>
                                </wps:spPr>
                                <wps:bodyPr/>
                              </wps:wsp>
                              <wps:wsp>
                                <wps:cNvPr id="242" name="直接连接符 81"/>
                                <wps:cNvCnPr/>
                                <wps:spPr>
                                  <a:xfrm flipH="1" flipV="1">
                                    <a:off x="5541" y="245079"/>
                                    <a:ext cx="200" cy="713"/>
                                  </a:xfrm>
                                  <a:prstGeom prst="line">
                                    <a:avLst/>
                                  </a:prstGeom>
                                  <a:noFill/>
                                  <a:ln w="9525" cap="flat" cmpd="sng" algn="ctr">
                                    <a:solidFill>
                                      <a:srgbClr val="000000">
                                        <a:shade val="95000"/>
                                        <a:satMod val="105000"/>
                                      </a:srgbClr>
                                    </a:solidFill>
                                    <a:prstDash val="solid"/>
                                  </a:ln>
                                  <a:effectLst/>
                                </wps:spPr>
                                <wps:bodyPr/>
                              </wps:wsp>
                              <wps:wsp>
                                <wps:cNvPr id="243" name="椭圆 82"/>
                                <wps:cNvSpPr/>
                                <wps:spPr>
                                  <a:xfrm>
                                    <a:off x="2604" y="245261"/>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4" name="椭圆 83"/>
                                <wps:cNvSpPr/>
                                <wps:spPr>
                                  <a:xfrm>
                                    <a:off x="2066" y="245705"/>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5" name="椭圆 85"/>
                                <wps:cNvSpPr/>
                                <wps:spPr>
                                  <a:xfrm>
                                    <a:off x="3015" y="244818"/>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6" name="椭圆 87"/>
                                <wps:cNvSpPr/>
                                <wps:spPr>
                                  <a:xfrm>
                                    <a:off x="4066" y="244306"/>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7" name="椭圆 88"/>
                                <wps:cNvSpPr/>
                                <wps:spPr>
                                  <a:xfrm>
                                    <a:off x="5465" y="245018"/>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48" name="椭圆 89"/>
                                <wps:cNvSpPr/>
                                <wps:spPr>
                                  <a:xfrm>
                                    <a:off x="5677" y="245711"/>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g:grpSp>
                        </wpg:grpSp>
                        <wps:wsp>
                          <wps:cNvPr id="249" name="直接连接符 217"/>
                          <wps:cNvCnPr/>
                          <wps:spPr>
                            <a:xfrm flipV="1">
                              <a:off x="5300" y="268880"/>
                              <a:ext cx="1429" cy="1077"/>
                            </a:xfrm>
                            <a:prstGeom prst="line">
                              <a:avLst/>
                            </a:prstGeom>
                            <a:noFill/>
                            <a:ln w="9525" cap="flat" cmpd="sng" algn="ctr">
                              <a:solidFill>
                                <a:srgbClr val="000000"/>
                              </a:solidFill>
                              <a:prstDash val="dash"/>
                            </a:ln>
                            <a:effectLst/>
                          </wps:spPr>
                          <wps:bodyPr/>
                        </wps:wsp>
                        <wps:wsp>
                          <wps:cNvPr id="250" name="直接连接符 218"/>
                          <wps:cNvCnPr/>
                          <wps:spPr>
                            <a:xfrm>
                              <a:off x="6753" y="268916"/>
                              <a:ext cx="1140" cy="1084"/>
                            </a:xfrm>
                            <a:prstGeom prst="line">
                              <a:avLst/>
                            </a:prstGeom>
                            <a:noFill/>
                            <a:ln w="9525" cap="flat" cmpd="sng" algn="ctr">
                              <a:solidFill>
                                <a:srgbClr val="000000"/>
                              </a:solidFill>
                              <a:prstDash val="dash"/>
                            </a:ln>
                            <a:effectLst/>
                          </wps:spPr>
                          <wps:bodyPr/>
                        </wps:wsp>
                        <wps:wsp>
                          <wps:cNvPr id="251" name="直接连接符 90"/>
                          <wps:cNvCnPr/>
                          <wps:spPr>
                            <a:xfrm flipH="1">
                              <a:off x="7554" y="269458"/>
                              <a:ext cx="173" cy="172"/>
                            </a:xfrm>
                            <a:prstGeom prst="line">
                              <a:avLst/>
                            </a:prstGeom>
                            <a:noFill/>
                            <a:ln w="9525" cap="flat" cmpd="sng" algn="ctr">
                              <a:solidFill>
                                <a:srgbClr val="000000"/>
                              </a:solidFill>
                              <a:prstDash val="dash"/>
                            </a:ln>
                            <a:effectLst/>
                          </wps:spPr>
                          <wps:bodyPr/>
                        </wps:wsp>
                        <wps:wsp>
                          <wps:cNvPr id="252" name="直接连接符 90"/>
                          <wps:cNvCnPr/>
                          <wps:spPr>
                            <a:xfrm>
                              <a:off x="6404" y="269193"/>
                              <a:ext cx="123" cy="177"/>
                            </a:xfrm>
                            <a:prstGeom prst="line">
                              <a:avLst/>
                            </a:prstGeom>
                            <a:noFill/>
                            <a:ln w="9525" cap="flat" cmpd="sng" algn="ctr">
                              <a:solidFill>
                                <a:srgbClr val="000000"/>
                              </a:solidFill>
                              <a:prstDash val="dash"/>
                            </a:ln>
                            <a:effectLst/>
                          </wps:spPr>
                          <wps:bodyPr/>
                        </wps:wsp>
                        <wps:wsp>
                          <wps:cNvPr id="253" name="直接连接符 90"/>
                          <wps:cNvCnPr/>
                          <wps:spPr>
                            <a:xfrm>
                              <a:off x="5952" y="269246"/>
                              <a:ext cx="77" cy="159"/>
                            </a:xfrm>
                            <a:prstGeom prst="line">
                              <a:avLst/>
                            </a:prstGeom>
                            <a:noFill/>
                            <a:ln w="9525" cap="flat" cmpd="sng" algn="ctr">
                              <a:solidFill>
                                <a:srgbClr val="000000"/>
                              </a:solidFill>
                              <a:prstDash val="dash"/>
                            </a:ln>
                            <a:effectLst/>
                          </wps:spPr>
                          <wps:bodyPr/>
                        </wps:wsp>
                        <wps:wsp>
                          <wps:cNvPr id="254" name="直接连接符 90"/>
                          <wps:cNvCnPr/>
                          <wps:spPr>
                            <a:xfrm>
                              <a:off x="5791" y="269643"/>
                              <a:ext cx="61" cy="165"/>
                            </a:xfrm>
                            <a:prstGeom prst="line">
                              <a:avLst/>
                            </a:prstGeom>
                            <a:noFill/>
                            <a:ln w="9525" cap="flat" cmpd="sng" algn="ctr">
                              <a:solidFill>
                                <a:srgbClr val="000000"/>
                              </a:solidFill>
                              <a:prstDash val="dash"/>
                            </a:ln>
                            <a:effectLst/>
                          </wps:spPr>
                          <wps:bodyPr/>
                        </wps:wsp>
                      </wpg:grpSp>
                      <wpg:grpSp>
                        <wpg:cNvPr id="255" name="组合 2"/>
                        <wpg:cNvGrpSpPr/>
                        <wpg:grpSpPr>
                          <a:xfrm>
                            <a:off x="7793" y="692153"/>
                            <a:ext cx="2742" cy="1228"/>
                            <a:chOff x="8660" y="268846"/>
                            <a:chExt cx="2742" cy="1228"/>
                          </a:xfrm>
                          <a:effectLst/>
                        </wpg:grpSpPr>
                        <wpg:grpSp>
                          <wpg:cNvPr id="256" name="组合 97"/>
                          <wpg:cNvGrpSpPr/>
                          <wpg:grpSpPr>
                            <a:xfrm>
                              <a:off x="8660" y="268846"/>
                              <a:ext cx="2743" cy="1228"/>
                              <a:chOff x="2066" y="244306"/>
                              <a:chExt cx="3730" cy="1524"/>
                            </a:xfrm>
                            <a:effectLst/>
                          </wpg:grpSpPr>
                          <wps:wsp>
                            <wps:cNvPr id="257" name="椭圆 83"/>
                            <wps:cNvSpPr/>
                            <wps:spPr>
                              <a:xfrm>
                                <a:off x="2066" y="245705"/>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58" name="椭圆 87"/>
                            <wps:cNvSpPr/>
                            <wps:spPr>
                              <a:xfrm>
                                <a:off x="4066" y="244306"/>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295" name="椭圆 89"/>
                            <wps:cNvSpPr/>
                            <wps:spPr>
                              <a:xfrm>
                                <a:off x="5677" y="245711"/>
                                <a:ext cx="119" cy="119"/>
                              </a:xfrm>
                              <a:prstGeom prst="ellipse">
                                <a:avLst/>
                              </a:prstGeom>
                              <a:solidFill>
                                <a:srgbClr val="000000"/>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grpSp>
                        <wps:wsp>
                          <wps:cNvPr id="296" name="直接连接符 223"/>
                          <wps:cNvCnPr/>
                          <wps:spPr>
                            <a:xfrm flipH="1">
                              <a:off x="8704" y="268892"/>
                              <a:ext cx="1478" cy="1126"/>
                            </a:xfrm>
                            <a:prstGeom prst="line">
                              <a:avLst/>
                            </a:prstGeom>
                            <a:noFill/>
                            <a:ln w="9525" cap="flat" cmpd="sng" algn="ctr">
                              <a:solidFill>
                                <a:srgbClr val="000000">
                                  <a:shade val="95000"/>
                                  <a:satMod val="105000"/>
                                </a:srgbClr>
                              </a:solidFill>
                              <a:prstDash val="solid"/>
                            </a:ln>
                            <a:effectLst/>
                          </wps:spPr>
                          <wps:bodyPr/>
                        </wps:wsp>
                        <wps:wsp>
                          <wps:cNvPr id="297" name="直接连接符 226"/>
                          <wps:cNvCnPr>
                            <a:endCxn id="209" idx="5"/>
                          </wps:cNvCnPr>
                          <wps:spPr>
                            <a:xfrm>
                              <a:off x="10191" y="268930"/>
                              <a:ext cx="1199" cy="1130"/>
                            </a:xfrm>
                            <a:prstGeom prst="line">
                              <a:avLst/>
                            </a:prstGeom>
                            <a:noFill/>
                            <a:ln w="9525" cap="flat" cmpd="sng" algn="ctr">
                              <a:solidFill>
                                <a:srgbClr val="000000"/>
                              </a:solidFill>
                              <a:prstDash val="solid"/>
                            </a:ln>
                            <a:effectLst/>
                          </wps:spPr>
                          <wps:bodyPr/>
                        </wps:wsp>
                      </wpg:grpSp>
                      <wpg:grpSp>
                        <wpg:cNvPr id="298" name="组合 5"/>
                        <wpg:cNvGrpSpPr/>
                        <wpg:grpSpPr>
                          <a:xfrm>
                            <a:off x="9612" y="692004"/>
                            <a:ext cx="994" cy="520"/>
                            <a:chOff x="10120" y="268697"/>
                            <a:chExt cx="994" cy="520"/>
                          </a:xfrm>
                          <a:effectLst/>
                        </wpg:grpSpPr>
                        <wpg:grpSp>
                          <wpg:cNvPr id="299" name="组合 4"/>
                          <wpg:cNvGrpSpPr/>
                          <wpg:grpSpPr>
                            <a:xfrm>
                              <a:off x="10256" y="269105"/>
                              <a:ext cx="612" cy="112"/>
                              <a:chOff x="10256" y="269105"/>
                              <a:chExt cx="612" cy="112"/>
                            </a:xfrm>
                            <a:effectLst/>
                          </wpg:grpSpPr>
                          <wps:wsp>
                            <wps:cNvPr id="300" name="直接连接符 227"/>
                            <wps:cNvCnPr/>
                            <wps:spPr>
                              <a:xfrm>
                                <a:off x="10256" y="269217"/>
                                <a:ext cx="613" cy="0"/>
                              </a:xfrm>
                              <a:prstGeom prst="line">
                                <a:avLst/>
                              </a:prstGeom>
                              <a:noFill/>
                              <a:ln w="9525" cap="flat" cmpd="sng" algn="ctr">
                                <a:solidFill>
                                  <a:srgbClr val="000000">
                                    <a:shade val="95000"/>
                                    <a:satMod val="105000"/>
                                  </a:srgbClr>
                                </a:solidFill>
                                <a:prstDash val="solid"/>
                              </a:ln>
                              <a:effectLst/>
                            </wps:spPr>
                            <wps:bodyPr/>
                          </wps:wsp>
                          <wpg:grpSp>
                            <wpg:cNvPr id="301" name="组合 3"/>
                            <wpg:cNvGrpSpPr/>
                            <wpg:grpSpPr>
                              <a:xfrm>
                                <a:off x="10256" y="269105"/>
                                <a:ext cx="611" cy="111"/>
                                <a:chOff x="10256" y="269105"/>
                                <a:chExt cx="611" cy="111"/>
                              </a:xfrm>
                              <a:effectLst/>
                            </wpg:grpSpPr>
                            <wps:wsp>
                              <wps:cNvPr id="302" name="直接连接符 228"/>
                              <wps:cNvCnPr/>
                              <wps:spPr>
                                <a:xfrm flipV="1">
                                  <a:off x="10256" y="269108"/>
                                  <a:ext cx="0" cy="109"/>
                                </a:xfrm>
                                <a:prstGeom prst="line">
                                  <a:avLst/>
                                </a:prstGeom>
                                <a:noFill/>
                                <a:ln w="9525" cap="flat" cmpd="sng" algn="ctr">
                                  <a:solidFill>
                                    <a:srgbClr val="000000">
                                      <a:shade val="95000"/>
                                      <a:satMod val="105000"/>
                                    </a:srgbClr>
                                  </a:solidFill>
                                  <a:prstDash val="solid"/>
                                </a:ln>
                                <a:effectLst/>
                              </wps:spPr>
                              <wps:bodyPr/>
                            </wps:wsp>
                            <wps:wsp>
                              <wps:cNvPr id="303" name="直接连接符 229"/>
                              <wps:cNvCnPr/>
                              <wps:spPr>
                                <a:xfrm flipV="1">
                                  <a:off x="10867" y="269105"/>
                                  <a:ext cx="0" cy="109"/>
                                </a:xfrm>
                                <a:prstGeom prst="line">
                                  <a:avLst/>
                                </a:prstGeom>
                                <a:noFill/>
                                <a:ln w="9525" cap="flat" cmpd="sng" algn="ctr">
                                  <a:solidFill>
                                    <a:srgbClr val="000000">
                                      <a:shade val="95000"/>
                                      <a:satMod val="105000"/>
                                    </a:srgbClr>
                                  </a:solidFill>
                                  <a:prstDash val="solid"/>
                                </a:ln>
                                <a:effectLst/>
                              </wps:spPr>
                              <wps:bodyPr/>
                            </wps:wsp>
                          </wpg:grpSp>
                        </wpg:grpSp>
                        <wps:wsp>
                          <wps:cNvPr id="304" name="文本框 230"/>
                          <wps:cNvSpPr txBox="1"/>
                          <wps:spPr>
                            <a:xfrm>
                              <a:off x="10120" y="268697"/>
                              <a:ext cx="994" cy="410"/>
                            </a:xfrm>
                            <a:prstGeom prst="rect">
                              <a:avLst/>
                            </a:prstGeom>
                            <a:solidFill>
                              <a:srgbClr val="FFFFFF"/>
                            </a:solidFill>
                            <a:ln w="6350">
                              <a:noFill/>
                            </a:ln>
                            <a:effectLst/>
                          </wps:spPr>
                          <wps:txbx>
                            <w:txbxContent>
                              <w:p w14:paraId="5E7F1EBE" w14:textId="77777777" w:rsidR="002351D8" w:rsidRDefault="002351D8">
                                <w:r>
                                  <w:rPr>
                                    <w:rFonts w:hint="eastAsia"/>
                                  </w:rPr>
                                  <w:t>阈值</w:t>
                                </w: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w14:anchorId="31BA695B" id="组合 305" o:spid="_x0000_s1129" style="position:absolute;left:0;text-align:left;margin-left:-5.25pt;margin-top:24pt;width:434.15pt;height:68.85pt;z-index:253009920" coordorigin="19,6920" coordsize="8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">
                <v:group id="组合 103" o:spid="_x0000_s1130" style="position:absolute;left:19;top:6921;width:27;height:12" coordorigin="5366,244306" coordsize="3729,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oval id="椭圆 84" o:spid="_x0000_s1131" style="position:absolute;left:6205;top:245429;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0158AA&#10;AADcAAAADwAAAGRycy9kb3ducmV2LnhtbERP22oCMRB9L/gPYQp9q1lLFdkapYhK0ScvHzBsxuzS&#10;zSRsprr+vSkIvs3hXGe26H2rLtSlJrCB0bAARVwF27AzcDqu36egkiBbbAOTgRslWMwHLzMsbbjy&#10;ni4HcSqHcCrRQC0SS61TVZPHNAyROHPn0HmUDDunbYfXHO5b/VEUE+2x4dxQY6RlTdXv4c8biJvG&#10;nl0lWz+xblzsZBXH25Uxb6/99xcooV6e4of7x+b5o0/4fyZfoO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60158AAAADcAAAADwAAAAAAAAAAAAAAAACYAgAAZHJzL2Rvd25y&#10;ZXYueG1sUEsFBgAAAAAEAAQA9QAAAIUDAAAAAA==&#10;" fillcolor="black" stroked="f" strokeweight="2pt"/>
                  <v:group id="组合 102" o:spid="_x0000_s1132" style="position:absolute;left:5366;top:244306;width:3729;height:1523" coordorigin="5366,244306" coordsize="3729,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oval id="椭圆 86" o:spid="_x0000_s1133" style="position:absolute;left:7091;top:244904;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OC78A&#10;AADcAAAADwAAAGRycy9kb3ducmV2LnhtbERPzWoCMRC+F3yHMIK3mlVwKVujlKIi9lTbBxg2Y3bp&#10;ZhI2o65vbwSht/n4fme5HnynLtSnNrCB2bQARVwH27Iz8PuzfX0DlQTZYheYDNwowXo1elliZcOV&#10;v+lyFKdyCKcKDTQisdI61Q15TNMQiTN3Cr1HybB32vZ4zeG+0/OiKLXHlnNDg5E+G6r/jmdvIO5a&#10;e3K1HHxp3aL4kk1cHDbGTMbDxzsooUH+xU/33ub5sxIez+QL9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Mw4LvwAAANwAAAAPAAAAAAAAAAAAAAAAAJgCAABkcnMvZG93bnJl&#10;di54bWxQSwUGAAAAAAQABAD1AAAAhAMAAAAA&#10;" fillcolor="black" stroked="f" strokeweight="2pt"/>
                    <v:group id="组合 98" o:spid="_x0000_s1134" style="position:absolute;left:5366;top:244306;width:3729;height:1523" coordorigin="2066,244306" coordsize="3729,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组合 97" o:spid="_x0000_s1135" style="position:absolute;left:2066;top:244306;width:3729;height:1523" coordorigin="2066,244306" coordsize="3729,15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line id="直接连接符 73" o:spid="_x0000_s1136" style="position:absolute;flip:y;visibility:visible;mso-wrap-style:square" from="2091,245304" to="2679,24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PbwsQAAADcAAAADwAAAGRycy9kb3ducmV2LnhtbERPTWsCMRC9C/0PYQq9iGYVKboaRQSh&#10;By+1ZcXbuBk3y24ma5Lq9t83hUJv83ifs9r0thV38qF2rGAyzkAQl07XXCn4/NiP5iBCRNbYOiYF&#10;3xRgs34arDDX7sHvdD/GSqQQDjkqMDF2uZShNGQxjF1HnLir8xZjgr6S2uMjhdtWTrPsVVqsOTUY&#10;7GhnqGyOX1aBnB+GN7+9zJqiOZ0WpiiL7nxQ6uW53y5BROrjv/jP/abT/OkMfp9JF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U9vCxAAAANwAAAAPAAAAAAAAAAAA&#10;AAAAAKECAABkcnMvZG93bnJldi54bWxQSwUGAAAAAAQABAD5AAAAkgMAAAAA&#10;"/>
                        <v:line id="直接连接符 74" o:spid="_x0000_s1137" style="position:absolute;visibility:visible;mso-wrap-style:square" from="2654,245304" to="2979,245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JsQAAADcAAAADwAAAGRycy9kb3ducmV2LnhtbERPTWvCQBC9F/wPywi91U0thp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8mxAAAANwAAAAPAAAAAAAAAAAA&#10;AAAAAKECAABkcnMvZG93bnJldi54bWxQSwUGAAAAAAQABAD5AAAAkgMAAAAA&#10;"/>
                        <v:line id="直接连接符 75" o:spid="_x0000_s1138" style="position:absolute;flip:y;visibility:visible;mso-wrap-style:square" from="2979,244867" to="3066,245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3gLsQAAADcAAAADwAAAGRycy9kb3ducmV2LnhtbERPTWsCMRC9F/ofwhR6KZqtFNHVKCIU&#10;evBSLSvexs24WXYzWZNUt//eCEJv83ifM1/2thUX8qF2rOB9mIEgLp2uuVLws/scTECEiKyxdUwK&#10;/ijAcvH8NMdcuyt/02UbK5FCOOSowMTY5VKG0pDFMHQdceJOzluMCfpKao/XFG5bOcqysbRYc2ow&#10;2NHaUNlsf60COdm8nf3q+NEUzX4/NUVZdIeNUq8v/WoGIlIf/8UP95dO80djuD+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eAuxAAAANwAAAAPAAAAAAAAAAAA&#10;AAAAAKECAABkcnMvZG93bnJldi54bWxQSwUGAAAAAAQABAD5AAAAkgMAAAAA&#10;"/>
                        <v:line id="直接连接符 76" o:spid="_x0000_s1139" style="position:absolute;visibility:visible;mso-wrap-style:square" from="3066,244879" to="3879,244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EysQAAADcAAAADwAAAGRycy9kb3ducmV2LnhtbERPTWvCQBC9F/wPywi91U0txJK6iiiC&#10;9iBqC+1xzE6T1Oxs2N0m8d+7gtDbPN7nTOe9qUVLzleWFTyPEhDEudUVFwo+P9ZPryB8QNZYWyYF&#10;F/Iwnw0epphp2/GB2mMoRAxhn6GCMoQmk9LnJRn0I9sQR+7HOoMhQldI7bCL4aaW4yRJpcGKY0OJ&#10;DS1Lys/HP6Ng97JP28X2fdN/bdNTvjqcvn87p9TjsF+8gQjUh3/x3b3Rcf54Ar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pcTKxAAAANwAAAAPAAAAAAAAAAAA&#10;AAAAAKECAABkcnMvZG93bnJldi54bWxQSwUGAAAAAAQABAD5AAAAkgMAAAAA&#10;"/>
                        <v:line id="直接连接符 78" o:spid="_x0000_s1140" style="position:absolute;flip:y;visibility:visible;mso-wrap-style:square" from="3854,244379" to="4116,244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c2yMUAAADcAAAADwAAAGRycy9kb3ducmV2LnhtbERPTUvDQBC9F/oflil4EbupVK1pNqUI&#10;Qg+9WCXF25gdsyHZ2bi7tvHfu4LQ2zze5xSb0fbiRD60jhUs5hkI4trplhsFb6/PNysQISJr7B2T&#10;gh8KsCmnkwJz7c78QqdDbEQK4ZCjAhPjkEsZakMWw9wNxIn7dN5iTNA3Uns8p3Dby9ssu5cWW04N&#10;Bgd6MlR3h2+rQK72119++7Hsqu54fDRVXQ3ve6WuZuN2DSLSGC/if/dOp/l3D/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4c2yMUAAADcAAAADwAAAAAAAAAA&#10;AAAAAAChAgAAZHJzL2Rvd25yZXYueG1sUEsFBgAAAAAEAAQA+QAAAJMDAAAAAA==&#10;"/>
                        <v:line id="直接连接符 79" o:spid="_x0000_s1141" style="position:absolute;visibility:visible;mso-wrap-style:square" from="4116,244367" to="5541,245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aotsQAAADcAAAADwAAAGRycy9kb3ducmV2LnhtbERPS2vCQBC+F/oflhF6qxtbCDW6irQU&#10;1EOpD9DjmB2T2Oxs2F2T9N+7QqG3+fieM533phYtOV9ZVjAaJiCIc6srLhTsd5/PbyB8QNZYWyYF&#10;v+RhPnt8mGKmbccbarehEDGEfYYKyhCaTEqfl2TQD21DHLmzdQZDhK6Q2mEXw00tX5IklQYrjg0l&#10;NvReUv6zvRoFX6/fabtYrZf9YZWe8o/N6XjpnFJPg34xARGoD//iP/dSx/nj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Vqi2xAAAANwAAAAPAAAAAAAAAAAA&#10;AAAAAKECAABkcnMvZG93bnJldi54bWxQSwUGAAAAAAQABAD5AAAAkgMAAAAA&#10;"/>
                        <v:line id="直接连接符 80" o:spid="_x0000_s1142" style="position:absolute;visibility:visible;mso-wrap-style:square" from="2105,245779" to="5741,245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ldOcUAAADcAAAADwAAAGRycy9kb3ducmV2LnhtbESPzYvCMBDF78L+D2EWvGm6HvzoGkUW&#10;BA+u4gd7HpqxrTaTmsTa/e+NIHib4b15vzfTeWsq0ZDzpWUFX/0EBHFmdcm5guNh2RuD8AFZY2WZ&#10;FPyTh/nsozPFVNs776jZh1zEEPYpKihCqFMpfVaQQd+3NXHUTtYZDHF1udQO7zHcVHKQJENpsORI&#10;KLCmn4Kyy/5mIjfL1+76d760q9PvennlZrI5bJXqfraLbxCB2vA2v65XOtafjOD5TJx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ldOcUAAADcAAAADwAAAAAAAAAA&#10;AAAAAAChAgAAZHJzL2Rvd25yZXYueG1sUEsFBgAAAAAEAAQA+QAAAJMDAAAAAA==&#10;">
                          <v:stroke dashstyle="dash"/>
                        </v:line>
                        <v:line id="直接连接符 81" o:spid="_x0000_s1143" style="position:absolute;flip:x y;visibility:visible;mso-wrap-style:square" from="5541,245079" to="5741,24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EgpsUAAADcAAAADwAAAGRycy9kb3ducmV2LnhtbESPQWvCQBCF70L/wzIFL1I3Wik2zUak&#10;oPSk1Lb0OmTHJDQ7G7JbE/31zkHwNsN789432WpwjTpRF2rPBmbTBBRx4W3NpYHvr83TElSIyBYb&#10;z2TgTAFW+cMow9T6nj/pdIilkhAOKRqoYmxTrUNRkcMw9S2xaEffOYyydqW2HfYS7ho9T5IX7bBm&#10;aaiwpfeKir/DvzOAvLs8L/sZLfSWfsN8t5+sf47GjB+H9RuoSEO8m2/XH1bwX4VWnpEJdH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9EgpsUAAADcAAAADwAAAAAAAAAA&#10;AAAAAAChAgAAZHJzL2Rvd25yZXYueG1sUEsFBgAAAAAEAAQA+QAAAJMDAAAAAA==&#10;"/>
                        <v:oval id="椭圆 82" o:spid="_x0000_s1144" style="position:absolute;left:2604;top:245261;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I78A&#10;AADcAAAADwAAAGRycy9kb3ducmV2LnhtbERPzWoCMRC+F3yHMEJvNaug1NUoRVSKPVV9gGEzZpdu&#10;JmEz6vbtG0HobT6+31mue9+qG3WpCWxgPCpAEVfBNuwMnE+7t3dQSZAttoHJwC8lWK8GL0ssbbjz&#10;N92O4lQO4VSigVokllqnqiaPaRQiceYuofMoGXZO2w7vOdy3elIUM+2x4dxQY6RNTdXP8eoNxH1j&#10;L66Sg59ZNy2+ZBunh60xr8P+YwFKqJd/8dP9afP8+Rwez+QL9O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f5kjvwAAANwAAAAPAAAAAAAAAAAAAAAAAJgCAABkcnMvZG93bnJl&#10;di54bWxQSwUGAAAAAAQABAD1AAAAhAMAAAAA&#10;" fillcolor="black" stroked="f" strokeweight="2pt"/>
                        <v:oval id="椭圆 83" o:spid="_x0000_s1145" style="position:absolute;left:2066;top:245705;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ERcAA&#10;AADcAAAADwAAAGRycy9kb3ducmV2LnhtbESPUWsCMRCE3wv+h7BC32pOQSmnUURUin2q+gOWy5o7&#10;vGzCZdXrv28EoY/DzHzDLFa9b9WdutQENjAeFaCIq2AbdgbOp93HJ6gkyBbbwGTglxKsloO3BZY2&#10;PPiH7kdxKkM4lWigFoml1qmqyWMahUicvUvoPEqWndO2w0eG+1ZPimKmPTacF2qMtKmpuh5v3kDc&#10;N/biKjn4mXXT4lu2cXrYGvM+7NdzUEK9/Idf7S9rIBPheSYfAb3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rERcAAAADcAAAADwAAAAAAAAAAAAAAAACYAgAAZHJzL2Rvd25y&#10;ZXYueG1sUEsFBgAAAAAEAAQA9QAAAIUDAAAAAA==&#10;" fillcolor="black" stroked="f" strokeweight="2pt"/>
                        <v:oval id="椭圆 85" o:spid="_x0000_s1146" style="position:absolute;left:3015;top:244818;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h3sEA&#10;AADcAAAADwAAAGRycy9kb3ducmV2LnhtbESPUWsCMRCE3wv+h7CCbzVRUMrVKEVsEftU7Q9YLmvu&#10;6GUTLque/94UCn0cZuYbZrUZQqeu1Oc2soXZ1IAirqNr2Vv4Pr0/v4DKguywi0wW7pRhsx49rbBy&#10;8cZfdD2KVwXCuUILjUiqtM51QwHzNCbi4p1jH1CK7L12Pd4KPHR6bsxSB2y5LDSYaNtQ/XO8BAvp&#10;o3VnX8shLJ1fmE/ZpcVhZ+1kPLy9ghIa5D/81947C3Mzg98z5Qjo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mYd7BAAAA3AAAAA8AAAAAAAAAAAAAAAAAmAIAAGRycy9kb3du&#10;cmV2LnhtbFBLBQYAAAAABAAEAPUAAACGAwAAAAA=&#10;" fillcolor="black" stroked="f" strokeweight="2pt"/>
                        <v:oval id="椭圆 87" o:spid="_x0000_s1147" style="position:absolute;left:4066;top:244306;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qcIA&#10;AADcAAAADwAAAGRycy9kb3ducmV2LnhtbESPUWsCMRCE34X+h7AF3zTpgVKuRinFlmKfqv6A5bLm&#10;jl424bLV6783gtDHYWa+YVabMfTqTEPuIlt4mhtQxE10HXsLx8P77BlUFmSHfWSy8EcZNuuHyQpr&#10;Fy/8Tee9eFUgnGu00IqkWuvctBQwz2MiLt4pDgGlyMFrN+ClwEOvK2OWOmDHZaHFRG8tNT/732Ah&#10;fXTu5BvZhaXzC/Ml27TYba2dPo6vL6CERvkP39ufzkJlKridKUdAr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9P+pwgAAANwAAAAPAAAAAAAAAAAAAAAAAJgCAABkcnMvZG93&#10;bnJldi54bWxQSwUGAAAAAAQABAD1AAAAhwMAAAAA&#10;" fillcolor="black" stroked="f" strokeweight="2pt"/>
                        <v:oval id="椭圆 88" o:spid="_x0000_s1148" style="position:absolute;left:5465;top:245018;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MsIA&#10;AADcAAAADwAAAGRycy9kb3ducmV2LnhtbESPUWsCMRCE34X+h7CFvmlSi1KuRilii9inan/Acllz&#10;Ry+bcFn1+u8bQfBxmJlvmMVqCJ06U5/byBaeJwYUcR1dy97Cz+Fj/AoqC7LDLjJZ+KMMq+XDaIGV&#10;ixf+pvNevCoQzhVaaERSpXWuGwqYJzERF+8Y+4BSZO+16/FS4KHTU2PmOmDLZaHBROuG6t/9KVhI&#10;n607+lp2Ye78zHzJJs12G2ufHof3N1BCg9zDt/bWWZiaF7ieKUd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FoywgAAANwAAAAPAAAAAAAAAAAAAAAAAJgCAABkcnMvZG93&#10;bnJldi54bWxQSwUGAAAAAAQABAD1AAAAhwMAAAAA&#10;" fillcolor="black" stroked="f" strokeweight="2pt"/>
                        <v:oval id="椭圆 89" o:spid="_x0000_s1149" style="position:absolute;left:5677;top:245711;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RsIA&#10;AADcAAAADwAAAGRycy9kb3ducmV2LnhtbESPUWsCMRCE34X+h7CFvmlSqVKuRilii9inan/Acllz&#10;Ry+bcFn1+u8bQfBxmJlvmMVqCJ06U5/byBaeJwYUcR1dy97Cz+Fj/AoqC7LDLjJZ+KMMq+XDaIGV&#10;ixf+pvNevCoQzhVaaERSpXWuGwqYJzERF+8Y+4BSZO+16/FS4KHTU2PmOmDLZaHBROuG6t/9KVhI&#10;n607+lp2Ye78zHzJJs12G2ufHof3N1BCg9zDt/bWWZiaF7ieKUd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UcJGwgAAANwAAAAPAAAAAAAAAAAAAAAAAJgCAABkcnMvZG93&#10;bnJldi54bWxQSwUGAAAAAAQABAD1AAAAhwMAAAAA&#10;" fillcolor="black" stroked="f" strokeweight="2pt"/>
                        <v:line id="直接连接符 90" o:spid="_x0000_s1150" style="position:absolute;visibility:visible;mso-wrap-style:square" from="2664,245380" to="2664,24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iSLsMAAADcAAAADwAAAGRycy9kb3ducmV2LnhtbESPS4vCMBSF98L8h3AHZqepwohWo8iA&#10;4MJRfOD60lzbanNTk0zt/HsjCC4P5/FxpvPWVKIh50vLCvq9BARxZnXJuYLjYdkdgfABWWNlmRT8&#10;k4f57KMzxVTbO++o2YdcxBH2KSooQqhTKX1WkEHfszVx9M7WGQxRulxqh/c4bio5SJKhNFhyJBRY&#10;009B2XX/ZyI3y9fudrpc29X5d728cTPeHLZKfX22iwmIQG14h1/tlVYwSL7heSYeAT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4ki7DAAAA3AAAAA8AAAAAAAAAAAAA&#10;AAAAoQIAAGRycy9kb3ducmV2LnhtbFBLBQYAAAAABAAEAPkAAACRAwAAAAA=&#10;">
                          <v:stroke dashstyle="dash"/>
                        </v:line>
                        <v:line id="直接连接符 91" o:spid="_x0000_s1151" style="position:absolute;visibility:visible;mso-wrap-style:square" from="2959,245474" to="2966,24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MWcMAAADcAAAADwAAAGRycy9kb3ducmV2LnhtbESPzYrCMBSF98K8Q7gD7jQdF6Ido4gg&#10;uNARrbi+NNe2Y3NTk0ztvL0RBJeH8/NxZovO1KIl5yvLCr6GCQji3OqKCwWnbD2YgPABWWNtmRT8&#10;k4fF/KM3w1TbOx+oPYZCxBH2KSooQ2hSKX1ekkE/tA1x9C7WGQxRukJqh/c4bmo5SpKxNFhxJJTY&#10;0Kqk/Hr8M5GbF1t3O/9eu81lt13fuJ3+ZHul+p/d8htEoC68w6/2RisYJWN4no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qDFnDAAAA3AAAAA8AAAAAAAAAAAAA&#10;AAAAoQIAAGRycy9kb3ducmV2LnhtbFBLBQYAAAAABAAEAPkAAACRAwAAAAA=&#10;">
                          <v:stroke dashstyle="dash"/>
                        </v:line>
                        <v:line id="直接连接符 92" o:spid="_x0000_s1152" style="position:absolute;visibility:visible;mso-wrap-style:square" from="3077,244849" to="3077,24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pwsMAAADcAAAADwAAAGRycy9kb3ducmV2LnhtbESPS4vCMBSF98L8h3AHZqepLkatRpEB&#10;wYWj+MD1pbm21eamJpna+fdGEFwezuPjTOetqURDzpeWFfR7CQjizOqScwXHw7I7AuEDssbKMin4&#10;Jw/z2Udniqm2d95Rsw+5iCPsU1RQhFCnUvqsIIO+Z2vi6J2tMxiidLnUDu9x3FRykCTf0mDJkVBg&#10;TT8FZdf9n4ncLF+72+lybVfn3/Xyxs14c9gq9fXZLiYgArXhHX61V1rBIBnC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mqcLDAAAA3AAAAA8AAAAAAAAAAAAA&#10;AAAAoQIAAGRycy9kb3ducmV2LnhtbFBLBQYAAAAABAAEAPkAAACRAwAAAAA=&#10;">
                          <v:stroke dashstyle="dash"/>
                        </v:line>
                        <v:line id="直接连接符 93" o:spid="_x0000_s1153" style="position:absolute;visibility:visible;mso-wrap-style:square" from="3839,244950" to="3839,24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k9sMEAAADcAAAADwAAAGRycy9kb3ducmV2LnhtbERPTWvCQBC9F/wPywje6kYPRVNXKQXB&#10;g1WqpechOyap2dm4u8b4751DwePjfS9WvWtURyHWng1Mxhko4sLbmksDP8f16wxUTMgWG89k4E4R&#10;VsvBywJz62/8Td0hlUpCOOZooEqpzbWORUUO49i3xMKdfHCYBIZS24A3CXeNnmbZm3ZYszRU2NJn&#10;RcX5cHXSW5TbcPn9O/eb09d2feFuvjvujRkN+493UIn69BT/uzfWwDSTtXJGjoBe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eT2wwQAAANwAAAAPAAAAAAAAAAAAAAAA&#10;AKECAABkcnMvZG93bnJldi54bWxQSwUGAAAAAAQABAD5AAAAjwMAAAAA&#10;">
                          <v:stroke dashstyle="dash"/>
                        </v:line>
                        <v:line id="直接连接符 94" o:spid="_x0000_s1154" style="position:absolute;visibility:visible;mso-wrap-style:square" from="4127,244399" to="4127,245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WYK8QAAADcAAAADwAAAGRycy9kb3ducmV2LnhtbESPzWrCQBSF9wXfYbiCuzrRRWmio4gg&#10;uEgtjaXrS+aaRDN34syYpG/fKRS6PJyfj7PejqYVPTnfWFawmCcgiEurG64UfJ4Pz68gfEDW2Fom&#10;Bd/kYbuZPK0x03bgD+qLUIk4wj5DBXUIXSalL2sy6Oe2I47exTqDIUpXSe1wiOOmlcskeZEGG46E&#10;Gjva11TeioeJ3LLK3f3rehuPl7f8cOc+PZ3flZpNx90KRKAx/If/2ketYJmk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ZgrxAAAANwAAAAPAAAAAAAAAAAA&#10;AAAAAKECAABkcnMvZG93bnJldi54bWxQSwUGAAAAAAQABAD5AAAAkgMAAAAA&#10;">
                          <v:stroke dashstyle="dash"/>
                        </v:line>
                        <v:line id="直接连接符 95" o:spid="_x0000_s1155" style="position:absolute;visibility:visible;mso-wrap-style:square" from="5502,245137" to="5502,245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ana8IAAADcAAAADwAAAGRycy9kb3ducmV2LnhtbERPTWvCQBC9C/0PyxR6040epE3dBCkI&#10;HrSlKj0P2TGJZmfj7jam/75zKPT4eN+rcnSdGijE1rOB+SwDRVx523Jt4HTcTJ9BxYRssfNMBn4o&#10;Qlk8TFaYW3/nTxoOqVYSwjFHA01Kfa51rBpyGGe+Jxbu7IPDJDDU2ga8S7jr9CLLltphy9LQYE9v&#10;DVXXw7eT3qrehdvX5Tpuz/vd5sbDy/vxw5inx3H9CirRmP7Ff+6tNbCYy3w5I0dA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ana8IAAADcAAAADwAAAAAAAAAAAAAA&#10;AAChAgAAZHJzL2Rvd25yZXYueG1sUEsFBgAAAAAEAAQA+QAAAJADAAAAAA==&#10;">
                          <v:stroke dashstyle="dash"/>
                        </v:line>
                      </v:group>
                      <v:shape id="文本框 96" o:spid="_x0000_s1156" type="#_x0000_t202" style="position:absolute;left:4203;top:245054;width:983;height: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QP8sIA&#10;AADcAAAADwAAAGRycy9kb3ducmV2LnhtbESPQWvCQBSE7wX/w/IEb3UTKaXEbESEQk+FqvX8yD6z&#10;wezbsLvVJL/eFYQeh5n5hik3g+3ElXxoHSvIlxkI4trplhsFx8Pn6weIEJE1do5JwUgBNtXspcRC&#10;uxv/0HUfG5EgHApUYGLsCylDbchiWLqeOHln5y3GJH0jtcdbgttOrrLsXVpsOS0Y7GlnqL7s/6yC&#10;U2On02/ee6Nt98bf03g4ulapxXzYrkFEGuJ/+Nn+0gpWeQ6PM+kIy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dA/ywgAAANwAAAAPAAAAAAAAAAAAAAAAAJgCAABkcnMvZG93&#10;bnJldi54bWxQSwUGAAAAAAQABAD1AAAAhwMAAAAA&#10;" stroked="f" strokeweight=".5pt">
                        <v:textbox>
                          <w:txbxContent>
                            <w:p w14:paraId="7BB12A38" w14:textId="77777777" w:rsidR="002351D8" w:rsidRDefault="002351D8">
                              <w:r>
                                <w:rPr>
                                  <w:rFonts w:ascii="宋体" w:hAnsi="宋体" w:cs="宋体" w:hint="eastAsia"/>
                                  <w:sz w:val="24"/>
                                </w:rPr>
                                <w:t>D</w:t>
                              </w:r>
                              <w:r>
                                <w:rPr>
                                  <w:rFonts w:ascii="宋体" w:hAnsi="宋体" w:cs="宋体" w:hint="eastAsia"/>
                                  <w:sz w:val="24"/>
                                  <w:vertAlign w:val="subscript"/>
                                </w:rPr>
                                <w:t>max</w:t>
                              </w:r>
                            </w:p>
                          </w:txbxContent>
                        </v:textbox>
                      </v:shape>
                    </v:group>
                  </v:group>
                </v:group>
                <v:group id="组合 1" o:spid="_x0000_s1157" style="position:absolute;left:48;top:6921;width:27;height:12" coordorigin="5214,268832" coordsize="2742,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group id="组合 158" o:spid="_x0000_s1158" style="position:absolute;left:5214;top:268832;width:2743;height:1228" coordorigin="5366,244306" coordsize="3730,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oval id="椭圆 84" o:spid="_x0000_s1159" style="position:absolute;left:6205;top:245429;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Um8IA&#10;AADcAAAADwAAAGRycy9kb3ducmV2LnhtbESPUWsCMRCE3wv+h7CCbzWnqMjVKEVUij6p/QHLZc0d&#10;vWzCZdXrv28KhT4OM/MNs9r0vlUP6lIT2MBkXIAiroJt2Bn4vO5fl6CSIFtsA5OBb0qwWQ9eVlja&#10;8OQzPS7iVIZwKtFALRJLrVNVk8c0DpE4e7fQeZQsO6dth88M962eFsVCe2w4L9QYaVtT9XW5ewPx&#10;0Nibq+ToF9bNi5Ps4vy4M2Y07N/fQAn18h/+a39YA9PJDH7P5CO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iFSbwgAAANwAAAAPAAAAAAAAAAAAAAAAAJgCAABkcnMvZG93&#10;bnJldi54bWxQSwUGAAAAAAQABAD1AAAAhwMAAAAA&#10;" fillcolor="black" stroked="f" strokeweight="2pt"/>
                    <v:group id="组合 102" o:spid="_x0000_s1160" style="position:absolute;left:5366;top:244306;width:3730;height:1524" coordorigin="5366,244306" coordsize="3730,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oval id="椭圆 86" o:spid="_x0000_s1161" style="position:absolute;left:7091;top:244904;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Zvd8IA&#10;AADcAAAADwAAAGRycy9kb3ducmV2LnhtbESP3WoCMRSE7wt9h3AKvatZBRdZjSLFlqJX/jzAYXPM&#10;Lm5OwuZUt2/fCIKXw8x8wyxWg+/UlfrUBjYwHhWgiOtgW3YGTsevjxmoJMgWu8Bk4I8SrJavLwus&#10;bLjxnq4HcSpDOFVooBGJldapbshjGoVInL1z6D1Klr3TtsdbhvtOT4qi1B5bzgsNRvpsqL4cfr2B&#10;+N3as6tl60vrpsVONnG63Rjz/jas56CEBnmGH+0fa2AyLuF+Jh8B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m93wgAAANwAAAAPAAAAAAAAAAAAAAAAAJgCAABkcnMvZG93&#10;bnJldi54bWxQSwUGAAAAAAQABAD1AAAAhwMAAAAA&#10;" fillcolor="black" stroked="f" strokeweight="2pt"/>
                      <v:group id="组合 97" o:spid="_x0000_s1162" style="position:absolute;left:5366;top:244306;width:3730;height:1524" coordorigin="2066,244306" coordsize="3730,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line id="直接连接符 73" o:spid="_x0000_s1163" style="position:absolute;flip:y;visibility:visible;mso-wrap-style:square" from="2091,245304" to="2679,24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d6BsMAAADcAAAADwAAAGRycy9kb3ducmV2LnhtbERPz2vCMBS+D/wfwhO8jJkqQ7QziggD&#10;D16mUvH21rw1pc1LTTLt/vvlIHj8+H4v171txY18qB0rmIwzEMSl0zVXCk7Hz7c5iBCRNbaOScEf&#10;BVivBi9LzLW78xfdDrESKYRDjgpMjF0uZSgNWQxj1xEn7sd5izFBX0nt8Z7CbSunWTaTFmtODQY7&#10;2hoqm8OvVSDn+9er33y/N0VzPi9MURbdZa/UaNhvPkBE6uNT/HDvtILpJK1NZ9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XegbDAAAA3AAAAA8AAAAAAAAAAAAA&#10;AAAAoQIAAGRycy9kb3ducmV2LnhtbFBLBQYAAAAABAAEAPkAAACRAwAAAAA=&#10;"/>
                        <v:line id="直接连接符 74" o:spid="_x0000_s1164" style="position:absolute;visibility:visible;mso-wrap-style:square" from="2654,245304" to="2979,245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9e4sYAAADcAAAADwAAAGRycy9kb3ducmV2LnhtbESPQWvCQBSE70L/w/IK3nSjQqipq0hL&#10;QXsoVQvt8Zl9JrHZt2F3m6T/3hUEj8PMfMMsVr2pRUvOV5YVTMYJCOLc6ooLBV+Ht9ETCB+QNdaW&#10;ScE/eVgtHwYLzLTteEftPhQiQthnqKAMocmk9HlJBv3YNsTRO1lnMETpCqkddhFuajlNklQarDgu&#10;lNjQS0n57/7PKPiYfabtevu+6b+36TF/3R1/zp1TavjYr59BBOrDPXxrb7SC6WQO1zPxCM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XuLGAAAA3AAAAA8AAAAAAAAA&#10;AAAAAAAAoQIAAGRycy9kb3ducmV2LnhtbFBLBQYAAAAABAAEAPkAAACUAwAAAAA=&#10;"/>
                        <v:line id="直接连接符 75" o:spid="_x0000_s1165" style="position:absolute;flip:y;visibility:visible;mso-wrap-style:square" from="2979,244867" to="3066,245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28vcMAAADcAAAADwAAAGRycy9kb3ducmV2LnhtbERPz2vCMBS+D/Y/hCd4GTO1jOGqUUQQ&#10;PHjRjcpuz+bZlDYvXRK1/vfLYbDjx/d7sRpsJ27kQ+NYwXSSgSCunG64VvD1uX2dgQgRWWPnmBQ8&#10;KMBq+fy0wEK7Ox/odoy1SCEcClRgYuwLKUNlyGKYuJ44cRfnLcYEfS21x3sKt53Ms+xdWmw4NRjs&#10;aWOoao9Xq0DO9i8/fn1+a8v2dPowZVX233ulxqNhPQcRaYj/4j/3TivI8zQ/nU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NvL3DAAAA3AAAAA8AAAAAAAAAAAAA&#10;AAAAoQIAAGRycy9kb3ducmV2LnhtbFBLBQYAAAAABAAEAPkAAACRAwAAAAA=&#10;"/>
                        <v:line id="直接连接符 76" o:spid="_x0000_s1166" style="position:absolute;visibility:visible;mso-wrap-style:square" from="3066,244879" to="3879,244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WYWcYAAADcAAAADwAAAGRycy9kb3ducmV2LnhtbESPzWrDMBCE74G+g9hCb4kcF0xxo4TQ&#10;Ukh6KPmD5rixNrZba2Uk1XbePgoUchxm5htmthhMIzpyvrasYDpJQBAXVtdcKjjsP8YvIHxA1thY&#10;JgUX8rCYP4xmmGvb85a6XShFhLDPUUEVQptL6YuKDPqJbYmjd7bOYIjSlVI77CPcNDJNkkwarDku&#10;VNjSW0XF7+7PKPh63mTdcv25Gr7X2al4356OP71T6ulxWL6CCDSEe/i/vdIK0nQ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mFnGAAAA3AAAAA8AAAAAAAAA&#10;AAAAAAAAoQIAAGRycy9kb3ducmV2LnhtbFBLBQYAAAAABAAEAPkAAACUAwAAAAA=&#10;"/>
                        <v:line id="直接连接符 78" o:spid="_x0000_s1167" style="position:absolute;flip:y;visibility:visible;mso-wrap-style:square" from="3854,244379" to="4116,244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OHUcYAAADcAAAADwAAAGRycy9kb3ducmV2LnhtbESPQWsCMRSE74X+h/AKXkrNdpFiV6NI&#10;QfDgpbas9PbcvG6W3bxsk6jbf28EweMwM98w8+VgO3EiHxrHCl7HGQjiyumGawXfX+uXKYgQkTV2&#10;jknBPwVYLh4f5lhod+ZPOu1iLRKEQ4EKTIx9IWWoDFkMY9cTJ+/XeYsxSV9L7fGc4LaTeZa9SYsN&#10;pwWDPX0Yqtrd0SqQ0+3zn18dJm3Z7vfvpqzK/mer1OhpWM1ARBriPXxrb7SCPM/heiYdAbm4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Th1HGAAAA3AAAAA8AAAAAAAAA&#10;AAAAAAAAoQIAAGRycy9kb3ducmV2LnhtbFBLBQYAAAAABAAEAPkAAACUAwAAAAA=&#10;"/>
                        <v:line id="直接连接符 79" o:spid="_x0000_s1168" style="position:absolute;visibility:visible;mso-wrap-style:square" from="4116,244367" to="5541,245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ujtcYAAADcAAAADwAAAGRycy9kb3ducmV2LnhtbESPQWvCQBSE7wX/w/KE3uqmEUKJriIV&#10;QXso1Rb0+Mw+k2j2bdjdJum/7xYKHoeZ+YaZLwfTiI6cry0reJ4kIIgLq2suFXx9bp5eQPiArLGx&#10;TAp+yMNyMXqYY65tz3vqDqEUEcI+RwVVCG0upS8qMugntiWO3sU6gyFKV0rtsI9w08g0STJpsOa4&#10;UGFLrxUVt8O3UfA+/ci61e5tOxx32blY78+na++UehwPqxmIQEO4h//bW60gTafwdy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7o7XGAAAA3AAAAA8AAAAAAAAA&#10;AAAAAAAAoQIAAGRycy9kb3ducmV2LnhtbFBLBQYAAAAABAAEAPkAAACUAwAAAAA=&#10;"/>
                        <v:line id="直接连接符 81" o:spid="_x0000_s1169" style="position:absolute;flip:x y;visibility:visible;mso-wrap-style:square" from="5541,245079" to="5741,245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xad8MAAADcAAAADwAAAGRycy9kb3ducmV2LnhtbESPT4vCMBTE74LfITxhL7KmVpFSjSKC&#10;y54U/7HXR/Nsi81LabK2u5/eCILHYWZ+wyxWnanEnRpXWlYwHkUgiDOrS84VnE/bzwSE88gaK8uk&#10;4I8crJb93gJTbVs+0P3ocxEg7FJUUHhfp1K6rCCDbmRr4uBdbWPQB9nkUjfYBripZBxFM2mw5LBQ&#10;YE2bgrLb8dcoQN79T5J2TFP5RT8u3u2H68tVqY9Bt56D8NT5d/jV/tYK4mkM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8WnfDAAAA3AAAAA8AAAAAAAAAAAAA&#10;AAAAoQIAAGRycy9kb3ducmV2LnhtbFBLBQYAAAAABAAEAPkAAACRAwAAAAA=&#10;"/>
                        <v:oval id="椭圆 82" o:spid="_x0000_s1170" style="position:absolute;left:2604;top:245261;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Lj8sIA&#10;AADcAAAADwAAAGRycy9kb3ducmV2LnhtbESP3WoCMRSE7wu+QziCdzXrL2VrFClaRK9q+wCHzTG7&#10;dHMSNqe6vn1TKHg5zMw3zGrT+1ZdqUtNYAOTcQGKuAq2YWfg63P//AIqCbLFNjAZuFOCzXrwtMLS&#10;hht/0PUsTmUIpxIN1CKx1DpVNXlM4xCJs3cJnUfJsnPadnjLcN/qaVEstceG80KNkd5qqr7PP95A&#10;fG/sxVVy9EvrFsVJdnFx3BkzGvbbV1BCvTzC/+2DNTCdz+DvTD4C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0uPywgAAANwAAAAPAAAAAAAAAAAAAAAAAJgCAABkcnMvZG93&#10;bnJldi54bWxQSwUGAAAAAAQABAD1AAAAhwMAAAAA&#10;" fillcolor="black" stroked="f" strokeweight="2pt"/>
                        <v:oval id="椭圆 83" o:spid="_x0000_s1171" style="position:absolute;left:2066;top:245705;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t7hsIA&#10;AADcAAAADwAAAGRycy9kb3ducmV2LnhtbESPUWsCMRCE3wv+h7CCbzWnqJSrUUSsFH3S9gcslzV3&#10;eNmEy1av/74pCD4OM/MNs1z3vlU36lIT2MBkXIAiroJt2Bn4/vp4fQOVBNliG5gM/FKC9WrwssTS&#10;hjuf6HYWpzKEU4kGapFYap2qmjymcYjE2buEzqNk2TltO7xnuG/1tCgW2mPDeaHGSNuaquv5xxuI&#10;+8ZeXCUHv7BuXhxlF+eHnTGjYb95ByXUyzP8aH9aA9PZDP7P5CO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3uGwgAAANwAAAAPAAAAAAAAAAAAAAAAAJgCAABkcnMvZG93&#10;bnJldi54bWxQSwUGAAAAAAQABAD1AAAAhwMAAAAA&#10;" fillcolor="black" stroked="f" strokeweight="2pt"/>
                        <v:oval id="椭圆 85" o:spid="_x0000_s1172" style="position:absolute;left:3015;top:244818;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eHcIA&#10;AADcAAAADwAAAGRycy9kb3ducmV2LnhtbESPUWsCMRCE3wX/Q1ihb5pTelJOo0ixpeiT2h+wXNbc&#10;4WUTLlu9/vumUOjjMDPfMOvt4Dt1pz61gQ3MZwUo4jrYlp2Bz8vb9AVUEmSLXWAy8E0JtpvxaI2V&#10;DQ8+0f0sTmUIpwoNNCKx0jrVDXlMsxCJs3cNvUfJsnfa9vjIcN/pRVEstceW80KDkV4bqm/nL28g&#10;vrf26mo5+KV1ZXGUfSwPe2OeJsNuBUpokP/wX/vDGlg8l/B7Jh8B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d94dwgAAANwAAAAPAAAAAAAAAAAAAAAAAJgCAABkcnMvZG93&#10;bnJldi54bWxQSwUGAAAAAAQABAD1AAAAhwMAAAAA&#10;" fillcolor="black" stroked="f" strokeweight="2pt"/>
                        <v:oval id="椭圆 87" o:spid="_x0000_s1173" style="position:absolute;left:4066;top:244306;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VAasIA&#10;AADcAAAADwAAAGRycy9kb3ducmV2LnhtbESPUWsCMRCE3wv9D2ELvtWcoke5GkWKiuiT2h+wXNbc&#10;0csmXLZ6/feNUOjjMDPfMIvV4Dt1oz61gQ1MxgUo4jrYlp2Bz8v29Q1UEmSLXWAy8EMJVsvnpwVW&#10;Ntz5RLezOJUhnCo00IjESutUN+QxjUMkzt419B4ly95p2+M9w32np0VRao8t54UGI300VH+dv72B&#10;uGvt1dVy8KV18+Iomzg/bIwZvQzrd1BCg/yH/9p7a2A6K+FxJh8B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UBqwgAAANwAAAAPAAAAAAAAAAAAAAAAAJgCAABkcnMvZG93&#10;bnJldi54bWxQSwUGAAAAAAQABAD1AAAAhwMAAAAA&#10;" fillcolor="black" stroked="f" strokeweight="2pt"/>
                        <v:oval id="椭圆 88" o:spid="_x0000_s1174" style="position:absolute;left:5465;top:245018;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8cMA&#10;AADcAAAADwAAAGRycy9kb3ducmV2LnhtbESPUWsCMRCE3wX/Q1ihb5qrVFuuRhGxpehTr/0By2XN&#10;Hb1swmWr13/fCIKPw8x8w6w2g+/UmfrUBjbwOCtAEdfBtuwMfH+9TV9AJUG22AUmA3+UYLMej1ZY&#10;2nDhTzpX4lSGcCrRQCMSS61T3ZDHNAuROHun0HuULHunbY+XDPednhfFUntsOS80GGnXUP1T/XoD&#10;8b21J1fLwS+tWxRH2cfFYW/Mw2TYvoISGuQevrU/rIH50zNcz+Qj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l8cMAAADcAAAADwAAAAAAAAAAAAAAAACYAgAAZHJzL2Rv&#10;d25yZXYueG1sUEsFBgAAAAAEAAQA9QAAAIgDAAAAAA==&#10;" fillcolor="black" stroked="f" strokeweight="2pt"/>
                        <v:oval id="椭圆 89" o:spid="_x0000_s1175" style="position:absolute;left:5677;top:245711;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Zxg78A&#10;AADcAAAADwAAAGRycy9kb3ducmV2LnhtbERPzWoCMRC+F3yHMIK3mlVUymoUEStFT1ofYNiM2cXN&#10;JGymur59cyj0+PH9rza9b9WDutQENjAZF6CIq2Abdgau35/vH6CSIFtsA5OBFyXYrAdvKyxtePKZ&#10;HhdxKodwKtFALRJLrVNVk8c0DpE4c7fQeZQMO6dth88c7ls9LYqF9thwbqgx0q6m6n758QbiobE3&#10;V8nRL6ybFyfZx/lxb8xo2G+XoIR6+Rf/ub+sgeksr81n8hHQ6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dnGDvwAAANwAAAAPAAAAAAAAAAAAAAAAAJgCAABkcnMvZG93bnJl&#10;di54bWxQSwUGAAAAAAQABAD1AAAAhAMAAAAA&#10;" fillcolor="black" stroked="f" strokeweight="2pt"/>
                      </v:group>
                    </v:group>
                  </v:group>
                  <v:line id="直接连接符 217" o:spid="_x0000_s1176" style="position:absolute;flip:y;visibility:visible;mso-wrap-style:square" from="5300,268880" to="6729,269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8ksQAAADcAAAADwAAAGRycy9kb3ducmV2LnhtbESPQWvCQBSE74L/YXlCb3XToKWmriEU&#10;LaV4MdX7S/Z1E5p9G7JbTf+9WxA8DjPzDbPOR9uJMw2+dazgaZ6AIK6dbtkoOH7tHl9A+ICssXNM&#10;Cv7IQ76ZTtaYaXfhA53LYESEsM9QQRNCn0np64Ys+rnriaP37QaLIcrBSD3gJcJtJ9MkeZYWW44L&#10;Dfb01lD9U/5aBdW2OJnP6rS1Ke/1u1mWFctSqYfZWLyCCDSGe/jW/tAK0sUK/s/EI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EPySxAAAANwAAAAPAAAAAAAAAAAA&#10;AAAAAKECAABkcnMvZG93bnJldi54bWxQSwUGAAAAAAQABAD5AAAAkgMAAAAA&#10;">
                    <v:stroke dashstyle="dash"/>
                  </v:line>
                  <v:line id="直接连接符 218" o:spid="_x0000_s1177" style="position:absolute;visibility:visible;mso-wrap-style:square" from="6753,268916" to="7893,270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weq8EAAADcAAAADwAAAGRycy9kb3ducmV2LnhtbERPTWvCQBC9F/wPywje6kbBUqOrSEHw&#10;oC3V0vOQHZNodjbubmP8951DocfH+16ue9eojkKsPRuYjDNQxIW3NZcGvk7b51dQMSFbbDyTgQdF&#10;WK8GT0vMrb/zJ3XHVCoJ4ZijgSqlNtc6FhU5jGPfEgt39sFhEhhKbQPeJdw1epplL9phzdJQYUtv&#10;FRXX44+T3qLch9v35drvzof99sbd/P30Ycxo2G8WoBL16V/8595ZA9OZzJczcgT0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vB6rwQAAANwAAAAPAAAAAAAAAAAAAAAA&#10;AKECAABkcnMvZG93bnJldi54bWxQSwUGAAAAAAQABAD5AAAAjwMAAAAA&#10;">
                    <v:stroke dashstyle="dash"/>
                  </v:line>
                  <v:line id="直接连接符 90" o:spid="_x0000_s1178" style="position:absolute;flip:x;visibility:visible;mso-wrap-style:square" from="7554,269458" to="7727,269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9mScMAAADcAAAADwAAAGRycy9kb3ducmV2LnhtbESPwWrDMBBE74X8g9hCbo1sQ0pxooRQ&#10;nBJCL3WS+9rayqbWyliq7fx9VSj0OMzMG2a7n20nRhp861hBukpAENdOt2wUXC/HpxcQPiBr7ByT&#10;gjt52O8WD1vMtZv4g8YyGBEh7HNU0ITQ51L6uiGLfuV64uh9usFiiHIwUg84RbjtZJYkz9Jiy3Gh&#10;wZ5eG6q/ym+roCoON3OuboXN+F2/mXVZsSyVWj7Ohw2IQHP4D/+1T1pBtk7h90w8An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ZknDAAAA3AAAAA8AAAAAAAAAAAAA&#10;AAAAoQIAAGRycy9kb3ducmV2LnhtbFBLBQYAAAAABAAEAPkAAACRAwAAAAA=&#10;">
                    <v:stroke dashstyle="dash"/>
                  </v:line>
                  <v:line id="直接连接符 90" o:spid="_x0000_s1179" style="position:absolute;visibility:visible;mso-wrap-style:square" from="6404,269193" to="6527,269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IlR8QAAADcAAAADwAAAGRycy9kb3ducmV2LnhtbESPS2vCQBSF94L/YbiCO500oNjUUYog&#10;uLAWH7i+ZK5JauZOnBlj+u87gtDl4Tw+znzZmVq05HxlWcHbOAFBnFtdcaHgdFyPZiB8QNZYWyYF&#10;v+Rhuej35php++A9tYdQiDjCPkMFZQhNJqXPSzLox7Yhjt7FOoMhSldI7fARx00t0ySZSoMVR0KJ&#10;Da1Kyq+Hu4ncvNi62/nn2m0uX9v1jdv33fFbqeGg+/wAEagL/+FXe6MVpJMUnm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IiVHxAAAANwAAAAPAAAAAAAAAAAA&#10;AAAAAKECAABkcnMvZG93bnJldi54bWxQSwUGAAAAAAQABAD5AAAAkgMAAAAA&#10;">
                    <v:stroke dashstyle="dash"/>
                  </v:line>
                  <v:line id="直接连接符 90" o:spid="_x0000_s1180" style="position:absolute;visibility:visible;mso-wrap-style:square" from="5952,269246" to="6029,269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6A3MQAAADcAAAADwAAAGRycy9kb3ducmV2LnhtbESPS2sCMRSF94X+h3AL3WmmiqWOE6UI&#10;ggttUYvry+TOQyc3Y5KO4783BaHLw3l8nGzRm0Z05HxtWcHbMAFBnFtdc6ng57AafIDwAVljY5kU&#10;3MjDYv78lGGq7ZV31O1DKeII+xQVVCG0qZQ+r8igH9qWOHqFdQZDlK6U2uE1jptGjpLkXRqsORIq&#10;bGlZUX7e/5rIzcuNuxxP535dbDerC3fTr8O3Uq8v/ecMRKA+/Icf7bVWMJqM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boDcxAAAANwAAAAPAAAAAAAAAAAA&#10;AAAAAKECAABkcnMvZG93bnJldi54bWxQSwUGAAAAAAQABAD5AAAAkgMAAAAA&#10;">
                    <v:stroke dashstyle="dash"/>
                  </v:line>
                  <v:line id="直接连接符 90" o:spid="_x0000_s1181" style="position:absolute;visibility:visible;mso-wrap-style:square" from="5791,269643" to="5852,269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cYqMQAAADcAAAADwAAAGRycy9kb3ducmV2LnhtbESPS2sCMRSF94X+h3AL3WmmoqWOE6UI&#10;ggttUYvry+TOQyc3Y5KO4783BaHLw3l8nGzRm0Z05HxtWcHbMAFBnFtdc6ng57AafIDwAVljY5kU&#10;3MjDYv78lGGq7ZV31O1DKeII+xQVVCG0qZQ+r8igH9qWOHqFdQZDlK6U2uE1jptGjpLkXRqsORIq&#10;bGlZUX7e/5rIzcuNuxxP535dbDerC3fTr8O3Uq8v/ecMRKA+/Icf7bVWMJqM4e9MPAJ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hxioxAAAANwAAAAPAAAAAAAAAAAA&#10;AAAAAKECAABkcnMvZG93bnJldi54bWxQSwUGAAAAAAQABAD5AAAAkgMAAAAA&#10;">
                    <v:stroke dashstyle="dash"/>
                  </v:line>
                </v:group>
                <v:group id="_x0000_s1182" style="position:absolute;left:77;top:6921;width:28;height:12" coordorigin="8660,268846" coordsize="2742,12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组合 97" o:spid="_x0000_s1183" style="position:absolute;left:8660;top:268846;width:2743;height:1228" coordorigin="2066,244306" coordsize="3730,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oval id="椭圆 83" o:spid="_x0000_s1184" style="position:absolute;left:2066;top:245705;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zLMIA&#10;AADcAAAADwAAAGRycy9kb3ducmV2LnhtbESPUWsCMRCE3wv9D2ELfas5hbNyNYqIitinqj9guay5&#10;o5dNuKx6/femUOjjMDPfMPPl4Dt1oz61gQ2MRwUo4jrYlp2B82n7NgOVBNliF5gM/FCC5eL5aY6V&#10;DXf+ottRnMoQThUaaERipXWqG/KYRiESZ+8Seo+SZe+07fGe4b7Tk6KYao8t54UGI60bqr+PV28g&#10;7lp7cbUc/NS6sviUTSwPG2NeX4bVByihQf7Df+29NTAp3+H3TD4Ce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HMswgAAANwAAAAPAAAAAAAAAAAAAAAAAJgCAABkcnMvZG93&#10;bnJldi54bWxQSwUGAAAAAAQABAD1AAAAhwMAAAAA&#10;" fillcolor="black" stroked="f" strokeweight="2pt"/>
                    <v:oval id="椭圆 87" o:spid="_x0000_s1185" style="position:absolute;left:4066;top:244306;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nXr8A&#10;AADcAAAADwAAAGRycy9kb3ducmV2LnhtbERPzWoCMRC+C75DGMGbZiuslNUopWgRPVV9gGEzZpdu&#10;JmEz6vbtm0PB48f3v94OvlMP6lMb2MDbvABFXAfbsjNwvexn76CSIFvsApOBX0qw3YxHa6xsePI3&#10;Pc7iVA7hVKGBRiRWWqe6IY9pHiJx5m6h9ygZ9k7bHp853Hd6URRL7bHl3NBgpM+G6p/z3RuIX629&#10;uVqOfmldWZxkF8vjzpjpZPhYgRIa5CX+dx+sgUWZ1+Yz+Qjoz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r+devwAAANwAAAAPAAAAAAAAAAAAAAAAAJgCAABkcnMvZG93bnJl&#10;di54bWxQSwUGAAAAAAQABAD1AAAAhAMAAAAA&#10;" fillcolor="black" stroked="f" strokeweight="2pt"/>
                    <v:oval id="椭圆 89" o:spid="_x0000_s1186" style="position:absolute;left:5677;top:245711;width:119;height:1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fyWsIA&#10;AADcAAAADwAAAGRycy9kb3ducmV2LnhtbESPUWsCMRCE3wv9D2ELfas5hZN6NYqIitinqj9guay5&#10;o5dNuKx6/femUOjjMDPfMPPl4Dt1oz61gQ2MRwUo4jrYlp2B82n79g4qCbLFLjAZ+KEEy8Xz0xwr&#10;G+78RbejOJUhnCo00IjESutUN+QxjUIkzt4l9B4ly95p2+M9w32nJ0Ux1R5bzgsNRlo3VH8fr95A&#10;3LX24mo5+Kl1ZfEpm1geNsa8vgyrD1BCg/yH/9p7a2AyK+H3TD4Ce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JawgAAANwAAAAPAAAAAAAAAAAAAAAAAJgCAABkcnMvZG93&#10;bnJldi54bWxQSwUGAAAAAAQABAD1AAAAhwMAAAAA&#10;" fillcolor="black" stroked="f" strokeweight="2pt"/>
                  </v:group>
                  <v:line id="直接连接符 223" o:spid="_x0000_s1187" style="position:absolute;flip:x;visibility:visible;mso-wrap-style:square" from="8704,268892" to="10182,270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dItcYAAADcAAAADwAAAGRycy9kb3ducmV2LnhtbESPQWsCMRSE74X+h/AKvRTNKiK6GkUK&#10;Qg9e1LLS23Pz3Cy7edkmqW7/fVMQPA4z8w2zXPe2FVfyoXasYDTMQBCXTtdcKfg8bgczECEia2wd&#10;k4JfCrBePT8tMdfuxnu6HmIlEoRDjgpMjF0uZSgNWQxD1xEn7+K8xZikr6T2eEtw28pxlk2lxZrT&#10;gsGO3g2VzeHHKpCz3du335wnTdGcTnNTlEX3tVPq9aXfLEBE6uMjfG9/aAXj+RT+z6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XSLXGAAAA3AAAAA8AAAAAAAAA&#10;AAAAAAAAoQIAAGRycy9kb3ducmV2LnhtbFBLBQYAAAAABAAEAPkAAACUAwAAAAA=&#10;"/>
                  <v:line id="直接连接符 226" o:spid="_x0000_s1188" style="position:absolute;visibility:visible;mso-wrap-style:square" from="10191,268930" to="11390,270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9sUccAAADcAAAADwAAAGRycy9kb3ducmV2LnhtbESPQWvCQBSE7wX/w/IKvdVNLaQ1uopY&#10;CtpDUSvo8Zl9JtHs27C7TdJ/3y0UPA4z8w0znfemFi05X1lW8DRMQBDnVldcKNh/vT++gvABWWNt&#10;mRT8kIf5bHA3xUzbjrfU7kIhIoR9hgrKEJpMSp+XZNAPbUMcvbN1BkOUrpDaYRfhppajJEmlwYrj&#10;QokNLUvKr7tvo+DzeZO2i/XHqj+s01P+tj0dL51T6uG+X0xABOrDLfzfXmkFo/EL/J2JR0DO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P2xRxwAAANwAAAAPAAAAAAAA&#10;AAAAAAAAAKECAABkcnMvZG93bnJldi54bWxQSwUGAAAAAAQABAD5AAAAlQMAAAAA&#10;"/>
                </v:group>
                <v:group id="组合 5" o:spid="_x0000_s1189" style="position:absolute;left:96;top:6920;width:10;height:5" coordorigin="10120,268697" coordsize="994,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组合 4" o:spid="_x0000_s1190" style="position:absolute;left:10256;top:269105;width:612;height:112" coordorigin="10256,269105" coordsize="612,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line id="直接连接符 227" o:spid="_x0000_s1191" style="position:absolute;visibility:visible;mso-wrap-style:square" from="10256,269217" to="10869,26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1uP8MAAADcAAAADwAAAGRycy9kb3ducmV2LnhtbERPy2rCQBTdF/oPwy10VydWCBIdRSwF&#10;7ULqA3R5zVyTaOZOmJkm8e87C8Hl4byn897UoiXnK8sKhoMEBHFudcWFgsP++2MMwgdkjbVlUnAn&#10;D/PZ68sUM2073lK7C4WIIewzVFCG0GRS+rwkg35gG+LIXawzGCJ0hdQOuxhuavmZJKk0WHFsKLGh&#10;ZUn5bfdnFGxGv2m7WP+s+uM6Pedf2/Pp2jml3t/6xQREoD48xQ/3SisYJXF+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9bj/DAAAA3AAAAA8AAAAAAAAAAAAA&#10;AAAAoQIAAGRycy9kb3ducmV2LnhtbFBLBQYAAAAABAAEAPkAAACRAwAAAAA=&#10;"/>
                    <v:group id="组合 3" o:spid="_x0000_s1192" style="position:absolute;left:10256;top:269105;width:611;height:111" coordorigin="10256,269105" coordsize="611,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line id="直接连接符 228" o:spid="_x0000_s1193" style="position:absolute;flip:y;visibility:visible;mso-wrap-style:square" from="10256,269108" to="10256,26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UrMcAAADcAAAADwAAAGRycy9kb3ducmV2LnhtbESPT2sCMRTE74LfIbxCL6VmtaXYrVFE&#10;KHjw4h9WenvdvG6W3bysSdTttzeFgsdhZn7DzBa9bcWFfKgdKxiPMhDEpdM1VwoO+8/nKYgQkTW2&#10;jknBLwVYzIeDGebaXXlLl12sRIJwyFGBibHLpQylIYth5Dri5P04bzEm6SupPV4T3LZykmVv0mLN&#10;acFgRytDZbM7WwVyunk6+eX3a1M0x+O7Kcqi+9oo9fjQLz9AROrjPfzfXmsFL9kE/s6k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h9SsxwAAANwAAAAPAAAAAAAA&#10;AAAAAAAAAKECAABkcnMvZG93bnJldi54bWxQSwUGAAAAAAQABAD5AAAAlQMAAAAA&#10;"/>
                      <v:line id="直接连接符 229" o:spid="_x0000_s1194" style="position:absolute;flip:y;visibility:visible;mso-wrap-style:square" from="10867,269105" to="10867,269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txN8YAAADcAAAADwAAAGRycy9kb3ducmV2LnhtbESPQWsCMRSE7wX/Q3gFL1Kz1lLs1igi&#10;FDx4qcpKb6+b182ym5c1ibr++6Yg9DjMzDfMfNnbVlzIh9qxgsk4A0FcOl1zpeCw/3iagQgRWWPr&#10;mBTcKMByMXiYY67dlT/psouVSBAOOSowMXa5lKE0ZDGMXUecvB/nLcYkfSW1x2uC21Y+Z9mrtFhz&#10;WjDY0dpQ2ezOVoGcbUcnv/p+aYrmeHwzRVl0X1ulho/96h1EpD7+h+/tjVYwzab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LcTfGAAAA3AAAAA8AAAAAAAAA&#10;AAAAAAAAoQIAAGRycy9kb3ducmV2LnhtbFBLBQYAAAAABAAEAPkAAACUAwAAAAA=&#10;"/>
                    </v:group>
                  </v:group>
                  <v:shape id="文本框 230" o:spid="_x0000_s1195" type="#_x0000_t202" style="position:absolute;left:10120;top:268697;width:994;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1KsMA&#10;AADcAAAADwAAAGRycy9kb3ducmV2LnhtbESPwWrDMBBE74X+g9hCb43s1JTiRDGhEOipECfNebE2&#10;lom1MpKa2P76qFDocZiZN8y6Gm0vruRD51hBvshAEDdOd9wqOB52L+8gQkTW2DsmBRMFqDaPD2ss&#10;tbvxnq51bEWCcChRgYlxKKUMjSGLYeEG4uSdnbcYk/St1B5vCW57ucyyN2mx47RgcKAPQ82l/rEK&#10;Tq2dT9/54I22fcFf83Q4uk6p56dxuwIRaYz/4b/2p1bwmhXweyYd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s1KsMAAADcAAAADwAAAAAAAAAAAAAAAACYAgAAZHJzL2Rv&#10;d25yZXYueG1sUEsFBgAAAAAEAAQA9QAAAIgDAAAAAA==&#10;" stroked="f" strokeweight=".5pt">
                    <v:textbox>
                      <w:txbxContent>
                        <w:p w14:paraId="5E7F1EBE" w14:textId="77777777" w:rsidR="002351D8" w:rsidRDefault="002351D8">
                          <w:r>
                            <w:rPr>
                              <w:rFonts w:hint="eastAsia"/>
                            </w:rPr>
                            <w:t>阈值</w:t>
                          </w:r>
                          <w:r>
                            <w:rPr>
                              <w:rFonts w:hint="eastAsia"/>
                            </w:rPr>
                            <w:t>D</w:t>
                          </w:r>
                        </w:p>
                      </w:txbxContent>
                    </v:textbox>
                  </v:shape>
                </v:group>
                <w10:wrap type="topAndBottom"/>
              </v:group>
            </w:pict>
          </mc:Fallback>
        </mc:AlternateContent>
      </w:r>
      <w:bookmarkStart w:id="109" w:name="_Toc23129"/>
      <w:r>
        <w:rPr>
          <w:rFonts w:ascii="宋体" w:hAnsi="宋体" w:cs="宋体" w:hint="eastAsia"/>
          <w:szCs w:val="21"/>
        </w:rPr>
        <w:t xml:space="preserve">图3-7  </w:t>
      </w:r>
      <w:r>
        <w:rPr>
          <w:szCs w:val="21"/>
        </w:rPr>
        <w:t>Douglas-Peucker</w:t>
      </w:r>
      <w:r>
        <w:rPr>
          <w:rFonts w:ascii="宋体" w:hAnsi="宋体" w:cs="宋体" w:hint="eastAsia"/>
          <w:szCs w:val="21"/>
        </w:rPr>
        <w:t>算法示意图</w:t>
      </w:r>
      <w:bookmarkEnd w:id="109"/>
    </w:p>
    <w:p w14:paraId="2E13C883" w14:textId="77777777" w:rsidR="00067B30" w:rsidRDefault="0031372E">
      <w:pPr>
        <w:pStyle w:val="3"/>
        <w:spacing w:before="312" w:after="156"/>
      </w:pPr>
      <w:r>
        <w:rPr>
          <w:rFonts w:hint="eastAsia"/>
        </w:rPr>
        <w:t xml:space="preserve"> </w:t>
      </w:r>
      <w:bookmarkStart w:id="110" w:name="_Toc13819"/>
      <w:r>
        <w:rPr>
          <w:rFonts w:hint="eastAsia"/>
        </w:rPr>
        <w:t>基于</w:t>
      </w:r>
      <w:r>
        <w:rPr>
          <w:rFonts w:ascii="Times New Roman" w:hAnsi="Times New Roman"/>
        </w:rPr>
        <w:t>LOD</w:t>
      </w:r>
      <w:r>
        <w:rPr>
          <w:rFonts w:hint="eastAsia"/>
        </w:rPr>
        <w:t>的矢量数据模型</w:t>
      </w:r>
      <w:bookmarkEnd w:id="110"/>
    </w:p>
    <w:p w14:paraId="4800162B" w14:textId="77777777" w:rsidR="00067B30" w:rsidRDefault="0031372E">
      <w:pPr>
        <w:spacing w:line="500" w:lineRule="exact"/>
        <w:ind w:firstLine="480"/>
        <w:rPr>
          <w:sz w:val="24"/>
        </w:rPr>
      </w:pPr>
      <w:r>
        <w:rPr>
          <w:rFonts w:hint="eastAsia"/>
          <w:sz w:val="24"/>
        </w:rPr>
        <w:t>在上一节中，阐述了矢量数据压缩编码的重要性，介绍了动态矢量数据压缩的算法，以及平台中是如何对矢量要素进行压缩处理的。在大规模的三维场景中，还需要根据不同的分辨率对矢量数据构建和调度，建立多分辨率的矢量数据库。矢量数据模型利用视点控制机制，基于</w:t>
      </w:r>
      <w:r>
        <w:rPr>
          <w:rFonts w:hint="eastAsia"/>
          <w:sz w:val="24"/>
        </w:rPr>
        <w:t>LOD</w:t>
      </w:r>
      <w:r>
        <w:rPr>
          <w:rFonts w:hint="eastAsia"/>
          <w:sz w:val="24"/>
        </w:rPr>
        <w:t>技术进行组织与构建，能够加快网络传输，提高三维渲染的速率与效果，轻松实现其在三维空间中的多尺度表达</w:t>
      </w:r>
      <w:r>
        <w:rPr>
          <w:rFonts w:hint="eastAsia"/>
          <w:sz w:val="24"/>
          <w:vertAlign w:val="superscript"/>
        </w:rPr>
        <w:fldChar w:fldCharType="begin"/>
      </w:r>
      <w:r>
        <w:rPr>
          <w:rFonts w:hint="eastAsia"/>
          <w:sz w:val="24"/>
          <w:vertAlign w:val="superscript"/>
        </w:rPr>
        <w:instrText xml:space="preserve"> REF _Ref20160 \r \h </w:instrText>
      </w:r>
      <w:r>
        <w:rPr>
          <w:rFonts w:hint="eastAsia"/>
          <w:sz w:val="24"/>
          <w:vertAlign w:val="superscript"/>
        </w:rPr>
      </w:r>
      <w:r>
        <w:rPr>
          <w:rFonts w:hint="eastAsia"/>
          <w:sz w:val="24"/>
          <w:vertAlign w:val="superscript"/>
        </w:rPr>
        <w:fldChar w:fldCharType="separate"/>
      </w:r>
      <w:r>
        <w:rPr>
          <w:rFonts w:hint="eastAsia"/>
          <w:sz w:val="24"/>
          <w:vertAlign w:val="superscript"/>
        </w:rPr>
        <w:t>[47</w:t>
      </w:r>
      <w:r>
        <w:rPr>
          <w:rFonts w:hint="eastAsia"/>
          <w:sz w:val="24"/>
          <w:vertAlign w:val="superscript"/>
        </w:rPr>
        <w:fldChar w:fldCharType="end"/>
      </w:r>
      <w:r>
        <w:rPr>
          <w:rFonts w:hint="eastAsia"/>
          <w:sz w:val="24"/>
          <w:vertAlign w:val="superscript"/>
        </w:rPr>
        <w:t>-</w:t>
      </w:r>
      <w:r>
        <w:rPr>
          <w:rFonts w:hint="eastAsia"/>
          <w:sz w:val="24"/>
          <w:vertAlign w:val="superscript"/>
        </w:rPr>
        <w:fldChar w:fldCharType="begin"/>
      </w:r>
      <w:r>
        <w:rPr>
          <w:rFonts w:hint="eastAsia"/>
          <w:sz w:val="24"/>
          <w:vertAlign w:val="superscript"/>
        </w:rPr>
        <w:instrText xml:space="preserve"> REF _Ref20164 \r \h </w:instrText>
      </w:r>
      <w:r>
        <w:rPr>
          <w:rFonts w:hint="eastAsia"/>
          <w:sz w:val="24"/>
          <w:vertAlign w:val="superscript"/>
        </w:rPr>
      </w:r>
      <w:r>
        <w:rPr>
          <w:rFonts w:hint="eastAsia"/>
          <w:sz w:val="24"/>
          <w:vertAlign w:val="superscript"/>
        </w:rPr>
        <w:fldChar w:fldCharType="separate"/>
      </w:r>
      <w:r>
        <w:rPr>
          <w:rFonts w:hint="eastAsia"/>
          <w:sz w:val="24"/>
          <w:vertAlign w:val="superscript"/>
        </w:rPr>
        <w:t>48]</w:t>
      </w:r>
      <w:r>
        <w:rPr>
          <w:rFonts w:hint="eastAsia"/>
          <w:sz w:val="24"/>
          <w:vertAlign w:val="superscript"/>
        </w:rPr>
        <w:fldChar w:fldCharType="end"/>
      </w:r>
      <w:r>
        <w:rPr>
          <w:rFonts w:hint="eastAsia"/>
          <w:sz w:val="24"/>
        </w:rPr>
        <w:t>。</w:t>
      </w:r>
    </w:p>
    <w:p w14:paraId="465F3B86" w14:textId="77777777" w:rsidR="00067B30" w:rsidRDefault="0031372E">
      <w:pPr>
        <w:spacing w:line="500" w:lineRule="exact"/>
        <w:ind w:firstLine="480"/>
        <w:rPr>
          <w:rFonts w:ascii="宋体" w:hAnsi="宋体" w:cs="宋体"/>
          <w:sz w:val="24"/>
        </w:rPr>
      </w:pPr>
      <w:r>
        <w:rPr>
          <w:rFonts w:hint="eastAsia"/>
          <w:sz w:val="24"/>
        </w:rPr>
        <w:t>细节层次模型（</w:t>
      </w:r>
      <w:r>
        <w:rPr>
          <w:rFonts w:hint="eastAsia"/>
          <w:sz w:val="24"/>
        </w:rPr>
        <w:t>Levels of Detail</w:t>
      </w:r>
      <w:r>
        <w:rPr>
          <w:rFonts w:hint="eastAsia"/>
          <w:sz w:val="24"/>
        </w:rPr>
        <w:t>，简称</w:t>
      </w:r>
      <w:r>
        <w:rPr>
          <w:rFonts w:hint="eastAsia"/>
          <w:sz w:val="24"/>
        </w:rPr>
        <w:t>LOD</w:t>
      </w:r>
      <w:r>
        <w:rPr>
          <w:rFonts w:hint="eastAsia"/>
          <w:sz w:val="24"/>
        </w:rPr>
        <w:t>）的概念最初是由</w:t>
      </w:r>
      <w:r>
        <w:rPr>
          <w:rFonts w:hint="eastAsia"/>
          <w:sz w:val="24"/>
        </w:rPr>
        <w:t>Clark</w:t>
      </w:r>
      <w:r>
        <w:rPr>
          <w:rFonts w:hint="eastAsia"/>
          <w:sz w:val="24"/>
          <w:vertAlign w:val="superscript"/>
        </w:rPr>
        <w:fldChar w:fldCharType="begin"/>
      </w:r>
      <w:r>
        <w:rPr>
          <w:rFonts w:hint="eastAsia"/>
          <w:sz w:val="24"/>
          <w:vertAlign w:val="superscript"/>
        </w:rPr>
        <w:instrText xml:space="preserve"> REF _Ref20366 \r \h </w:instrText>
      </w:r>
      <w:r>
        <w:rPr>
          <w:rFonts w:hint="eastAsia"/>
          <w:sz w:val="24"/>
          <w:vertAlign w:val="superscript"/>
        </w:rPr>
      </w:r>
      <w:r>
        <w:rPr>
          <w:rFonts w:hint="eastAsia"/>
          <w:sz w:val="24"/>
          <w:vertAlign w:val="superscript"/>
        </w:rPr>
        <w:fldChar w:fldCharType="separate"/>
      </w:r>
      <w:r>
        <w:rPr>
          <w:rFonts w:hint="eastAsia"/>
          <w:sz w:val="24"/>
          <w:vertAlign w:val="superscript"/>
        </w:rPr>
        <w:t>[49]</w:t>
      </w:r>
      <w:r>
        <w:rPr>
          <w:rFonts w:hint="eastAsia"/>
          <w:sz w:val="24"/>
          <w:vertAlign w:val="superscript"/>
        </w:rPr>
        <w:fldChar w:fldCharType="end"/>
      </w:r>
      <w:r>
        <w:rPr>
          <w:rFonts w:hint="eastAsia"/>
          <w:sz w:val="24"/>
        </w:rPr>
        <w:t>提出的，已广泛应用于飞行模拟、虚拟现实、实时图像通信、游戏行业等众多领域。它的核心思想是：在不影响物体模型呈现的视觉效果的前提下，依据其顶点对于所处环境的重要性及位置情况。通过抽稀处理将模型表面的细节部分加以简化，</w:t>
      </w:r>
      <w:r>
        <w:rPr>
          <w:rFonts w:ascii="宋体" w:hAnsi="宋体" w:cs="宋体" w:hint="eastAsia"/>
          <w:sz w:val="24"/>
        </w:rPr>
        <w:lastRenderedPageBreak/>
        <w:t>从而降低不重要的景物的细节度和面数，减弱三维场景的几何复杂性</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_Ref20631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[50</w:t>
      </w:r>
      <w:r>
        <w:rPr>
          <w:rFonts w:ascii="宋体" w:hAnsi="宋体" w:cs="宋体" w:hint="eastAsia"/>
          <w:sz w:val="24"/>
          <w:vertAlign w:val="superscript"/>
        </w:rPr>
        <w:fldChar w:fldCharType="end"/>
      </w:r>
      <w:r>
        <w:rPr>
          <w:rFonts w:ascii="宋体" w:hAnsi="宋体" w:cs="宋体" w:hint="eastAsia"/>
          <w:sz w:val="24"/>
          <w:vertAlign w:val="superscript"/>
        </w:rPr>
        <w: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_Ref21499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52]</w:t>
      </w:r>
      <w:r>
        <w:rPr>
          <w:rFonts w:ascii="宋体" w:hAnsi="宋体" w:cs="宋体" w:hint="eastAsia"/>
          <w:sz w:val="24"/>
          <w:vertAlign w:val="superscript"/>
        </w:rPr>
        <w:fldChar w:fldCharType="end"/>
      </w:r>
      <w:r>
        <w:rPr>
          <w:rFonts w:ascii="宋体" w:hAnsi="宋体" w:cs="宋体" w:hint="eastAsia"/>
          <w:sz w:val="24"/>
        </w:rPr>
        <w:t>。</w:t>
      </w:r>
    </w:p>
    <w:p w14:paraId="4E7B5D98" w14:textId="77777777" w:rsidR="00067B30" w:rsidRDefault="0031372E">
      <w:pPr>
        <w:spacing w:line="500" w:lineRule="exact"/>
        <w:ind w:firstLine="480"/>
        <w:rPr>
          <w:sz w:val="24"/>
        </w:rPr>
      </w:pPr>
      <w:r>
        <w:rPr>
          <w:rFonts w:hint="eastAsia"/>
          <w:sz w:val="24"/>
        </w:rPr>
        <w:t>使用</w:t>
      </w:r>
      <w:r>
        <w:rPr>
          <w:rFonts w:hint="eastAsia"/>
          <w:sz w:val="24"/>
        </w:rPr>
        <w:t>LOD</w:t>
      </w:r>
      <w:r>
        <w:rPr>
          <w:rFonts w:hint="eastAsia"/>
          <w:sz w:val="24"/>
        </w:rPr>
        <w:t>模型，需要对每一个数据模型，建立不同分辨率下逼近原数据模型的较粗的几何模型。然后根据判定算法，在不同的标准下选择对应的几何层次模型替代原始的数据模型。从而实现快速绘制复杂三维场景，提高渲染运算的效率，具有很好的三维图形渲染效果，提高了场景的可交互性。在进行三维场景绘制时，通常是根据数据模型与相机的距离，决定使用哪种精细程度的几何层次模型，如下图（图</w:t>
      </w:r>
      <w:r>
        <w:rPr>
          <w:rFonts w:hint="eastAsia"/>
          <w:sz w:val="24"/>
        </w:rPr>
        <w:t>3-8</w:t>
      </w:r>
      <w:r>
        <w:rPr>
          <w:rFonts w:hint="eastAsia"/>
          <w:sz w:val="24"/>
        </w:rPr>
        <w:t>）所示。</w:t>
      </w:r>
    </w:p>
    <w:p w14:paraId="6DC268DB" w14:textId="77777777" w:rsidR="00067B30" w:rsidRDefault="0031372E">
      <w:pPr>
        <w:jc w:val="center"/>
        <w:rPr>
          <w:rStyle w:val="Char2"/>
        </w:rPr>
      </w:pPr>
      <w:r>
        <w:rPr>
          <w:rStyle w:val="Char2"/>
          <w:rFonts w:hint="eastAsia"/>
          <w:noProof/>
        </w:rPr>
        <w:drawing>
          <wp:anchor distT="0" distB="0" distL="114300" distR="114300" simplePos="0" relativeHeight="251730944" behindDoc="0" locked="0" layoutInCell="1" allowOverlap="1" wp14:anchorId="6445C428" wp14:editId="638316B5">
            <wp:simplePos x="0" y="0"/>
            <wp:positionH relativeFrom="column">
              <wp:posOffset>1183640</wp:posOffset>
            </wp:positionH>
            <wp:positionV relativeFrom="paragraph">
              <wp:posOffset>42545</wp:posOffset>
            </wp:positionV>
            <wp:extent cx="2780665" cy="2074545"/>
            <wp:effectExtent l="0" t="0" r="635" b="1905"/>
            <wp:wrapTopAndBottom/>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35" cstate="print"/>
                    <a:stretch>
                      <a:fillRect/>
                    </a:stretch>
                  </pic:blipFill>
                  <pic:spPr>
                    <a:xfrm>
                      <a:off x="0" y="0"/>
                      <a:ext cx="2780665" cy="2074545"/>
                    </a:xfrm>
                    <a:prstGeom prst="rect">
                      <a:avLst/>
                    </a:prstGeom>
                    <a:noFill/>
                    <a:ln w="9525">
                      <a:noFill/>
                    </a:ln>
                  </pic:spPr>
                </pic:pic>
              </a:graphicData>
            </a:graphic>
          </wp:anchor>
        </w:drawing>
      </w:r>
      <w:bookmarkStart w:id="111" w:name="_Toc10397"/>
      <w:bookmarkStart w:id="112" w:name="_Toc308"/>
    </w:p>
    <w:p w14:paraId="563D9530" w14:textId="77777777" w:rsidR="00067B30" w:rsidRDefault="0031372E">
      <w:pPr>
        <w:spacing w:afterLines="50" w:after="156"/>
        <w:jc w:val="center"/>
        <w:rPr>
          <w:rStyle w:val="Char2"/>
        </w:rPr>
      </w:pPr>
      <w:bookmarkStart w:id="113" w:name="_Toc20359"/>
      <w:bookmarkEnd w:id="111"/>
      <w:bookmarkEnd w:id="112"/>
      <w:r>
        <w:rPr>
          <w:rStyle w:val="Char2"/>
          <w:rFonts w:hint="eastAsia"/>
        </w:rPr>
        <w:t>图</w:t>
      </w:r>
      <w:r>
        <w:rPr>
          <w:rStyle w:val="Char2"/>
          <w:rFonts w:hint="eastAsia"/>
        </w:rPr>
        <w:t>3-8  LOD</w:t>
      </w:r>
      <w:r>
        <w:rPr>
          <w:rStyle w:val="Char2"/>
          <w:rFonts w:hint="eastAsia"/>
        </w:rPr>
        <w:t>模型中视距与细节层次的关系</w:t>
      </w:r>
    </w:p>
    <w:bookmarkEnd w:id="113"/>
    <w:p w14:paraId="1391478E" w14:textId="77777777" w:rsidR="00067B30" w:rsidRDefault="0031372E">
      <w:pPr>
        <w:spacing w:line="500" w:lineRule="exact"/>
        <w:ind w:firstLine="480"/>
        <w:rPr>
          <w:sz w:val="24"/>
        </w:rPr>
      </w:pPr>
      <w:r>
        <w:rPr>
          <w:rFonts w:hint="eastAsia"/>
          <w:sz w:val="24"/>
        </w:rPr>
        <w:t>众所周知，在矢量数据中，地理要素按照类型划分具有不同的重要程度。基于</w:t>
      </w:r>
      <w:r>
        <w:rPr>
          <w:rFonts w:hint="eastAsia"/>
          <w:sz w:val="24"/>
        </w:rPr>
        <w:t>LOD</w:t>
      </w:r>
      <w:r>
        <w:rPr>
          <w:rFonts w:hint="eastAsia"/>
          <w:sz w:val="24"/>
        </w:rPr>
        <w:t>的矢量数据模型可以首先根据矢量要素的类型所代表的重要性分层。在三维场景中，根据相机与地球的距离远近显示不同类型、具有不同重要性的矢量地理要素，如对区域界线的显示，根据距离由远到近依次显示国界、省界、地区界、县界、村界。然后对于同种类型的矢量地理要素，再依据远近程度，使用抽稀处理方法显示不同精细程度的矢量要素，这就是基于</w:t>
      </w:r>
      <w:r>
        <w:rPr>
          <w:rFonts w:hint="eastAsia"/>
          <w:sz w:val="24"/>
        </w:rPr>
        <w:t>LOD</w:t>
      </w:r>
      <w:r>
        <w:rPr>
          <w:rFonts w:hint="eastAsia"/>
          <w:sz w:val="24"/>
        </w:rPr>
        <w:t>的多分辨率矢量数据模型。</w:t>
      </w:r>
    </w:p>
    <w:p w14:paraId="4772C264" w14:textId="77777777" w:rsidR="00067B30" w:rsidRDefault="0031372E">
      <w:pPr>
        <w:spacing w:line="500" w:lineRule="exact"/>
        <w:ind w:firstLine="480"/>
        <w:rPr>
          <w:sz w:val="24"/>
        </w:rPr>
      </w:pPr>
      <w:r>
        <w:rPr>
          <w:rFonts w:hint="eastAsia"/>
          <w:sz w:val="24"/>
        </w:rPr>
        <w:t>当三维场景缩放到不同等级时，能够灵活调用不同类型和不同精细程度的矢量数据。其中，抽稀处理是使用上一节所介绍的矢量数据压缩算法中的道格拉斯</w:t>
      </w:r>
      <w:r>
        <w:rPr>
          <w:rFonts w:hint="eastAsia"/>
          <w:sz w:val="24"/>
        </w:rPr>
        <w:t>-</w:t>
      </w:r>
      <w:r>
        <w:rPr>
          <w:rFonts w:hint="eastAsia"/>
          <w:sz w:val="24"/>
        </w:rPr>
        <w:t>普克法，能够在保证原始数据特征的同时，实现较高精度的压缩，对矢量数据进行最大限度的压缩。使用道格拉斯</w:t>
      </w:r>
      <w:r>
        <w:rPr>
          <w:rFonts w:hint="eastAsia"/>
          <w:sz w:val="24"/>
        </w:rPr>
        <w:t>-</w:t>
      </w:r>
      <w:r>
        <w:rPr>
          <w:rFonts w:hint="eastAsia"/>
          <w:sz w:val="24"/>
        </w:rPr>
        <w:t>普克法还能根据使用者对三维可视化的需求设置合适的距离阈值，具有很高的灵活性。</w:t>
      </w:r>
    </w:p>
    <w:p w14:paraId="18984BD3" w14:textId="77777777" w:rsidR="00067B30" w:rsidRDefault="0031372E">
      <w:pPr>
        <w:pStyle w:val="2"/>
        <w:spacing w:before="312" w:after="156"/>
      </w:pPr>
      <w:r>
        <w:rPr>
          <w:rFonts w:hint="eastAsia"/>
        </w:rPr>
        <w:lastRenderedPageBreak/>
        <w:t xml:space="preserve"> </w:t>
      </w:r>
      <w:bookmarkStart w:id="114" w:name="_Toc2548"/>
      <w:r>
        <w:rPr>
          <w:rFonts w:hint="eastAsia"/>
        </w:rPr>
        <w:t>切片可视化及管理</w:t>
      </w:r>
      <w:bookmarkEnd w:id="114"/>
    </w:p>
    <w:p w14:paraId="25A19ACC" w14:textId="77777777" w:rsidR="00067B30" w:rsidRDefault="0031372E">
      <w:pPr>
        <w:spacing w:line="500" w:lineRule="exact"/>
        <w:ind w:firstLine="480"/>
        <w:rPr>
          <w:sz w:val="24"/>
        </w:rPr>
      </w:pPr>
      <w:r>
        <w:rPr>
          <w:rFonts w:hint="eastAsia"/>
          <w:sz w:val="24"/>
        </w:rPr>
        <w:t>在构建三维地球时，需要使用到大量的、高分辨率的地图切片。地图切片包括了遥感影像数据切片以及高程数据切片，切片的可视化就是对以上两类数据的可视化呈现，供用户浏览交互。</w:t>
      </w:r>
    </w:p>
    <w:p w14:paraId="43BC3FFA" w14:textId="77777777" w:rsidR="00067B30" w:rsidRDefault="0031372E">
      <w:pPr>
        <w:spacing w:line="500" w:lineRule="exact"/>
        <w:ind w:firstLine="480"/>
        <w:rPr>
          <w:sz w:val="24"/>
        </w:rPr>
      </w:pPr>
      <w:r>
        <w:rPr>
          <w:rFonts w:hint="eastAsia"/>
          <w:sz w:val="24"/>
        </w:rPr>
        <w:t>切片数据具有数据量大、数据结构复杂的特点。在用户与三维虚拟地球系统进行交互的过程中，需要服务器端快速地对用户的请求作出响应，迅速返回用户所浏览区域的切片数据并组织到三维虚拟地球上。如何实现所需切片的及时返回是系统高效运行的关键。</w:t>
      </w:r>
    </w:p>
    <w:p w14:paraId="27EF38AE" w14:textId="77777777" w:rsidR="00067B30" w:rsidRDefault="0031372E">
      <w:pPr>
        <w:spacing w:line="500" w:lineRule="exact"/>
        <w:ind w:firstLine="480"/>
        <w:rPr>
          <w:sz w:val="24"/>
        </w:rPr>
      </w:pPr>
      <w:r>
        <w:rPr>
          <w:rFonts w:hint="eastAsia"/>
          <w:sz w:val="24"/>
        </w:rPr>
        <w:t>若每次切换视点都从服务器端请求切片数据，需要消耗很多资源和内存。并且通常用户在进行漫游操作时，不会使视窗区域范围有很大的变动。因此请求到切片数据将其保存到本地，供下一次访问时直接调用是有必要的。但是浏览器的内存是十分有限的，不可能把所有已经请求过的切片数据都保存下来，需要设计合理的切片缓存机制。本节将从切片的基本概念、切片数据的组织以及切片加载与缓存机制等方面进行阐述。</w:t>
      </w:r>
    </w:p>
    <w:p w14:paraId="1F5E4367" w14:textId="77777777" w:rsidR="00067B30" w:rsidRDefault="0031372E">
      <w:pPr>
        <w:pStyle w:val="3"/>
        <w:spacing w:before="312" w:after="156"/>
      </w:pPr>
      <w:r>
        <w:rPr>
          <w:rFonts w:hint="eastAsia"/>
        </w:rPr>
        <w:t xml:space="preserve"> </w:t>
      </w:r>
      <w:bookmarkStart w:id="115" w:name="_Toc19447"/>
      <w:r>
        <w:rPr>
          <w:rFonts w:hint="eastAsia"/>
        </w:rPr>
        <w:t>切片数据组织</w:t>
      </w:r>
      <w:bookmarkEnd w:id="115"/>
    </w:p>
    <w:p w14:paraId="7E4C983C" w14:textId="77777777" w:rsidR="00067B30" w:rsidRDefault="0031372E">
      <w:pPr>
        <w:spacing w:line="500" w:lineRule="exact"/>
        <w:ind w:firstLine="480"/>
        <w:rPr>
          <w:rFonts w:ascii="宋体" w:hAnsi="宋体" w:cs="宋体"/>
          <w:sz w:val="24"/>
        </w:rPr>
      </w:pPr>
      <w:r>
        <w:rPr>
          <w:rFonts w:hint="eastAsia"/>
          <w:sz w:val="24"/>
        </w:rPr>
        <w:t>对于地图切片的静态处理，通常是根据基于线性四叉树的</w:t>
      </w:r>
      <w:r>
        <w:rPr>
          <w:rFonts w:hint="eastAsia"/>
          <w:sz w:val="24"/>
        </w:rPr>
        <w:t>LOD</w:t>
      </w:r>
      <w:r>
        <w:rPr>
          <w:rFonts w:hint="eastAsia"/>
          <w:sz w:val="24"/>
        </w:rPr>
        <w:t>模型，对海量遥感影像以及高程数据进行先分层后分块的处理。得到按照切片级别进行组织、数据量呈金字塔形状的切片金字塔</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_Ref22949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[53</w:t>
      </w:r>
      <w:r>
        <w:rPr>
          <w:rFonts w:ascii="宋体" w:hAnsi="宋体" w:cs="宋体" w:hint="eastAsia"/>
          <w:sz w:val="24"/>
          <w:vertAlign w:val="superscript"/>
        </w:rPr>
        <w:fldChar w:fldCharType="end"/>
      </w:r>
      <w:r>
        <w:rPr>
          <w:rFonts w:ascii="宋体" w:hAnsi="宋体" w:cs="宋体" w:hint="eastAsia"/>
          <w:sz w:val="24"/>
          <w:vertAlign w:val="superscript"/>
        </w:rPr>
        <w:t>-</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_Ref22956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54]</w:t>
      </w:r>
      <w:r>
        <w:rPr>
          <w:rFonts w:ascii="宋体" w:hAnsi="宋体" w:cs="宋体" w:hint="eastAsia"/>
          <w:sz w:val="24"/>
          <w:vertAlign w:val="superscript"/>
        </w:rPr>
        <w:fldChar w:fldCharType="end"/>
      </w:r>
      <w:r>
        <w:rPr>
          <w:rFonts w:ascii="宋体" w:hAnsi="宋体" w:cs="宋体" w:hint="eastAsia"/>
          <w:sz w:val="24"/>
        </w:rPr>
        <w:t>。</w:t>
      </w:r>
    </w:p>
    <w:p w14:paraId="5B79437C" w14:textId="77777777" w:rsidR="00067B30" w:rsidRDefault="0031372E">
      <w:pPr>
        <w:spacing w:line="500" w:lineRule="exact"/>
        <w:ind w:firstLine="480"/>
        <w:rPr>
          <w:sz w:val="24"/>
        </w:rPr>
      </w:pPr>
      <w:r>
        <w:rPr>
          <w:rFonts w:hint="eastAsia"/>
          <w:sz w:val="24"/>
        </w:rPr>
        <w:t>首先需要按照不同分辨率的高程或影像数据进行纵向分层处理，相同分辨率的数据组织在一起。然后再对数据进行横向分幅，将数据切割为固定大小的图片，并保存为指定的数据格式文件，按照体现切片地理范围的规则对每张图片命名。最后需要将这些不同分辨率的呈现金字塔状的数据结构保存在服务器中。这种切片金字塔模型从顶层到底层，每一层级的切片数量呈指数级增长，但所覆盖的地理范围相同。不过由于每个切片具有相同的像素值，因此每个切片所表示的地理范围减小，也使用户能够浏览到更清晰的地图，如下图</w:t>
      </w:r>
      <w:r>
        <w:rPr>
          <w:rFonts w:hint="eastAsia"/>
          <w:sz w:val="24"/>
        </w:rPr>
        <w:t>3-9</w:t>
      </w:r>
      <w:r>
        <w:rPr>
          <w:rFonts w:hint="eastAsia"/>
          <w:sz w:val="24"/>
        </w:rPr>
        <w:t>所示。</w:t>
      </w:r>
    </w:p>
    <w:p w14:paraId="561ED878" w14:textId="77777777" w:rsidR="00067B30" w:rsidRDefault="00067B30">
      <w:pPr>
        <w:spacing w:line="500" w:lineRule="exact"/>
        <w:ind w:firstLine="480"/>
        <w:rPr>
          <w:sz w:val="24"/>
        </w:rPr>
      </w:pPr>
    </w:p>
    <w:p w14:paraId="78634710" w14:textId="77777777" w:rsidR="00067B30" w:rsidRDefault="0031372E">
      <w:pPr>
        <w:pStyle w:val="a3"/>
        <w:ind w:firstLineChars="0" w:firstLine="0"/>
        <w:jc w:val="center"/>
        <w:rPr>
          <w:rFonts w:ascii="宋体" w:hAnsi="宋体" w:cs="宋体"/>
          <w:sz w:val="24"/>
          <w:szCs w:val="24"/>
        </w:rPr>
      </w:pPr>
      <w:r>
        <w:rPr>
          <w:noProof/>
        </w:rPr>
        <w:lastRenderedPageBreak/>
        <w:drawing>
          <wp:inline distT="0" distB="0" distL="114300" distR="114300" wp14:anchorId="370B1856" wp14:editId="3FB17B60">
            <wp:extent cx="2590800" cy="1270635"/>
            <wp:effectExtent l="0" t="0" r="0" b="571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36" cstate="print"/>
                    <a:stretch>
                      <a:fillRect/>
                    </a:stretch>
                  </pic:blipFill>
                  <pic:spPr>
                    <a:xfrm>
                      <a:off x="0" y="0"/>
                      <a:ext cx="2590800" cy="1270635"/>
                    </a:xfrm>
                    <a:prstGeom prst="rect">
                      <a:avLst/>
                    </a:prstGeom>
                    <a:noFill/>
                    <a:ln w="9525">
                      <a:noFill/>
                    </a:ln>
                  </pic:spPr>
                </pic:pic>
              </a:graphicData>
            </a:graphic>
          </wp:inline>
        </w:drawing>
      </w:r>
    </w:p>
    <w:p w14:paraId="13AA17FE" w14:textId="77777777" w:rsidR="00067B30" w:rsidRDefault="00067B30">
      <w:pPr>
        <w:jc w:val="center"/>
        <w:rPr>
          <w:rStyle w:val="Char2"/>
        </w:rPr>
      </w:pPr>
    </w:p>
    <w:p w14:paraId="7F672364" w14:textId="77777777" w:rsidR="00067B30" w:rsidRDefault="0031372E">
      <w:pPr>
        <w:spacing w:afterLines="50" w:after="156"/>
        <w:jc w:val="center"/>
        <w:rPr>
          <w:rStyle w:val="Char2"/>
        </w:rPr>
      </w:pPr>
      <w:bookmarkStart w:id="116" w:name="_Toc2716"/>
      <w:r>
        <w:rPr>
          <w:rStyle w:val="Char2"/>
          <w:rFonts w:hint="eastAsia"/>
        </w:rPr>
        <w:t>图</w:t>
      </w:r>
      <w:r>
        <w:rPr>
          <w:rStyle w:val="Char2"/>
          <w:rFonts w:hint="eastAsia"/>
        </w:rPr>
        <w:t xml:space="preserve">3-9 </w:t>
      </w:r>
      <w:r>
        <w:rPr>
          <w:rStyle w:val="Char2"/>
          <w:rFonts w:hint="eastAsia"/>
        </w:rPr>
        <w:t>切片金字塔模型</w:t>
      </w:r>
    </w:p>
    <w:bookmarkEnd w:id="116"/>
    <w:p w14:paraId="32C5B568" w14:textId="77777777" w:rsidR="00067B30" w:rsidRDefault="0031372E">
      <w:pPr>
        <w:spacing w:line="500" w:lineRule="exact"/>
        <w:ind w:firstLine="480"/>
        <w:rPr>
          <w:sz w:val="24"/>
        </w:rPr>
      </w:pPr>
      <w:r>
        <w:rPr>
          <w:rFonts w:hint="eastAsia"/>
          <w:sz w:val="24"/>
        </w:rPr>
        <w:t>切片数据的这种金字塔状的组织方式，使得浏览三维虚拟地球时，能够根据目前的视点和视角信息计算当前屏幕范围内对应的切片数据，对这些数据进行动态调度。这种金字塔模型在保证数据渲染精细程度的条件下提高了地图显示的速度，大大的缩减系统访问时间与数据量，提高了三维</w:t>
      </w:r>
      <w:r>
        <w:rPr>
          <w:rFonts w:hint="eastAsia"/>
          <w:sz w:val="24"/>
        </w:rPr>
        <w:t>WebGIS</w:t>
      </w:r>
      <w:r>
        <w:rPr>
          <w:rFonts w:hint="eastAsia"/>
          <w:sz w:val="24"/>
        </w:rPr>
        <w:t>平台的整体性能和用户体验。</w:t>
      </w:r>
    </w:p>
    <w:p w14:paraId="65CD16D8" w14:textId="77777777" w:rsidR="00067B30" w:rsidRDefault="0031372E">
      <w:pPr>
        <w:pStyle w:val="3"/>
        <w:spacing w:before="312" w:after="156"/>
      </w:pPr>
      <w:r>
        <w:rPr>
          <w:rFonts w:hint="eastAsia"/>
        </w:rPr>
        <w:t xml:space="preserve"> </w:t>
      </w:r>
      <w:bookmarkStart w:id="117" w:name="_Toc31828"/>
      <w:r>
        <w:rPr>
          <w:rFonts w:hint="eastAsia"/>
        </w:rPr>
        <w:t>切片缓存与预加载机制</w:t>
      </w:r>
      <w:bookmarkEnd w:id="117"/>
    </w:p>
    <w:p w14:paraId="07F241ED" w14:textId="77777777" w:rsidR="00067B30" w:rsidRDefault="0031372E">
      <w:pPr>
        <w:spacing w:line="500" w:lineRule="exact"/>
        <w:ind w:firstLine="480"/>
        <w:rPr>
          <w:sz w:val="24"/>
        </w:rPr>
      </w:pPr>
      <w:r>
        <w:rPr>
          <w:rFonts w:hint="eastAsia"/>
          <w:sz w:val="24"/>
        </w:rPr>
        <w:t>面向</w:t>
      </w:r>
      <w:r>
        <w:rPr>
          <w:rFonts w:hint="eastAsia"/>
          <w:sz w:val="24"/>
        </w:rPr>
        <w:t>Web</w:t>
      </w:r>
      <w:r>
        <w:rPr>
          <w:rFonts w:hint="eastAsia"/>
          <w:sz w:val="24"/>
        </w:rPr>
        <w:t>服务的三维虚拟地球在进行遥感影像和高程数据的可视化时，需要用到全球海量的、数据文件多、数据结构复杂的切片数据。切片缓存、使用</w:t>
      </w:r>
      <w:r>
        <w:rPr>
          <w:rFonts w:hint="eastAsia"/>
          <w:sz w:val="24"/>
        </w:rPr>
        <w:t>LRU</w:t>
      </w:r>
      <w:r>
        <w:rPr>
          <w:rFonts w:hint="eastAsia"/>
          <w:sz w:val="24"/>
        </w:rPr>
        <w:t>算法更新缓存数组以及切片预加载等策略，可以提高系统运行效率，保证系统浏览的流畅性。</w:t>
      </w:r>
    </w:p>
    <w:p w14:paraId="73D7D253" w14:textId="77777777" w:rsidR="00067B30" w:rsidRDefault="0031372E">
      <w:pPr>
        <w:spacing w:line="500" w:lineRule="exact"/>
        <w:ind w:firstLine="480"/>
        <w:rPr>
          <w:rFonts w:ascii="宋体" w:hAnsi="宋体" w:cs="宋体"/>
          <w:sz w:val="24"/>
        </w:rPr>
      </w:pPr>
      <w:r>
        <w:rPr>
          <w:rFonts w:ascii="宋体" w:hAnsi="宋体" w:cs="宋体" w:hint="eastAsia"/>
          <w:sz w:val="24"/>
        </w:rPr>
        <w:t>（1）切片缓存和替换策略</w:t>
      </w:r>
    </w:p>
    <w:p w14:paraId="39ACA0F4" w14:textId="77777777" w:rsidR="00067B30" w:rsidRDefault="0031372E">
      <w:pPr>
        <w:spacing w:line="500" w:lineRule="exact"/>
        <w:ind w:firstLine="480"/>
        <w:rPr>
          <w:rFonts w:ascii="宋体" w:hAnsi="宋体" w:cs="宋体"/>
          <w:sz w:val="24"/>
        </w:rPr>
      </w:pPr>
      <w:r>
        <w:rPr>
          <w:rFonts w:hint="eastAsia"/>
          <w:sz w:val="24"/>
        </w:rPr>
        <w:t>当用户漫游三维地球时，通常所请求的切片在之前的访问过程中已经请求过。如果能够将上一次请求的切片缓存到客户端中，并在下一次需要使用时直接从本地内存中调取，而不需要再次从远程服务器下载，这样能够极大提高切片渲染的效率，优化系统性能。由于计算机的内存是有限的，不可能将所有请求过的切片都存储到浏览器客户端中，需要对存储的切片进行有效管理。设计合理的缓存机制，保证在有限的内存中所存放的切片最有可能在下一次请求时被用到</w:t>
      </w:r>
      <w:r>
        <w:rPr>
          <w:rFonts w:ascii="宋体" w:hAnsi="宋体" w:cs="宋体" w:hint="eastAsia"/>
          <w:sz w:val="24"/>
          <w:vertAlign w:val="superscript"/>
        </w:rPr>
        <w:fldChar w:fldCharType="begin"/>
      </w:r>
      <w:r>
        <w:rPr>
          <w:rFonts w:ascii="宋体" w:hAnsi="宋体" w:cs="宋体" w:hint="eastAsia"/>
          <w:sz w:val="24"/>
          <w:vertAlign w:val="superscript"/>
        </w:rPr>
        <w:instrText xml:space="preserve"> REF _Ref23668 \r \h </w:instrText>
      </w:r>
      <w:r>
        <w:rPr>
          <w:rFonts w:ascii="宋体" w:hAnsi="宋体" w:cs="宋体" w:hint="eastAsia"/>
          <w:sz w:val="24"/>
          <w:vertAlign w:val="superscript"/>
        </w:rPr>
      </w:r>
      <w:r>
        <w:rPr>
          <w:rFonts w:ascii="宋体" w:hAnsi="宋体" w:cs="宋体" w:hint="eastAsia"/>
          <w:sz w:val="24"/>
          <w:vertAlign w:val="superscript"/>
        </w:rPr>
        <w:fldChar w:fldCharType="separate"/>
      </w:r>
      <w:r>
        <w:rPr>
          <w:rFonts w:ascii="宋体" w:hAnsi="宋体" w:cs="宋体" w:hint="eastAsia"/>
          <w:sz w:val="24"/>
          <w:vertAlign w:val="superscript"/>
        </w:rPr>
        <w:t>[55]</w:t>
      </w:r>
      <w:r>
        <w:rPr>
          <w:rFonts w:ascii="宋体" w:hAnsi="宋体" w:cs="宋体" w:hint="eastAsia"/>
          <w:sz w:val="24"/>
          <w:vertAlign w:val="superscript"/>
        </w:rPr>
        <w:fldChar w:fldCharType="end"/>
      </w:r>
      <w:r>
        <w:rPr>
          <w:rFonts w:ascii="宋体" w:hAnsi="宋体" w:cs="宋体" w:hint="eastAsia"/>
          <w:sz w:val="24"/>
        </w:rPr>
        <w:t>。</w:t>
      </w:r>
    </w:p>
    <w:p w14:paraId="2EA79293" w14:textId="77777777" w:rsidR="00067B30" w:rsidRDefault="0031372E">
      <w:pPr>
        <w:spacing w:line="500" w:lineRule="exact"/>
        <w:ind w:firstLine="480"/>
        <w:rPr>
          <w:sz w:val="24"/>
        </w:rPr>
      </w:pPr>
      <w:r>
        <w:rPr>
          <w:rFonts w:hint="eastAsia"/>
          <w:sz w:val="24"/>
        </w:rPr>
        <w:t>LRU</w:t>
      </w:r>
      <w:r>
        <w:rPr>
          <w:rFonts w:hint="eastAsia"/>
          <w:sz w:val="24"/>
        </w:rPr>
        <w:t>（</w:t>
      </w:r>
      <w:r>
        <w:rPr>
          <w:rFonts w:hint="eastAsia"/>
          <w:sz w:val="24"/>
        </w:rPr>
        <w:t>Least-Recently Used</w:t>
      </w:r>
      <w:r>
        <w:rPr>
          <w:rFonts w:hint="eastAsia"/>
          <w:sz w:val="24"/>
        </w:rPr>
        <w:t>，最近最少使用）算法是</w:t>
      </w:r>
      <w:r>
        <w:rPr>
          <w:rFonts w:hint="eastAsia"/>
          <w:sz w:val="24"/>
        </w:rPr>
        <w:t>Cesium</w:t>
      </w:r>
      <w:r>
        <w:rPr>
          <w:rFonts w:hint="eastAsia"/>
          <w:sz w:val="24"/>
        </w:rPr>
        <w:t>框架中对缓存切片的替换策略。它的核心原理是：首先创建一个用于存储切片的固定长度的队列，如图</w:t>
      </w:r>
      <w:r>
        <w:rPr>
          <w:rFonts w:hint="eastAsia"/>
          <w:sz w:val="24"/>
        </w:rPr>
        <w:t>3-10</w:t>
      </w:r>
      <w:r>
        <w:rPr>
          <w:rFonts w:hint="eastAsia"/>
          <w:sz w:val="24"/>
        </w:rPr>
        <w:t>，当队列被从服务器上下载的切片填满时则需对该队列进行替换。替换策略是：当切片不在缓存队列时，将最新请求的数据插入到队列的头部。如果存</w:t>
      </w:r>
      <w:r>
        <w:rPr>
          <w:rFonts w:hint="eastAsia"/>
          <w:sz w:val="24"/>
        </w:rPr>
        <w:lastRenderedPageBreak/>
        <w:t>在于缓存队列中，则返回对应的切片数据，并将该对象移动到队列的头部。一旦超过了替换队列的固定长度，就需要删除队列最末存储的切片数据，从而更新替换队列中的数据。实现用刚加载的切片数据，替换缓存中最近场景渲染中使用次数最少的切片，使最近最少使用的切片不断向缓存队列的末端移动。</w:t>
      </w:r>
    </w:p>
    <w:p w14:paraId="6DAED463" w14:textId="77777777" w:rsidR="00067B30" w:rsidRDefault="0031372E">
      <w:pPr>
        <w:spacing w:afterLines="50" w:after="156" w:line="500" w:lineRule="exact"/>
        <w:jc w:val="center"/>
        <w:rPr>
          <w:rStyle w:val="Char2"/>
        </w:rPr>
      </w:pPr>
      <w:r>
        <w:rPr>
          <w:noProof/>
        </w:rPr>
        <mc:AlternateContent>
          <mc:Choice Requires="wpg">
            <w:drawing>
              <wp:anchor distT="0" distB="0" distL="114300" distR="114300" simplePos="0" relativeHeight="253010944" behindDoc="0" locked="0" layoutInCell="1" allowOverlap="1" wp14:anchorId="16D6ED71" wp14:editId="4E5FBA2D">
                <wp:simplePos x="0" y="0"/>
                <wp:positionH relativeFrom="column">
                  <wp:posOffset>152400</wp:posOffset>
                </wp:positionH>
                <wp:positionV relativeFrom="paragraph">
                  <wp:posOffset>212725</wp:posOffset>
                </wp:positionV>
                <wp:extent cx="4972685" cy="1684020"/>
                <wp:effectExtent l="0" t="0" r="0" b="13335"/>
                <wp:wrapTopAndBottom/>
                <wp:docPr id="128" name="组合 66"/>
                <wp:cNvGraphicFramePr/>
                <a:graphic xmlns:a="http://schemas.openxmlformats.org/drawingml/2006/main">
                  <a:graphicData uri="http://schemas.microsoft.com/office/word/2010/wordprocessingGroup">
                    <wpg:wgp>
                      <wpg:cNvGrpSpPr/>
                      <wpg:grpSpPr>
                        <a:xfrm>
                          <a:off x="0" y="0"/>
                          <a:ext cx="4972685" cy="1684020"/>
                          <a:chOff x="5592" y="789516"/>
                          <a:chExt cx="7831" cy="2652"/>
                        </a:xfrm>
                        <a:effectLst/>
                      </wpg:grpSpPr>
                      <pic:pic xmlns:pic="http://schemas.openxmlformats.org/drawingml/2006/picture">
                        <pic:nvPicPr>
                          <pic:cNvPr id="129" name="图片 8"/>
                          <pic:cNvPicPr>
                            <a:picLocks noChangeAspect="1"/>
                          </pic:cNvPicPr>
                        </pic:nvPicPr>
                        <pic:blipFill>
                          <a:blip r:embed="rId37"/>
                          <a:stretch>
                            <a:fillRect/>
                          </a:stretch>
                        </pic:blipFill>
                        <pic:spPr>
                          <a:xfrm>
                            <a:off x="5859" y="790058"/>
                            <a:ext cx="7077" cy="2111"/>
                          </a:xfrm>
                          <a:prstGeom prst="rect">
                            <a:avLst/>
                          </a:prstGeom>
                          <a:noFill/>
                          <a:ln w="9525">
                            <a:noFill/>
                          </a:ln>
                          <a:effectLst/>
                        </pic:spPr>
                      </pic:pic>
                      <wps:wsp>
                        <wps:cNvPr id="130" name="文本框 38"/>
                        <wps:cNvSpPr txBox="1"/>
                        <wps:spPr>
                          <a:xfrm>
                            <a:off x="5592" y="789544"/>
                            <a:ext cx="1637" cy="409"/>
                          </a:xfrm>
                          <a:prstGeom prst="rect">
                            <a:avLst/>
                          </a:prstGeom>
                          <a:noFill/>
                          <a:ln w="6350">
                            <a:noFill/>
                          </a:ln>
                          <a:effectLst/>
                        </wps:spPr>
                        <wps:txbx>
                          <w:txbxContent>
                            <w:p w14:paraId="0BCF3FBD"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新请求的切片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文本框 39"/>
                        <wps:cNvSpPr txBox="1"/>
                        <wps:spPr>
                          <a:xfrm>
                            <a:off x="11487" y="789516"/>
                            <a:ext cx="1937" cy="409"/>
                          </a:xfrm>
                          <a:prstGeom prst="rect">
                            <a:avLst/>
                          </a:prstGeom>
                          <a:noFill/>
                          <a:ln w="6350">
                            <a:noFill/>
                          </a:ln>
                          <a:effectLst/>
                        </wps:spPr>
                        <wps:txbx>
                          <w:txbxContent>
                            <w:p w14:paraId="5B6E6EFA"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最先被替换的切片</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文本框 40"/>
                        <wps:cNvSpPr txBox="1"/>
                        <wps:spPr>
                          <a:xfrm>
                            <a:off x="7952" y="790196"/>
                            <a:ext cx="2190" cy="409"/>
                          </a:xfrm>
                          <a:prstGeom prst="rect">
                            <a:avLst/>
                          </a:prstGeom>
                          <a:noFill/>
                          <a:ln w="6350">
                            <a:noFill/>
                          </a:ln>
                          <a:effectLst/>
                        </wps:spPr>
                        <wps:txbx>
                          <w:txbxContent>
                            <w:p w14:paraId="57B32D81"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当前帧需要加载的切片</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16D6ED71" id="组合 66" o:spid="_x0000_s1196" style="position:absolute;left:0;text-align:left;margin-left:12pt;margin-top:16.75pt;width:391.55pt;height:132.6pt;z-index:253010944" coordorigin="55,7895" coordsize="7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197" type="#_x0000_t75" style="position:absolute;left:58;top:7900;width:71;height: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6TlPCAAAA3AAAAA8AAABkcnMvZG93bnJldi54bWxET0trAjEQvhf6H8IUvNVsLYhuN0ofLErx&#10;oi14HTazD0wmyyZd4783BcHbfHzPKdbRGjHS4DvHCl6mGQjiyumOGwW/P+XzAoQPyBqNY1JwIQ/r&#10;1eNDgbl2Z97TeAiNSCHsc1TQhtDnUvqqJYt+6nrixNVusBgSHBqpBzyncGvkLMvm0mLHqaHFnj5b&#10;qk6HP6vgY74zX8fSHU9+s4+LeKl3r99SqclTfH8DESiGu/jm3uo0f7aE/2fSBXJ1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uk5TwgAAANwAAAAPAAAAAAAAAAAAAAAAAJ8C&#10;AABkcnMvZG93bnJldi54bWxQSwUGAAAAAAQABAD3AAAAjgMAAAAA&#10;">
                  <v:imagedata r:id="rId38" o:title=""/>
                  <v:path arrowok="t"/>
                </v:shape>
                <v:shape id="文本框 38" o:spid="_x0000_s1198" type="#_x0000_t202" style="position:absolute;left:55;top:7895;width:17;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14:paraId="0BCF3FBD"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新请求的切片</w:t>
                        </w:r>
                      </w:p>
                    </w:txbxContent>
                  </v:textbox>
                </v:shape>
                <v:shape id="文本框 39" o:spid="_x0000_s1199" type="#_x0000_t202" style="position:absolute;left:114;top:7895;width:20;height: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14:paraId="5B6E6EFA"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最先被替换的切片</w:t>
                        </w:r>
                      </w:p>
                    </w:txbxContent>
                  </v:textbox>
                </v:shape>
                <v:shape id="文本框 40" o:spid="_x0000_s1200" type="#_x0000_t202" style="position:absolute;left:79;top:7901;width:2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14:paraId="57B32D81" w14:textId="77777777" w:rsidR="002351D8" w:rsidRDefault="002351D8">
                        <w:pPr>
                          <w:spacing w:line="240" w:lineRule="exact"/>
                          <w:rPr>
                            <w:rFonts w:ascii="微软雅黑" w:eastAsia="微软雅黑" w:hAnsi="微软雅黑" w:cs="微软雅黑"/>
                            <w:sz w:val="18"/>
                            <w:szCs w:val="21"/>
                          </w:rPr>
                        </w:pPr>
                        <w:r>
                          <w:rPr>
                            <w:rFonts w:ascii="微软雅黑" w:eastAsia="微软雅黑" w:hAnsi="微软雅黑" w:cs="微软雅黑" w:hint="eastAsia"/>
                            <w:sz w:val="18"/>
                            <w:szCs w:val="21"/>
                          </w:rPr>
                          <w:t>当前帧需要加载的切片</w:t>
                        </w:r>
                      </w:p>
                    </w:txbxContent>
                  </v:textbox>
                </v:shape>
                <w10:wrap type="topAndBottom"/>
              </v:group>
            </w:pict>
          </mc:Fallback>
        </mc:AlternateContent>
      </w:r>
      <w:bookmarkStart w:id="118" w:name="_Toc23317"/>
      <w:r>
        <w:rPr>
          <w:rStyle w:val="Char2"/>
          <w:rFonts w:hint="eastAsia"/>
        </w:rPr>
        <w:t>图</w:t>
      </w:r>
      <w:r>
        <w:rPr>
          <w:rStyle w:val="Char2"/>
          <w:rFonts w:hint="eastAsia"/>
        </w:rPr>
        <w:t xml:space="preserve">3-10 </w:t>
      </w:r>
      <w:r>
        <w:rPr>
          <w:rStyle w:val="Char2"/>
          <w:rFonts w:hint="eastAsia"/>
        </w:rPr>
        <w:t>切片替换队列</w:t>
      </w:r>
    </w:p>
    <w:bookmarkEnd w:id="118"/>
    <w:p w14:paraId="6716C2A3" w14:textId="77777777" w:rsidR="00067B30" w:rsidRDefault="0031372E">
      <w:pPr>
        <w:spacing w:line="500" w:lineRule="exact"/>
        <w:ind w:firstLine="480"/>
        <w:rPr>
          <w:rFonts w:ascii="宋体" w:hAnsi="宋体" w:cs="宋体"/>
          <w:sz w:val="24"/>
        </w:rPr>
      </w:pPr>
      <w:r>
        <w:rPr>
          <w:rFonts w:ascii="宋体" w:hAnsi="宋体" w:cs="宋体" w:hint="eastAsia"/>
          <w:sz w:val="24"/>
        </w:rPr>
        <w:t>（2）切片预加载策略</w:t>
      </w:r>
    </w:p>
    <w:p w14:paraId="6F35DDF9" w14:textId="77777777" w:rsidR="00067B30" w:rsidRDefault="0031372E">
      <w:pPr>
        <w:spacing w:line="500" w:lineRule="exact"/>
        <w:ind w:firstLine="480"/>
        <w:rPr>
          <w:sz w:val="24"/>
        </w:rPr>
      </w:pPr>
      <w:r>
        <w:rPr>
          <w:rFonts w:hint="eastAsia"/>
          <w:sz w:val="24"/>
        </w:rPr>
        <w:t>Cesium</w:t>
      </w:r>
      <w:r>
        <w:rPr>
          <w:rFonts w:hint="eastAsia"/>
          <w:sz w:val="24"/>
        </w:rPr>
        <w:t>框架还实现了切片的预加载策略。为了实现场景漫游时快速响应客户端请求，提高切片加载速度，使用预加载策略将用户下一次可能会使用到的切片，预先从远程服务器中下载下来并保存到内存中。该策略具有前瞻性，需要对可能使用到的切片进行预测。有几种预加载策略：第一种，考虑到用户在漫游操作时，可能会使用到当前可视区域附近的切片数据，因此预加载会首先考虑当前区域附近位置的相同分辨率切片数据。第二种，当用户进行缩放操作时，会请求相同地理范围内更高一级或更低一级分辨率的切片数据，因此会将这类数据进行预先加载。另外一种同样是根据当前视窗的地理范围，但是要结合用户漫游的方向和速度进行预测，计算出可能出现的切片。</w:t>
      </w:r>
    </w:p>
    <w:p w14:paraId="009195D8" w14:textId="77777777" w:rsidR="00067B30" w:rsidRDefault="0031372E">
      <w:pPr>
        <w:pStyle w:val="2"/>
        <w:spacing w:before="312" w:after="156"/>
      </w:pPr>
      <w:r>
        <w:rPr>
          <w:rFonts w:hint="eastAsia"/>
        </w:rPr>
        <w:t xml:space="preserve"> </w:t>
      </w:r>
      <w:bookmarkStart w:id="119" w:name="_Toc14206"/>
      <w:r>
        <w:rPr>
          <w:rFonts w:hint="eastAsia"/>
        </w:rPr>
        <w:t>3D</w:t>
      </w:r>
      <w:r>
        <w:rPr>
          <w:rFonts w:hint="eastAsia"/>
        </w:rPr>
        <w:t>切片数据组织结构</w:t>
      </w:r>
      <w:bookmarkEnd w:id="119"/>
    </w:p>
    <w:p w14:paraId="6C2E20A9" w14:textId="77777777" w:rsidR="00067B30" w:rsidRDefault="0031372E">
      <w:pPr>
        <w:spacing w:line="500" w:lineRule="exact"/>
        <w:ind w:firstLine="480"/>
        <w:rPr>
          <w:sz w:val="24"/>
        </w:rPr>
      </w:pPr>
      <w:r>
        <w:rPr>
          <w:rFonts w:hint="eastAsia"/>
          <w:sz w:val="24"/>
        </w:rPr>
        <w:t>3D</w:t>
      </w:r>
      <w:r>
        <w:rPr>
          <w:rFonts w:hint="eastAsia"/>
          <w:sz w:val="24"/>
        </w:rPr>
        <w:t>切片是一种处理大规模异构</w:t>
      </w:r>
      <w:r>
        <w:rPr>
          <w:rFonts w:hint="eastAsia"/>
          <w:sz w:val="24"/>
        </w:rPr>
        <w:t>3D</w:t>
      </w:r>
      <w:r>
        <w:rPr>
          <w:rFonts w:hint="eastAsia"/>
          <w:sz w:val="24"/>
        </w:rPr>
        <w:t>地理空间数据集的开放标准，在游览三维场景时，可以被流化并交互地呈现。</w:t>
      </w:r>
      <w:r>
        <w:rPr>
          <w:rFonts w:hint="eastAsia"/>
          <w:sz w:val="24"/>
        </w:rPr>
        <w:t>3D</w:t>
      </w:r>
      <w:r>
        <w:rPr>
          <w:rFonts w:hint="eastAsia"/>
          <w:sz w:val="24"/>
        </w:rPr>
        <w:t>切片目前已进入</w:t>
      </w:r>
      <w:r>
        <w:rPr>
          <w:rFonts w:hint="eastAsia"/>
          <w:sz w:val="24"/>
        </w:rPr>
        <w:t>OGC</w:t>
      </w:r>
      <w:r>
        <w:rPr>
          <w:rFonts w:hint="eastAsia"/>
          <w:sz w:val="24"/>
        </w:rPr>
        <w:t>社区的标准化进程中。</w:t>
      </w:r>
    </w:p>
    <w:p w14:paraId="40A7DF25" w14:textId="77777777" w:rsidR="00067B30" w:rsidRDefault="0031372E">
      <w:pPr>
        <w:pStyle w:val="3"/>
        <w:spacing w:before="312" w:after="156"/>
      </w:pPr>
      <w:r>
        <w:rPr>
          <w:rFonts w:hint="eastAsia"/>
        </w:rPr>
        <w:lastRenderedPageBreak/>
        <w:t xml:space="preserve"> </w:t>
      </w:r>
      <w:bookmarkStart w:id="120" w:name="_Toc21230"/>
      <w:r>
        <w:rPr>
          <w:rFonts w:ascii="Times New Roman" w:hAnsi="Times New Roman"/>
        </w:rPr>
        <w:t>3D</w:t>
      </w:r>
      <w:r>
        <w:rPr>
          <w:rFonts w:hint="eastAsia"/>
        </w:rPr>
        <w:t>切片的组织</w:t>
      </w:r>
      <w:bookmarkEnd w:id="120"/>
    </w:p>
    <w:p w14:paraId="0328551A" w14:textId="77777777" w:rsidR="00067B30" w:rsidRDefault="0031372E">
      <w:pPr>
        <w:spacing w:line="500" w:lineRule="exact"/>
        <w:ind w:firstLine="480"/>
        <w:rPr>
          <w:sz w:val="24"/>
        </w:rPr>
      </w:pPr>
      <w:r>
        <w:rPr>
          <w:rFonts w:hint="eastAsia"/>
          <w:sz w:val="24"/>
        </w:rPr>
        <w:t>3D</w:t>
      </w:r>
      <w:r>
        <w:rPr>
          <w:rFonts w:hint="eastAsia"/>
          <w:sz w:val="24"/>
        </w:rPr>
        <w:t>切片中的切片数据集是将一系列的图块按照</w:t>
      </w:r>
      <w:bookmarkStart w:id="121" w:name="OLE_LINK55"/>
      <w:r>
        <w:rPr>
          <w:rFonts w:hint="eastAsia"/>
          <w:sz w:val="24"/>
        </w:rPr>
        <w:t>树型空间数据结构</w:t>
      </w:r>
      <w:bookmarkEnd w:id="121"/>
      <w:r>
        <w:rPr>
          <w:rFonts w:hint="eastAsia"/>
          <w:sz w:val="24"/>
        </w:rPr>
        <w:t>进行组织的（图</w:t>
      </w:r>
      <w:r>
        <w:rPr>
          <w:rFonts w:hint="eastAsia"/>
          <w:sz w:val="24"/>
        </w:rPr>
        <w:t>3-11</w:t>
      </w:r>
      <w:r>
        <w:rPr>
          <w:rFonts w:hint="eastAsia"/>
          <w:sz w:val="24"/>
        </w:rPr>
        <w:t>）。每个图块都索引一个或多个要素，包括矢量数据、点云、批量</w:t>
      </w:r>
      <w:r>
        <w:rPr>
          <w:rFonts w:hint="eastAsia"/>
          <w:sz w:val="24"/>
        </w:rPr>
        <w:t>3D</w:t>
      </w:r>
      <w:r>
        <w:rPr>
          <w:rFonts w:hint="eastAsia"/>
          <w:sz w:val="24"/>
        </w:rPr>
        <w:t>模型等。除此之外，还支持多种格式的数据类型，包括</w:t>
      </w:r>
      <w:r>
        <w:rPr>
          <w:rFonts w:hint="eastAsia"/>
          <w:sz w:val="24"/>
        </w:rPr>
        <w:t>*.b3dm</w:t>
      </w:r>
      <w:r>
        <w:rPr>
          <w:rFonts w:hint="eastAsia"/>
          <w:sz w:val="24"/>
        </w:rPr>
        <w:t>、</w:t>
      </w:r>
      <w:r>
        <w:rPr>
          <w:rFonts w:hint="eastAsia"/>
          <w:sz w:val="24"/>
        </w:rPr>
        <w:t>*.i3dm</w:t>
      </w:r>
      <w:r>
        <w:rPr>
          <w:rFonts w:hint="eastAsia"/>
          <w:sz w:val="24"/>
        </w:rPr>
        <w:t>、</w:t>
      </w:r>
      <w:r>
        <w:rPr>
          <w:rFonts w:hint="eastAsia"/>
          <w:sz w:val="24"/>
        </w:rPr>
        <w:t>*.pnts</w:t>
      </w:r>
      <w:r>
        <w:rPr>
          <w:rFonts w:hint="eastAsia"/>
          <w:sz w:val="24"/>
        </w:rPr>
        <w:t>、</w:t>
      </w:r>
      <w:r>
        <w:rPr>
          <w:rFonts w:hint="eastAsia"/>
          <w:sz w:val="24"/>
        </w:rPr>
        <w:t>*.vctr</w:t>
      </w:r>
      <w:r>
        <w:rPr>
          <w:rFonts w:hint="eastAsia"/>
          <w:sz w:val="24"/>
        </w:rPr>
        <w:t>、</w:t>
      </w:r>
      <w:r>
        <w:rPr>
          <w:rFonts w:hint="eastAsia"/>
          <w:sz w:val="24"/>
        </w:rPr>
        <w:t>*.cmpt</w:t>
      </w:r>
      <w:r>
        <w:rPr>
          <w:rFonts w:hint="eastAsia"/>
          <w:sz w:val="24"/>
        </w:rPr>
        <w:t>等数据格式</w:t>
      </w:r>
      <w:r>
        <w:rPr>
          <w:rFonts w:hint="eastAsia"/>
          <w:sz w:val="24"/>
          <w:vertAlign w:val="superscript"/>
        </w:rPr>
        <w:fldChar w:fldCharType="begin"/>
      </w:r>
      <w:r>
        <w:rPr>
          <w:rFonts w:hint="eastAsia"/>
          <w:sz w:val="24"/>
          <w:vertAlign w:val="superscript"/>
        </w:rPr>
        <w:instrText xml:space="preserve"> REF _Ref19245 \r \h </w:instrText>
      </w:r>
      <w:r>
        <w:rPr>
          <w:rFonts w:hint="eastAsia"/>
          <w:sz w:val="24"/>
          <w:vertAlign w:val="superscript"/>
        </w:rPr>
      </w:r>
      <w:r>
        <w:rPr>
          <w:rFonts w:hint="eastAsia"/>
          <w:sz w:val="24"/>
          <w:vertAlign w:val="superscript"/>
        </w:rPr>
        <w:fldChar w:fldCharType="separate"/>
      </w:r>
      <w:r>
        <w:rPr>
          <w:rFonts w:hint="eastAsia"/>
          <w:sz w:val="24"/>
          <w:vertAlign w:val="superscript"/>
        </w:rPr>
        <w:t>[56]</w:t>
      </w:r>
      <w:r>
        <w:rPr>
          <w:rFonts w:hint="eastAsia"/>
          <w:sz w:val="24"/>
          <w:vertAlign w:val="superscript"/>
        </w:rPr>
        <w:fldChar w:fldCharType="end"/>
      </w:r>
      <w:r>
        <w:rPr>
          <w:rFonts w:hint="eastAsia"/>
          <w:sz w:val="24"/>
        </w:rPr>
        <w:t>。每一个子图块都具有完全包围其内容的包围体，为了满足不同的场景需求，包围体的形状有所不同。对于规则划分的地形可以使用包围盒形状。如果表达的是零散分布的城市，可以根据经纬度和高程值等地理范围信息构建包围体。若是无序点云可以使用包围球体，如图</w:t>
      </w:r>
      <w:r>
        <w:rPr>
          <w:rFonts w:hint="eastAsia"/>
          <w:sz w:val="24"/>
        </w:rPr>
        <w:t>3-12</w:t>
      </w:r>
      <w:r>
        <w:rPr>
          <w:rFonts w:hint="eastAsia"/>
          <w:sz w:val="24"/>
        </w:rPr>
        <w:t>所示。传统</w:t>
      </w:r>
      <w:r>
        <w:rPr>
          <w:rFonts w:hint="eastAsia"/>
          <w:sz w:val="24"/>
        </w:rPr>
        <w:t>2D</w:t>
      </w:r>
      <w:r>
        <w:rPr>
          <w:rFonts w:hint="eastAsia"/>
          <w:sz w:val="24"/>
        </w:rPr>
        <w:t>切片常采用四叉树分割组织管理切片数据，为了有效地组织</w:t>
      </w:r>
      <w:r>
        <w:rPr>
          <w:rFonts w:hint="eastAsia"/>
          <w:sz w:val="24"/>
        </w:rPr>
        <w:t>3D</w:t>
      </w:r>
      <w:r>
        <w:rPr>
          <w:rFonts w:hint="eastAsia"/>
          <w:sz w:val="24"/>
        </w:rPr>
        <w:t>空间中的三维模型，需要更加灵活的三维空间分割方法，例如四叉树、八叉树和它们的变种，以及</w:t>
      </w:r>
      <w:r>
        <w:rPr>
          <w:rFonts w:hint="eastAsia"/>
          <w:sz w:val="24"/>
        </w:rPr>
        <w:t>K-D</w:t>
      </w:r>
      <w:r>
        <w:rPr>
          <w:rFonts w:hint="eastAsia"/>
          <w:sz w:val="24"/>
        </w:rPr>
        <w:t>树、格网等树型空间数据结构。</w:t>
      </w:r>
    </w:p>
    <w:p w14:paraId="3D5584F0" w14:textId="77777777" w:rsidR="00067B30" w:rsidRDefault="00067B30">
      <w:pPr>
        <w:spacing w:line="500" w:lineRule="exact"/>
        <w:ind w:firstLine="480"/>
        <w:rPr>
          <w:rFonts w:ascii="宋体" w:hAnsi="宋体" w:cs="宋体"/>
          <w:sz w:val="24"/>
        </w:rPr>
      </w:pPr>
    </w:p>
    <w:p w14:paraId="14D9B167" w14:textId="77777777" w:rsidR="00067B30" w:rsidRDefault="0031372E">
      <w:pPr>
        <w:pStyle w:val="ab"/>
        <w:widowControl/>
        <w:shd w:val="clear" w:color="auto" w:fill="FFFFFF"/>
        <w:spacing w:before="0" w:beforeAutospacing="0" w:after="150" w:afterAutospacing="0" w:line="27" w:lineRule="atLeast"/>
        <w:jc w:val="center"/>
        <w:rPr>
          <w:rFonts w:ascii="Tahoma" w:eastAsia="Tahoma" w:hAnsi="Tahoma" w:cs="Tahoma"/>
          <w:color w:val="333333"/>
          <w:sz w:val="21"/>
          <w:szCs w:val="21"/>
          <w:shd w:val="clear" w:color="auto" w:fill="FFFFFF"/>
        </w:rPr>
      </w:pPr>
      <w:r>
        <w:rPr>
          <w:rFonts w:hint="eastAsia"/>
        </w:rPr>
        <w:t xml:space="preserve">       </w:t>
      </w:r>
      <w:r>
        <w:rPr>
          <w:noProof/>
        </w:rPr>
        <w:drawing>
          <wp:inline distT="0" distB="0" distL="114300" distR="114300" wp14:anchorId="49763E0B" wp14:editId="583702D6">
            <wp:extent cx="1784350" cy="1561465"/>
            <wp:effectExtent l="0" t="0" r="6350" b="63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39" cstate="print"/>
                    <a:stretch>
                      <a:fillRect/>
                    </a:stretch>
                  </pic:blipFill>
                  <pic:spPr>
                    <a:xfrm>
                      <a:off x="0" y="0"/>
                      <a:ext cx="1784350" cy="156146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5174B996" wp14:editId="06009446">
            <wp:extent cx="2644775" cy="697865"/>
            <wp:effectExtent l="0" t="0" r="3175" b="698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40" cstate="print"/>
                    <a:stretch>
                      <a:fillRect/>
                    </a:stretch>
                  </pic:blipFill>
                  <pic:spPr>
                    <a:xfrm>
                      <a:off x="0" y="0"/>
                      <a:ext cx="2644775" cy="697865"/>
                    </a:xfrm>
                    <a:prstGeom prst="rect">
                      <a:avLst/>
                    </a:prstGeom>
                    <a:noFill/>
                    <a:ln w="9525">
                      <a:noFill/>
                    </a:ln>
                  </pic:spPr>
                </pic:pic>
              </a:graphicData>
            </a:graphic>
          </wp:inline>
        </w:drawing>
      </w:r>
    </w:p>
    <w:p w14:paraId="7E776819" w14:textId="77777777" w:rsidR="00067B30" w:rsidRDefault="0031372E">
      <w:pPr>
        <w:pStyle w:val="a3"/>
        <w:spacing w:beforeLines="50" w:before="156" w:afterLines="50" w:after="156"/>
        <w:ind w:firstLineChars="0"/>
        <w:rPr>
          <w:rStyle w:val="Char2"/>
          <w:sz w:val="21"/>
          <w:szCs w:val="24"/>
        </w:rPr>
      </w:pPr>
      <w:bookmarkStart w:id="122" w:name="_Toc28912"/>
      <w:r>
        <w:rPr>
          <w:rStyle w:val="Char2"/>
          <w:rFonts w:hint="eastAsia"/>
          <w:sz w:val="21"/>
          <w:szCs w:val="24"/>
        </w:rPr>
        <w:t xml:space="preserve">   </w:t>
      </w:r>
      <w:r>
        <w:rPr>
          <w:rStyle w:val="Char2"/>
          <w:rFonts w:hint="eastAsia"/>
          <w:sz w:val="21"/>
          <w:szCs w:val="24"/>
        </w:rPr>
        <w:t>图</w:t>
      </w:r>
      <w:r>
        <w:rPr>
          <w:rStyle w:val="Char2"/>
          <w:rFonts w:hint="eastAsia"/>
          <w:sz w:val="21"/>
          <w:szCs w:val="24"/>
        </w:rPr>
        <w:t>3-11  3D</w:t>
      </w:r>
      <w:r>
        <w:rPr>
          <w:rStyle w:val="Char2"/>
          <w:rFonts w:hint="eastAsia"/>
          <w:sz w:val="21"/>
          <w:szCs w:val="24"/>
        </w:rPr>
        <w:t>切片树型空间数据结构</w:t>
      </w:r>
      <w:r>
        <w:rPr>
          <w:rStyle w:val="Char2"/>
          <w:rFonts w:hint="eastAsia"/>
          <w:sz w:val="21"/>
          <w:szCs w:val="24"/>
        </w:rPr>
        <w:t xml:space="preserve">           </w:t>
      </w:r>
      <w:r>
        <w:rPr>
          <w:rStyle w:val="Char2"/>
          <w:rFonts w:hint="eastAsia"/>
          <w:sz w:val="21"/>
          <w:szCs w:val="24"/>
        </w:rPr>
        <w:t>图</w:t>
      </w:r>
      <w:r>
        <w:rPr>
          <w:rStyle w:val="Char2"/>
          <w:rFonts w:hint="eastAsia"/>
          <w:sz w:val="21"/>
          <w:szCs w:val="24"/>
        </w:rPr>
        <w:t xml:space="preserve">3-12 </w:t>
      </w:r>
      <w:r>
        <w:rPr>
          <w:rStyle w:val="Char2"/>
          <w:rFonts w:hint="eastAsia"/>
          <w:sz w:val="21"/>
          <w:szCs w:val="24"/>
        </w:rPr>
        <w:t>不同类型包围体</w:t>
      </w:r>
    </w:p>
    <w:bookmarkEnd w:id="122"/>
    <w:p w14:paraId="45E18350" w14:textId="77777777" w:rsidR="00067B30" w:rsidRDefault="0031372E">
      <w:pPr>
        <w:spacing w:line="500" w:lineRule="exact"/>
        <w:ind w:firstLine="480"/>
        <w:rPr>
          <w:rFonts w:ascii="宋体" w:hAnsi="宋体" w:cs="宋体"/>
          <w:sz w:val="24"/>
        </w:rPr>
      </w:pPr>
      <w:r>
        <w:rPr>
          <w:rFonts w:hint="eastAsia"/>
          <w:sz w:val="24"/>
        </w:rPr>
        <w:t>通过递归地将模型中上千万个三角形，按照树型空间数据结构进行组织，树中的每个切片是对其所包含的所有多边形的组合简化。当从远处接近模型时，用户首先看到的是简化的模型。模型的简化采用顶点聚类算法，这样可以减少</w:t>
      </w:r>
      <w:r>
        <w:rPr>
          <w:rFonts w:hint="eastAsia"/>
          <w:sz w:val="24"/>
        </w:rPr>
        <w:t>3D</w:t>
      </w:r>
      <w:r>
        <w:rPr>
          <w:rFonts w:hint="eastAsia"/>
          <w:sz w:val="24"/>
        </w:rPr>
        <w:t>绘制的开销，缩短模型加载时间。当相机向前移动将场景放大时，更详细的图块被流式传输，在子切片中以较高细节覆盖较小区域。这种为远距离观看者呈现低细节版本的数据，并且为近距离观看者呈现高分辨率细节数据的技术，称为分层层次细节模型。其是将任何种类的庞大的数据集进行</w:t>
      </w:r>
      <w:r>
        <w:rPr>
          <w:rFonts w:hint="eastAsia"/>
          <w:sz w:val="24"/>
        </w:rPr>
        <w:t>3D</w:t>
      </w:r>
      <w:r>
        <w:rPr>
          <w:rFonts w:hint="eastAsia"/>
          <w:sz w:val="24"/>
        </w:rPr>
        <w:t>可视化的基础</w:t>
      </w:r>
      <w:r>
        <w:rPr>
          <w:rFonts w:ascii="宋体" w:hAnsi="宋体" w:cs="宋体"/>
          <w:sz w:val="24"/>
          <w:vertAlign w:val="superscript"/>
        </w:rPr>
        <w:fldChar w:fldCharType="begin"/>
      </w:r>
      <w:r>
        <w:rPr>
          <w:rFonts w:ascii="宋体" w:hAnsi="宋体" w:cs="宋体"/>
          <w:sz w:val="24"/>
          <w:vertAlign w:val="superscript"/>
        </w:rPr>
        <w:instrText xml:space="preserve"> REF _Ref19297 \r \h </w:instrText>
      </w:r>
      <w:r>
        <w:rPr>
          <w:rFonts w:ascii="宋体" w:hAnsi="宋体" w:cs="宋体"/>
          <w:sz w:val="24"/>
          <w:vertAlign w:val="superscript"/>
        </w:rPr>
      </w:r>
      <w:r>
        <w:rPr>
          <w:rFonts w:ascii="宋体" w:hAnsi="宋体" w:cs="宋体"/>
          <w:sz w:val="24"/>
          <w:vertAlign w:val="superscript"/>
        </w:rPr>
        <w:fldChar w:fldCharType="separate"/>
      </w:r>
      <w:r>
        <w:rPr>
          <w:rFonts w:ascii="宋体" w:hAnsi="宋体" w:cs="宋体"/>
          <w:sz w:val="24"/>
          <w:vertAlign w:val="superscript"/>
        </w:rPr>
        <w:t>[57]</w:t>
      </w:r>
      <w:r>
        <w:rPr>
          <w:rFonts w:ascii="宋体" w:hAnsi="宋体" w:cs="宋体"/>
          <w:sz w:val="24"/>
          <w:vertAlign w:val="superscript"/>
        </w:rPr>
        <w:fldChar w:fldCharType="end"/>
      </w:r>
      <w:r>
        <w:rPr>
          <w:rFonts w:ascii="宋体" w:hAnsi="宋体" w:cs="宋体"/>
          <w:sz w:val="24"/>
        </w:rPr>
        <w:t>。</w:t>
      </w:r>
    </w:p>
    <w:p w14:paraId="77777431" w14:textId="77777777" w:rsidR="00067B30" w:rsidRDefault="0031372E">
      <w:pPr>
        <w:pStyle w:val="3"/>
        <w:spacing w:before="312" w:after="156"/>
      </w:pPr>
      <w:r>
        <w:rPr>
          <w:rFonts w:hint="eastAsia"/>
        </w:rPr>
        <w:t xml:space="preserve"> </w:t>
      </w:r>
      <w:bookmarkStart w:id="123" w:name="_Toc17604"/>
      <w:r>
        <w:rPr>
          <w:rFonts w:hint="eastAsia"/>
        </w:rPr>
        <w:t>创建树型空间数据结构</w:t>
      </w:r>
      <w:bookmarkEnd w:id="123"/>
    </w:p>
    <w:p w14:paraId="3CB17DBA" w14:textId="77777777" w:rsidR="00067B30" w:rsidRDefault="0031372E">
      <w:pPr>
        <w:spacing w:line="500" w:lineRule="exact"/>
        <w:ind w:firstLine="480"/>
        <w:rPr>
          <w:sz w:val="24"/>
        </w:rPr>
      </w:pPr>
      <w:r>
        <w:rPr>
          <w:rFonts w:hint="eastAsia"/>
          <w:sz w:val="24"/>
        </w:rPr>
        <w:t>3D</w:t>
      </w:r>
      <w:r>
        <w:rPr>
          <w:rFonts w:hint="eastAsia"/>
          <w:sz w:val="24"/>
        </w:rPr>
        <w:t>切片的数据组织，是由一系列父图块和子图块递归构成的树型空间结构。</w:t>
      </w:r>
      <w:r>
        <w:rPr>
          <w:rFonts w:hint="eastAsia"/>
          <w:sz w:val="24"/>
        </w:rPr>
        <w:lastRenderedPageBreak/>
        <w:t>树型结构包括四叉树、</w:t>
      </w:r>
      <w:hyperlink r:id="rId41" w:history="1">
        <w:r>
          <w:rPr>
            <w:rFonts w:hint="eastAsia"/>
            <w:sz w:val="24"/>
          </w:rPr>
          <w:t>松散四叉树</w:t>
        </w:r>
      </w:hyperlink>
      <w:r>
        <w:rPr>
          <w:rFonts w:hint="eastAsia"/>
          <w:sz w:val="24"/>
        </w:rPr>
        <w:t>、八叉树、</w:t>
      </w:r>
      <w:r>
        <w:rPr>
          <w:rFonts w:hint="eastAsia"/>
          <w:sz w:val="24"/>
        </w:rPr>
        <w:t>K-D</w:t>
      </w:r>
      <w:r>
        <w:rPr>
          <w:rFonts w:hint="eastAsia"/>
          <w:sz w:val="24"/>
        </w:rPr>
        <w:t>树、格网等多种类型的树型空间数据结构。使用工具对数据集进行转换时，会针对数据的特征生成一种理想的树，并将结构定义在</w:t>
      </w:r>
      <w:r>
        <w:rPr>
          <w:rFonts w:hint="eastAsia"/>
          <w:sz w:val="24"/>
        </w:rPr>
        <w:t>tileset.json</w:t>
      </w:r>
      <w:r>
        <w:rPr>
          <w:rFonts w:hint="eastAsia"/>
          <w:sz w:val="24"/>
        </w:rPr>
        <w:t>文件中供三维引擎渲染使用。值得注意的是，</w:t>
      </w:r>
      <w:r>
        <w:rPr>
          <w:rFonts w:hint="eastAsia"/>
          <w:sz w:val="24"/>
        </w:rPr>
        <w:t>Cesium</w:t>
      </w:r>
      <w:r>
        <w:rPr>
          <w:rFonts w:hint="eastAsia"/>
          <w:sz w:val="24"/>
        </w:rPr>
        <w:t>中可以使用多种切片格式与多种细化、添加或者替换方案的任意组合，使得对于异构数据集的支持更加灵活和便利。下面将阐述使用</w:t>
      </w:r>
      <w:r>
        <w:rPr>
          <w:rFonts w:hint="eastAsia"/>
          <w:sz w:val="24"/>
        </w:rPr>
        <w:t>3D</w:t>
      </w:r>
      <w:r>
        <w:rPr>
          <w:rFonts w:hint="eastAsia"/>
          <w:sz w:val="24"/>
        </w:rPr>
        <w:t>切片对不同类型的空间数据结构进行表达。</w:t>
      </w:r>
    </w:p>
    <w:p w14:paraId="00312137" w14:textId="77777777" w:rsidR="00067B30" w:rsidRDefault="0031372E">
      <w:pPr>
        <w:spacing w:line="500" w:lineRule="exact"/>
        <w:ind w:firstLine="480"/>
        <w:rPr>
          <w:sz w:val="24"/>
        </w:rPr>
      </w:pPr>
      <w:r>
        <w:rPr>
          <w:rFonts w:ascii="宋体" w:hAnsi="宋体" w:cs="宋体" w:hint="eastAsia"/>
          <w:sz w:val="24"/>
        </w:rPr>
        <w:t>（1）</w:t>
      </w:r>
      <w:r>
        <w:rPr>
          <w:rFonts w:hint="eastAsia"/>
          <w:sz w:val="24"/>
        </w:rPr>
        <w:t>四叉树</w:t>
      </w:r>
    </w:p>
    <w:p w14:paraId="77D3E9E2" w14:textId="77777777" w:rsidR="00067B30" w:rsidRDefault="0031372E">
      <w:pPr>
        <w:spacing w:line="500" w:lineRule="exact"/>
        <w:ind w:firstLine="480"/>
        <w:rPr>
          <w:sz w:val="24"/>
        </w:rPr>
      </w:pPr>
      <w:r>
        <w:rPr>
          <w:rFonts w:hint="eastAsia"/>
          <w:sz w:val="24"/>
        </w:rPr>
        <w:t>四叉树的创建是将图块分割为四个均匀的子节点，如图</w:t>
      </w:r>
      <w:r>
        <w:rPr>
          <w:rFonts w:hint="eastAsia"/>
          <w:sz w:val="24"/>
        </w:rPr>
        <w:t>3-13</w:t>
      </w:r>
      <w:r>
        <w:rPr>
          <w:rFonts w:hint="eastAsia"/>
          <w:sz w:val="24"/>
        </w:rPr>
        <w:t>所示，例如可以按照中央经度和中央纬度进行切分。与</w:t>
      </w:r>
      <w:r>
        <w:rPr>
          <w:rFonts w:hint="eastAsia"/>
          <w:sz w:val="24"/>
        </w:rPr>
        <w:t>2D</w:t>
      </w:r>
      <w:r>
        <w:rPr>
          <w:rFonts w:hint="eastAsia"/>
          <w:sz w:val="24"/>
        </w:rPr>
        <w:t>切片算法类似，空的子图块将会被忽略，不会继续执行下一步的分割操作。</w:t>
      </w:r>
    </w:p>
    <w:p w14:paraId="17C07812" w14:textId="77777777" w:rsidR="00067B30" w:rsidRDefault="0031372E">
      <w:pPr>
        <w:spacing w:line="500" w:lineRule="exact"/>
        <w:ind w:firstLine="480"/>
        <w:rPr>
          <w:sz w:val="24"/>
        </w:rPr>
      </w:pPr>
      <w:r>
        <w:rPr>
          <w:rFonts w:hint="eastAsia"/>
          <w:sz w:val="24"/>
        </w:rPr>
        <w:t>与此同时，考虑到内部要素并不一定是均匀分布的，为了提高加载以及绘制图形的性能，还可以对稀疏数据集使用四叉树的变种进行不均匀切分，如图</w:t>
      </w:r>
      <w:r>
        <w:rPr>
          <w:rFonts w:hint="eastAsia"/>
          <w:sz w:val="24"/>
        </w:rPr>
        <w:t>3-14</w:t>
      </w:r>
      <w:r>
        <w:rPr>
          <w:rFonts w:hint="eastAsia"/>
          <w:sz w:val="24"/>
        </w:rPr>
        <w:t>所示。另外</w:t>
      </w:r>
      <w:r>
        <w:rPr>
          <w:rFonts w:hint="eastAsia"/>
          <w:sz w:val="24"/>
        </w:rPr>
        <w:t>3D</w:t>
      </w:r>
      <w:r>
        <w:rPr>
          <w:rFonts w:hint="eastAsia"/>
          <w:sz w:val="24"/>
        </w:rPr>
        <w:t>切片还支持松散四叉树等其他四叉树变种。</w:t>
      </w:r>
    </w:p>
    <w:p w14:paraId="4DCAFADE" w14:textId="77777777" w:rsidR="00067B30" w:rsidRDefault="00067B30">
      <w:pPr>
        <w:spacing w:line="500" w:lineRule="exact"/>
        <w:ind w:firstLine="480"/>
        <w:rPr>
          <w:rFonts w:ascii="宋体" w:hAnsi="宋体" w:cs="宋体"/>
          <w:sz w:val="24"/>
        </w:rPr>
      </w:pPr>
    </w:p>
    <w:p w14:paraId="7F06F68E" w14:textId="77777777" w:rsidR="00067B30" w:rsidRDefault="0031372E">
      <w:pPr>
        <w:pStyle w:val="a3"/>
      </w:pPr>
      <w:r>
        <w:rPr>
          <w:noProof/>
        </w:rPr>
        <w:drawing>
          <wp:inline distT="0" distB="0" distL="114300" distR="114300" wp14:anchorId="5F4500AB" wp14:editId="753785A5">
            <wp:extent cx="2300605" cy="1214120"/>
            <wp:effectExtent l="0" t="0" r="4445" b="508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42" cstate="print"/>
                    <a:stretch>
                      <a:fillRect/>
                    </a:stretch>
                  </pic:blipFill>
                  <pic:spPr>
                    <a:xfrm>
                      <a:off x="0" y="0"/>
                      <a:ext cx="2300605" cy="121412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6E0F0FDD" wp14:editId="52E0741D">
            <wp:extent cx="2259330" cy="1203960"/>
            <wp:effectExtent l="0" t="0" r="7620" b="1524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43" cstate="print"/>
                    <a:stretch>
                      <a:fillRect/>
                    </a:stretch>
                  </pic:blipFill>
                  <pic:spPr>
                    <a:xfrm>
                      <a:off x="0" y="0"/>
                      <a:ext cx="2259330" cy="1203960"/>
                    </a:xfrm>
                    <a:prstGeom prst="rect">
                      <a:avLst/>
                    </a:prstGeom>
                    <a:noFill/>
                    <a:ln w="9525">
                      <a:noFill/>
                    </a:ln>
                  </pic:spPr>
                </pic:pic>
              </a:graphicData>
            </a:graphic>
          </wp:inline>
        </w:drawing>
      </w:r>
    </w:p>
    <w:p w14:paraId="492D929B" w14:textId="77777777" w:rsidR="00067B30" w:rsidRDefault="0031372E">
      <w:pPr>
        <w:pStyle w:val="a3"/>
        <w:spacing w:beforeLines="50" w:before="156" w:afterLines="50" w:after="156"/>
        <w:ind w:left="420" w:firstLineChars="0" w:firstLine="420"/>
        <w:rPr>
          <w:rStyle w:val="Char2"/>
          <w:sz w:val="21"/>
          <w:szCs w:val="24"/>
        </w:rPr>
      </w:pPr>
      <w:bookmarkStart w:id="124" w:name="_Toc13371"/>
      <w:r>
        <w:rPr>
          <w:rStyle w:val="Char2"/>
          <w:rFonts w:hint="eastAsia"/>
          <w:sz w:val="21"/>
          <w:szCs w:val="24"/>
        </w:rPr>
        <w:t xml:space="preserve">  </w:t>
      </w:r>
      <w:r>
        <w:rPr>
          <w:rStyle w:val="Char2"/>
          <w:rFonts w:hint="eastAsia"/>
          <w:sz w:val="21"/>
          <w:szCs w:val="24"/>
        </w:rPr>
        <w:t>图</w:t>
      </w:r>
      <w:r>
        <w:rPr>
          <w:rStyle w:val="Char2"/>
          <w:rFonts w:hint="eastAsia"/>
          <w:sz w:val="21"/>
          <w:szCs w:val="24"/>
        </w:rPr>
        <w:t xml:space="preserve">3-13 </w:t>
      </w:r>
      <w:r>
        <w:rPr>
          <w:rStyle w:val="Char2"/>
          <w:rFonts w:hint="eastAsia"/>
          <w:sz w:val="21"/>
          <w:szCs w:val="24"/>
        </w:rPr>
        <w:t>典型四叉树分割</w:t>
      </w:r>
      <w:r>
        <w:rPr>
          <w:rStyle w:val="Char2"/>
          <w:rFonts w:hint="eastAsia"/>
          <w:sz w:val="21"/>
          <w:szCs w:val="24"/>
        </w:rPr>
        <w:t xml:space="preserve">              </w:t>
      </w:r>
      <w:r>
        <w:rPr>
          <w:rStyle w:val="Char2"/>
          <w:rFonts w:hint="eastAsia"/>
          <w:sz w:val="21"/>
          <w:szCs w:val="24"/>
        </w:rPr>
        <w:t>图</w:t>
      </w:r>
      <w:r>
        <w:rPr>
          <w:rStyle w:val="Char2"/>
          <w:rFonts w:hint="eastAsia"/>
          <w:sz w:val="21"/>
          <w:szCs w:val="24"/>
        </w:rPr>
        <w:t xml:space="preserve">3-14 </w:t>
      </w:r>
      <w:r>
        <w:rPr>
          <w:rStyle w:val="Char2"/>
          <w:rFonts w:hint="eastAsia"/>
          <w:sz w:val="21"/>
          <w:szCs w:val="24"/>
        </w:rPr>
        <w:t>不均匀分割的四叉树变种</w:t>
      </w:r>
    </w:p>
    <w:bookmarkEnd w:id="124"/>
    <w:p w14:paraId="745E293C" w14:textId="77777777" w:rsidR="00067B30" w:rsidRDefault="0031372E">
      <w:pPr>
        <w:spacing w:line="500" w:lineRule="exact"/>
        <w:ind w:firstLine="480"/>
        <w:rPr>
          <w:rFonts w:ascii="宋体" w:hAnsi="宋体" w:cs="宋体"/>
          <w:sz w:val="24"/>
        </w:rPr>
      </w:pPr>
      <w:r>
        <w:rPr>
          <w:rFonts w:ascii="宋体" w:hAnsi="宋体" w:cs="宋体" w:hint="eastAsia"/>
          <w:sz w:val="24"/>
        </w:rPr>
        <w:t>（2）八叉树</w:t>
      </w:r>
    </w:p>
    <w:p w14:paraId="5B60D656" w14:textId="77777777" w:rsidR="00067B30" w:rsidRDefault="0031372E">
      <w:pPr>
        <w:spacing w:line="500" w:lineRule="exact"/>
        <w:ind w:firstLine="480"/>
        <w:rPr>
          <w:rFonts w:ascii="Verdana" w:hAnsi="Verdana" w:cs="Verdana"/>
          <w:color w:val="000000"/>
          <w:sz w:val="18"/>
          <w:szCs w:val="18"/>
          <w:shd w:val="clear" w:color="auto" w:fill="FFFFFF"/>
        </w:rPr>
      </w:pPr>
      <w:r>
        <w:rPr>
          <w:rFonts w:hint="eastAsia"/>
          <w:sz w:val="24"/>
        </w:rPr>
        <w:t>针对三维空间的分割，还有一种常用的树型空间数据结构就是八叉树。该结构是四叉树结构的拓展，通过使用三个坐标轴上正交的分割平面将三维空间切分为八个均匀的子节点，如图</w:t>
      </w:r>
      <w:r>
        <w:rPr>
          <w:rFonts w:hint="eastAsia"/>
          <w:sz w:val="24"/>
        </w:rPr>
        <w:t>3-15</w:t>
      </w:r>
      <w:r>
        <w:rPr>
          <w:rFonts w:hint="eastAsia"/>
          <w:sz w:val="24"/>
        </w:rPr>
        <w:t>所示。同时，</w:t>
      </w:r>
      <w:r>
        <w:rPr>
          <w:rFonts w:hint="eastAsia"/>
          <w:sz w:val="24"/>
        </w:rPr>
        <w:t>3D</w:t>
      </w:r>
      <w:r>
        <w:rPr>
          <w:rFonts w:hint="eastAsia"/>
          <w:sz w:val="24"/>
        </w:rPr>
        <w:t>切片也支持不规则切分的八叉树变种，如图</w:t>
      </w:r>
      <w:r>
        <w:rPr>
          <w:rFonts w:hint="eastAsia"/>
          <w:sz w:val="24"/>
        </w:rPr>
        <w:t>3-16</w:t>
      </w:r>
      <w:r>
        <w:rPr>
          <w:rFonts w:hint="eastAsia"/>
          <w:sz w:val="24"/>
        </w:rPr>
        <w:t>。</w:t>
      </w:r>
    </w:p>
    <w:p w14:paraId="2D0B7EAE" w14:textId="77777777" w:rsidR="00067B30" w:rsidRDefault="0031372E">
      <w:pPr>
        <w:pStyle w:val="a3"/>
        <w:rPr>
          <w:rFonts w:ascii="Verdana" w:hAnsi="Verdana" w:cs="Verdana"/>
          <w:color w:val="000000"/>
          <w:shd w:val="clear" w:color="auto" w:fill="FFFFFF"/>
        </w:rPr>
      </w:pPr>
      <w:r>
        <w:rPr>
          <w:noProof/>
        </w:rPr>
        <w:lastRenderedPageBreak/>
        <w:drawing>
          <wp:inline distT="0" distB="0" distL="114300" distR="114300" wp14:anchorId="07D36CDB" wp14:editId="5503CBC0">
            <wp:extent cx="2386965" cy="1289050"/>
            <wp:effectExtent l="0" t="0" r="13335" b="635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44" cstate="print"/>
                    <a:stretch>
                      <a:fillRect/>
                    </a:stretch>
                  </pic:blipFill>
                  <pic:spPr>
                    <a:xfrm>
                      <a:off x="0" y="0"/>
                      <a:ext cx="2386965" cy="128905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0DAC5573" wp14:editId="2756E84F">
            <wp:extent cx="2560320" cy="1575435"/>
            <wp:effectExtent l="0" t="0" r="11430" b="571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45" cstate="print"/>
                    <a:stretch>
                      <a:fillRect/>
                    </a:stretch>
                  </pic:blipFill>
                  <pic:spPr>
                    <a:xfrm>
                      <a:off x="0" y="0"/>
                      <a:ext cx="2560320" cy="1575435"/>
                    </a:xfrm>
                    <a:prstGeom prst="rect">
                      <a:avLst/>
                    </a:prstGeom>
                    <a:noFill/>
                    <a:ln w="9525">
                      <a:noFill/>
                    </a:ln>
                  </pic:spPr>
                </pic:pic>
              </a:graphicData>
            </a:graphic>
          </wp:inline>
        </w:drawing>
      </w:r>
    </w:p>
    <w:p w14:paraId="2D07A018" w14:textId="77777777" w:rsidR="00067B30" w:rsidRDefault="0031372E">
      <w:pPr>
        <w:pStyle w:val="a3"/>
        <w:spacing w:beforeLines="50" w:before="156" w:afterLines="50" w:after="156"/>
        <w:ind w:firstLineChars="0" w:firstLine="0"/>
        <w:rPr>
          <w:rStyle w:val="Char2"/>
          <w:sz w:val="21"/>
          <w:szCs w:val="24"/>
        </w:rPr>
      </w:pPr>
      <w:bookmarkStart w:id="125" w:name="_Toc19383"/>
      <w:r>
        <w:rPr>
          <w:rStyle w:val="Char2"/>
          <w:rFonts w:hint="eastAsia"/>
          <w:sz w:val="21"/>
          <w:szCs w:val="24"/>
        </w:rPr>
        <w:t xml:space="preserve">         </w:t>
      </w:r>
      <w:r>
        <w:rPr>
          <w:rStyle w:val="Char2"/>
          <w:rFonts w:hint="eastAsia"/>
          <w:sz w:val="21"/>
          <w:szCs w:val="24"/>
        </w:rPr>
        <w:t>图</w:t>
      </w:r>
      <w:r>
        <w:rPr>
          <w:rStyle w:val="Char2"/>
          <w:rFonts w:hint="eastAsia"/>
          <w:sz w:val="21"/>
          <w:szCs w:val="24"/>
        </w:rPr>
        <w:t xml:space="preserve">3-15 </w:t>
      </w:r>
      <w:r>
        <w:rPr>
          <w:rStyle w:val="Char2"/>
          <w:rFonts w:hint="eastAsia"/>
          <w:sz w:val="21"/>
          <w:szCs w:val="24"/>
        </w:rPr>
        <w:t>典型八叉树分割</w:t>
      </w:r>
      <w:r>
        <w:rPr>
          <w:rStyle w:val="Char2"/>
          <w:rFonts w:hint="eastAsia"/>
          <w:sz w:val="21"/>
          <w:szCs w:val="24"/>
        </w:rPr>
        <w:tab/>
        <w:t xml:space="preserve">             </w:t>
      </w:r>
      <w:r>
        <w:rPr>
          <w:rStyle w:val="Char2"/>
          <w:rFonts w:hint="eastAsia"/>
          <w:sz w:val="21"/>
          <w:szCs w:val="24"/>
        </w:rPr>
        <w:t>图</w:t>
      </w:r>
      <w:r>
        <w:rPr>
          <w:rStyle w:val="Char2"/>
          <w:rFonts w:hint="eastAsia"/>
          <w:sz w:val="21"/>
          <w:szCs w:val="24"/>
        </w:rPr>
        <w:t xml:space="preserve">3-16 </w:t>
      </w:r>
      <w:r>
        <w:rPr>
          <w:rStyle w:val="Char2"/>
          <w:rFonts w:hint="eastAsia"/>
          <w:sz w:val="21"/>
          <w:szCs w:val="24"/>
        </w:rPr>
        <w:t>不均匀分割的八叉树变种</w:t>
      </w:r>
    </w:p>
    <w:bookmarkEnd w:id="125"/>
    <w:p w14:paraId="18958C1E" w14:textId="77777777" w:rsidR="00067B30" w:rsidRDefault="0031372E">
      <w:pPr>
        <w:spacing w:line="500" w:lineRule="exact"/>
        <w:ind w:firstLine="480"/>
        <w:rPr>
          <w:rFonts w:ascii="宋体" w:hAnsi="宋体" w:cs="宋体"/>
          <w:sz w:val="24"/>
        </w:rPr>
      </w:pPr>
      <w:r>
        <w:rPr>
          <w:rFonts w:ascii="宋体" w:hAnsi="宋体" w:cs="宋体" w:hint="eastAsia"/>
          <w:sz w:val="24"/>
        </w:rPr>
        <w:t>（3）</w:t>
      </w:r>
      <w:r>
        <w:rPr>
          <w:sz w:val="24"/>
        </w:rPr>
        <w:t>K-d</w:t>
      </w:r>
      <w:r>
        <w:rPr>
          <w:rFonts w:ascii="宋体" w:hAnsi="宋体" w:cs="宋体" w:hint="eastAsia"/>
          <w:sz w:val="24"/>
        </w:rPr>
        <w:t>树</w:t>
      </w:r>
    </w:p>
    <w:p w14:paraId="3C2D14BE" w14:textId="77777777" w:rsidR="00067B30" w:rsidRDefault="0031372E">
      <w:pPr>
        <w:spacing w:line="500" w:lineRule="exact"/>
        <w:ind w:firstLine="480"/>
        <w:rPr>
          <w:sz w:val="24"/>
        </w:rPr>
      </w:pPr>
      <w:r>
        <w:rPr>
          <w:rFonts w:hint="eastAsia"/>
          <w:sz w:val="24"/>
        </w:rPr>
        <w:t>K-d</w:t>
      </w:r>
      <w:r>
        <w:rPr>
          <w:rFonts w:hint="eastAsia"/>
          <w:sz w:val="24"/>
        </w:rPr>
        <w:t>树的创建是将每一个图块使用平行于三个坐标轴、经纬度或者高程的切割面分割为两个子图块，如下图（图</w:t>
      </w:r>
      <w:r>
        <w:rPr>
          <w:rFonts w:hint="eastAsia"/>
          <w:sz w:val="24"/>
        </w:rPr>
        <w:t>3-17</w:t>
      </w:r>
      <w:r>
        <w:rPr>
          <w:rFonts w:hint="eastAsia"/>
          <w:sz w:val="24"/>
        </w:rPr>
        <w:t>）。不同于</w:t>
      </w:r>
      <w:r>
        <w:rPr>
          <w:rFonts w:hint="eastAsia"/>
          <w:sz w:val="24"/>
        </w:rPr>
        <w:t>2D</w:t>
      </w:r>
      <w:r>
        <w:rPr>
          <w:rFonts w:hint="eastAsia"/>
          <w:sz w:val="24"/>
        </w:rPr>
        <w:t>切片的均匀分割，</w:t>
      </w:r>
      <w:r>
        <w:rPr>
          <w:rFonts w:hint="eastAsia"/>
          <w:sz w:val="24"/>
        </w:rPr>
        <w:t>K-d</w:t>
      </w:r>
      <w:r>
        <w:rPr>
          <w:rFonts w:hint="eastAsia"/>
          <w:sz w:val="24"/>
        </w:rPr>
        <w:t>树能够创建更加灵活的树型结构，切割面可以按照中心点划分或根据数据特征选取分割面，非常适合稀疏和不规则分布的数据集。同时还支持多路</w:t>
      </w:r>
      <w:bookmarkStart w:id="126" w:name="OLE_LINK56"/>
      <w:r>
        <w:rPr>
          <w:rFonts w:hint="eastAsia"/>
          <w:sz w:val="24"/>
        </w:rPr>
        <w:t>K-d</w:t>
      </w:r>
      <w:r>
        <w:rPr>
          <w:rFonts w:hint="eastAsia"/>
          <w:sz w:val="24"/>
        </w:rPr>
        <w:t>树</w:t>
      </w:r>
      <w:bookmarkEnd w:id="126"/>
      <w:r>
        <w:rPr>
          <w:rFonts w:hint="eastAsia"/>
          <w:sz w:val="24"/>
        </w:rPr>
        <w:t>等</w:t>
      </w:r>
      <w:r>
        <w:rPr>
          <w:rFonts w:hint="eastAsia"/>
          <w:sz w:val="24"/>
        </w:rPr>
        <w:t>K-d</w:t>
      </w:r>
      <w:r>
        <w:rPr>
          <w:rFonts w:hint="eastAsia"/>
          <w:sz w:val="24"/>
        </w:rPr>
        <w:t>树的变种，每个图块有多个子节点。</w:t>
      </w:r>
    </w:p>
    <w:p w14:paraId="28819F8E" w14:textId="77777777" w:rsidR="00067B30" w:rsidRDefault="0031372E">
      <w:pPr>
        <w:spacing w:line="500" w:lineRule="exact"/>
        <w:ind w:firstLine="480"/>
        <w:rPr>
          <w:rFonts w:ascii="宋体" w:hAnsi="宋体" w:cs="宋体"/>
          <w:sz w:val="24"/>
        </w:rPr>
      </w:pPr>
      <w:r>
        <w:rPr>
          <w:rFonts w:ascii="宋体" w:hAnsi="宋体" w:cs="宋体" w:hint="eastAsia"/>
          <w:sz w:val="24"/>
        </w:rPr>
        <w:t>（4）网格</w:t>
      </w:r>
    </w:p>
    <w:p w14:paraId="0FD2DEF5" w14:textId="77777777" w:rsidR="00067B30" w:rsidRDefault="0031372E">
      <w:pPr>
        <w:spacing w:line="500" w:lineRule="exact"/>
        <w:ind w:firstLine="480"/>
        <w:rPr>
          <w:sz w:val="24"/>
        </w:rPr>
      </w:pPr>
      <w:r>
        <w:rPr>
          <w:rFonts w:hint="eastAsia"/>
          <w:sz w:val="24"/>
        </w:rPr>
        <w:t>3D</w:t>
      </w:r>
      <w:r>
        <w:rPr>
          <w:rFonts w:hint="eastAsia"/>
          <w:sz w:val="24"/>
        </w:rPr>
        <w:t>切片还能够通过规则、不规则或者重叠的网格支持任意数量的子节点，如下图（图</w:t>
      </w:r>
      <w:r>
        <w:rPr>
          <w:rFonts w:hint="eastAsia"/>
          <w:sz w:val="24"/>
        </w:rPr>
        <w:t>3-18</w:t>
      </w:r>
      <w:r>
        <w:rPr>
          <w:rFonts w:hint="eastAsia"/>
          <w:sz w:val="24"/>
        </w:rPr>
        <w:t>）。可以有效剔除没有内容的子图块，提高</w:t>
      </w:r>
      <w:r>
        <w:rPr>
          <w:rFonts w:hint="eastAsia"/>
          <w:sz w:val="24"/>
        </w:rPr>
        <w:t>3D</w:t>
      </w:r>
      <w:r>
        <w:rPr>
          <w:rFonts w:hint="eastAsia"/>
          <w:sz w:val="24"/>
        </w:rPr>
        <w:t>图形渲染速度。</w:t>
      </w:r>
    </w:p>
    <w:p w14:paraId="27C024B6" w14:textId="77777777" w:rsidR="00067B30" w:rsidRDefault="00067B30">
      <w:pPr>
        <w:spacing w:line="500" w:lineRule="exact"/>
        <w:ind w:firstLine="480"/>
        <w:rPr>
          <w:rFonts w:ascii="宋体" w:hAnsi="宋体" w:cs="宋体"/>
          <w:sz w:val="24"/>
        </w:rPr>
      </w:pPr>
    </w:p>
    <w:p w14:paraId="114D2D71" w14:textId="77777777" w:rsidR="00067B30" w:rsidRDefault="0031372E">
      <w:pPr>
        <w:pStyle w:val="a3"/>
        <w:ind w:firstLineChars="0" w:firstLine="0"/>
        <w:rPr>
          <w:sz w:val="20"/>
          <w:szCs w:val="20"/>
        </w:rPr>
      </w:pPr>
      <w:r>
        <w:rPr>
          <w:noProof/>
        </w:rPr>
        <w:drawing>
          <wp:inline distT="0" distB="0" distL="114300" distR="114300" wp14:anchorId="4C1AD5C5" wp14:editId="3C87D3D0">
            <wp:extent cx="2377440" cy="1680210"/>
            <wp:effectExtent l="0" t="0" r="3810" b="15240"/>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46" cstate="print"/>
                    <a:stretch>
                      <a:fillRect/>
                    </a:stretch>
                  </pic:blipFill>
                  <pic:spPr>
                    <a:xfrm>
                      <a:off x="0" y="0"/>
                      <a:ext cx="2377440" cy="168021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41D5A5F5" wp14:editId="3C4C8836">
            <wp:extent cx="2490470" cy="1714500"/>
            <wp:effectExtent l="0" t="0" r="5080" b="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47" cstate="print"/>
                    <a:stretch>
                      <a:fillRect/>
                    </a:stretch>
                  </pic:blipFill>
                  <pic:spPr>
                    <a:xfrm>
                      <a:off x="0" y="0"/>
                      <a:ext cx="2490470" cy="1714500"/>
                    </a:xfrm>
                    <a:prstGeom prst="rect">
                      <a:avLst/>
                    </a:prstGeom>
                    <a:noFill/>
                    <a:ln w="9525">
                      <a:noFill/>
                    </a:ln>
                  </pic:spPr>
                </pic:pic>
              </a:graphicData>
            </a:graphic>
          </wp:inline>
        </w:drawing>
      </w:r>
    </w:p>
    <w:p w14:paraId="58D4FAED" w14:textId="77777777" w:rsidR="00067B30" w:rsidRDefault="0031372E">
      <w:pPr>
        <w:pStyle w:val="a3"/>
        <w:spacing w:beforeLines="50" w:before="156"/>
        <w:ind w:firstLineChars="0" w:firstLine="0"/>
        <w:rPr>
          <w:rFonts w:ascii="宋体" w:hAnsi="宋体" w:cs="宋体"/>
          <w:sz w:val="24"/>
        </w:rPr>
      </w:pPr>
      <w:bookmarkStart w:id="127" w:name="_Toc20823"/>
      <w:r>
        <w:rPr>
          <w:rStyle w:val="Char2"/>
          <w:rFonts w:hint="eastAsia"/>
          <w:sz w:val="21"/>
          <w:szCs w:val="24"/>
        </w:rPr>
        <w:t xml:space="preserve">         </w:t>
      </w:r>
      <w:r>
        <w:rPr>
          <w:rStyle w:val="Char2"/>
          <w:rFonts w:hint="eastAsia"/>
          <w:sz w:val="21"/>
          <w:szCs w:val="24"/>
        </w:rPr>
        <w:t>图</w:t>
      </w:r>
      <w:r>
        <w:rPr>
          <w:rStyle w:val="Char2"/>
          <w:rFonts w:hint="eastAsia"/>
          <w:sz w:val="21"/>
          <w:szCs w:val="24"/>
        </w:rPr>
        <w:t>3-17  K-d</w:t>
      </w:r>
      <w:r>
        <w:rPr>
          <w:rStyle w:val="Char2"/>
          <w:rFonts w:hint="eastAsia"/>
          <w:sz w:val="21"/>
          <w:szCs w:val="24"/>
        </w:rPr>
        <w:t>树分割</w:t>
      </w:r>
      <w:r>
        <w:rPr>
          <w:rStyle w:val="Char2"/>
          <w:rFonts w:hint="eastAsia"/>
          <w:sz w:val="21"/>
          <w:szCs w:val="24"/>
        </w:rPr>
        <w:t xml:space="preserve">                         </w:t>
      </w:r>
      <w:r>
        <w:rPr>
          <w:rStyle w:val="Char2"/>
          <w:rFonts w:hint="eastAsia"/>
          <w:sz w:val="21"/>
          <w:szCs w:val="24"/>
        </w:rPr>
        <w:t>图</w:t>
      </w:r>
      <w:r>
        <w:rPr>
          <w:rStyle w:val="Char2"/>
          <w:rFonts w:hint="eastAsia"/>
          <w:sz w:val="21"/>
          <w:szCs w:val="24"/>
        </w:rPr>
        <w:t xml:space="preserve">3-18 </w:t>
      </w:r>
      <w:r>
        <w:rPr>
          <w:rStyle w:val="Char2"/>
          <w:rFonts w:hint="eastAsia"/>
          <w:sz w:val="21"/>
          <w:szCs w:val="24"/>
        </w:rPr>
        <w:t>网格分割</w:t>
      </w:r>
      <w:bookmarkEnd w:id="127"/>
    </w:p>
    <w:p w14:paraId="7DAB3CBF" w14:textId="77777777" w:rsidR="00067B30" w:rsidRDefault="0031372E">
      <w:pPr>
        <w:pStyle w:val="2"/>
        <w:spacing w:before="312" w:after="156"/>
      </w:pPr>
      <w:r>
        <w:rPr>
          <w:rFonts w:hint="eastAsia"/>
        </w:rPr>
        <w:t xml:space="preserve"> </w:t>
      </w:r>
      <w:bookmarkStart w:id="128" w:name="_Toc25087"/>
      <w:r>
        <w:rPr>
          <w:rFonts w:hint="eastAsia"/>
        </w:rPr>
        <w:t>基于</w:t>
      </w:r>
      <w:r>
        <w:rPr>
          <w:rFonts w:ascii="Times New Roman" w:hAnsi="Times New Roman"/>
        </w:rPr>
        <w:t>Web</w:t>
      </w:r>
      <w:r>
        <w:rPr>
          <w:rFonts w:hint="eastAsia"/>
        </w:rPr>
        <w:t>的虚拟现实</w:t>
      </w:r>
      <w:bookmarkEnd w:id="128"/>
    </w:p>
    <w:p w14:paraId="2D4665BF" w14:textId="77777777" w:rsidR="00067B30" w:rsidRDefault="0031372E">
      <w:pPr>
        <w:spacing w:line="500" w:lineRule="exact"/>
        <w:ind w:firstLine="480"/>
        <w:rPr>
          <w:sz w:val="24"/>
        </w:rPr>
      </w:pPr>
      <w:r>
        <w:rPr>
          <w:rFonts w:hint="eastAsia"/>
          <w:sz w:val="24"/>
        </w:rPr>
        <w:t>基于</w:t>
      </w:r>
      <w:r>
        <w:rPr>
          <w:rFonts w:hint="eastAsia"/>
          <w:sz w:val="24"/>
        </w:rPr>
        <w:t>Web</w:t>
      </w:r>
      <w:r>
        <w:rPr>
          <w:rFonts w:hint="eastAsia"/>
          <w:sz w:val="24"/>
        </w:rPr>
        <w:t>的虚拟现实技术（</w:t>
      </w:r>
      <w:r>
        <w:rPr>
          <w:rFonts w:hint="eastAsia"/>
          <w:sz w:val="24"/>
        </w:rPr>
        <w:t>WebVR</w:t>
      </w:r>
      <w:r>
        <w:rPr>
          <w:rFonts w:hint="eastAsia"/>
          <w:sz w:val="24"/>
        </w:rPr>
        <w:t>），为在浏览器中访问</w:t>
      </w:r>
      <w:r>
        <w:rPr>
          <w:rFonts w:hint="eastAsia"/>
          <w:sz w:val="24"/>
        </w:rPr>
        <w:t>VR</w:t>
      </w:r>
      <w:r>
        <w:rPr>
          <w:rFonts w:hint="eastAsia"/>
          <w:sz w:val="24"/>
        </w:rPr>
        <w:t>设备提供了统一的</w:t>
      </w:r>
      <w:r>
        <w:rPr>
          <w:rFonts w:hint="eastAsia"/>
          <w:sz w:val="24"/>
        </w:rPr>
        <w:t>JavaScript API</w:t>
      </w:r>
      <w:r>
        <w:rPr>
          <w:rFonts w:hint="eastAsia"/>
          <w:sz w:val="24"/>
        </w:rPr>
        <w:t>。并且直接利用底层</w:t>
      </w:r>
      <w:r>
        <w:rPr>
          <w:rFonts w:hint="eastAsia"/>
          <w:sz w:val="24"/>
        </w:rPr>
        <w:t>GPU</w:t>
      </w:r>
      <w:r>
        <w:rPr>
          <w:rFonts w:hint="eastAsia"/>
          <w:sz w:val="24"/>
        </w:rPr>
        <w:t>执行计算，具备很高图形绘制渲染的性能。还能够利用使用者的动作及位置信息与场景进行交互操作，极大增强了</w:t>
      </w:r>
      <w:r>
        <w:rPr>
          <w:rFonts w:hint="eastAsia"/>
          <w:sz w:val="24"/>
        </w:rPr>
        <w:lastRenderedPageBreak/>
        <w:t>用户的沉浸感。</w:t>
      </w:r>
    </w:p>
    <w:p w14:paraId="00BA1BB2" w14:textId="77777777" w:rsidR="00067B30" w:rsidRDefault="0031372E">
      <w:pPr>
        <w:spacing w:line="500" w:lineRule="exact"/>
        <w:ind w:firstLine="480"/>
        <w:rPr>
          <w:sz w:val="24"/>
        </w:rPr>
      </w:pPr>
      <w:r>
        <w:rPr>
          <w:rFonts w:hint="eastAsia"/>
          <w:sz w:val="24"/>
        </w:rPr>
        <w:t>WebVR</w:t>
      </w:r>
      <w:r>
        <w:rPr>
          <w:rFonts w:hint="eastAsia"/>
          <w:sz w:val="24"/>
        </w:rPr>
        <w:t>很大程度上降低了创作</w:t>
      </w:r>
      <w:r>
        <w:rPr>
          <w:rFonts w:hint="eastAsia"/>
          <w:sz w:val="24"/>
        </w:rPr>
        <w:t>VR</w:t>
      </w:r>
      <w:r>
        <w:rPr>
          <w:rFonts w:hint="eastAsia"/>
          <w:sz w:val="24"/>
        </w:rPr>
        <w:t>内容的成本，同时也降低了</w:t>
      </w:r>
      <w:r>
        <w:rPr>
          <w:rFonts w:hint="eastAsia"/>
          <w:sz w:val="24"/>
        </w:rPr>
        <w:t>VR</w:t>
      </w:r>
      <w:r>
        <w:rPr>
          <w:rFonts w:hint="eastAsia"/>
          <w:sz w:val="24"/>
        </w:rPr>
        <w:t>领域开发的难度。这意味着许多开发者能够很容易越过</w:t>
      </w:r>
      <w:r>
        <w:rPr>
          <w:rFonts w:hint="eastAsia"/>
          <w:sz w:val="24"/>
        </w:rPr>
        <w:t>VR</w:t>
      </w:r>
      <w:r>
        <w:rPr>
          <w:rFonts w:hint="eastAsia"/>
          <w:sz w:val="24"/>
        </w:rPr>
        <w:t>开发的技术门槛，一大批具有创造性的开发群体将进入</w:t>
      </w:r>
      <w:r>
        <w:rPr>
          <w:rFonts w:hint="eastAsia"/>
          <w:sz w:val="24"/>
        </w:rPr>
        <w:t>VR</w:t>
      </w:r>
      <w:r>
        <w:rPr>
          <w:rFonts w:hint="eastAsia"/>
          <w:sz w:val="24"/>
        </w:rPr>
        <w:t>领域进行创作开发，进一步充实</w:t>
      </w:r>
      <w:r>
        <w:rPr>
          <w:rFonts w:hint="eastAsia"/>
          <w:sz w:val="24"/>
        </w:rPr>
        <w:t>VR</w:t>
      </w:r>
      <w:r>
        <w:rPr>
          <w:rFonts w:hint="eastAsia"/>
          <w:sz w:val="24"/>
        </w:rPr>
        <w:t>的内容，为</w:t>
      </w:r>
      <w:r>
        <w:rPr>
          <w:rFonts w:hint="eastAsia"/>
          <w:sz w:val="24"/>
        </w:rPr>
        <w:t>VR</w:t>
      </w:r>
      <w:r>
        <w:rPr>
          <w:rFonts w:hint="eastAsia"/>
          <w:sz w:val="24"/>
        </w:rPr>
        <w:t>的发展创造了机会。本节主要分析了实现</w:t>
      </w:r>
      <w:r>
        <w:rPr>
          <w:rFonts w:hint="eastAsia"/>
          <w:sz w:val="24"/>
        </w:rPr>
        <w:t>WebVR</w:t>
      </w:r>
      <w:r>
        <w:rPr>
          <w:rFonts w:hint="eastAsia"/>
          <w:sz w:val="24"/>
        </w:rPr>
        <w:t>的技术原理，将从</w:t>
      </w:r>
      <w:r>
        <w:rPr>
          <w:rFonts w:hint="eastAsia"/>
          <w:sz w:val="24"/>
        </w:rPr>
        <w:t>VR</w:t>
      </w:r>
      <w:r>
        <w:rPr>
          <w:rFonts w:hint="eastAsia"/>
          <w:sz w:val="24"/>
        </w:rPr>
        <w:t>设备的连接、实时响应</w:t>
      </w:r>
      <w:r>
        <w:rPr>
          <w:rFonts w:hint="eastAsia"/>
          <w:sz w:val="24"/>
        </w:rPr>
        <w:t>VR</w:t>
      </w:r>
      <w:r>
        <w:rPr>
          <w:rFonts w:hint="eastAsia"/>
          <w:sz w:val="24"/>
        </w:rPr>
        <w:t>设备状态、立体视觉呈现原理几个方面进行阐述。</w:t>
      </w:r>
    </w:p>
    <w:p w14:paraId="7EC51DD4" w14:textId="77777777" w:rsidR="00067B30" w:rsidRDefault="0031372E">
      <w:pPr>
        <w:pStyle w:val="3"/>
        <w:spacing w:before="312" w:after="156"/>
      </w:pPr>
      <w:r>
        <w:rPr>
          <w:rFonts w:hint="eastAsia"/>
        </w:rPr>
        <w:t xml:space="preserve"> </w:t>
      </w:r>
      <w:bookmarkStart w:id="129" w:name="_Toc13446"/>
      <w:r>
        <w:rPr>
          <w:rFonts w:hint="eastAsia"/>
        </w:rPr>
        <w:t>连接</w:t>
      </w:r>
      <w:r>
        <w:rPr>
          <w:rFonts w:ascii="Times New Roman" w:hAnsi="Times New Roman"/>
        </w:rPr>
        <w:t>VR</w:t>
      </w:r>
      <w:r>
        <w:rPr>
          <w:rFonts w:hint="eastAsia"/>
        </w:rPr>
        <w:t>设备</w:t>
      </w:r>
      <w:bookmarkEnd w:id="129"/>
    </w:p>
    <w:p w14:paraId="6B1647A0" w14:textId="77777777" w:rsidR="00067B30" w:rsidRDefault="0031372E">
      <w:pPr>
        <w:spacing w:line="500" w:lineRule="exact"/>
        <w:ind w:firstLineChars="200" w:firstLine="480"/>
        <w:rPr>
          <w:sz w:val="24"/>
        </w:rPr>
      </w:pPr>
      <w:r>
        <w:rPr>
          <w:rFonts w:hint="eastAsia"/>
          <w:sz w:val="24"/>
        </w:rPr>
        <w:t>目前，支持</w:t>
      </w:r>
      <w:r>
        <w:rPr>
          <w:rFonts w:hint="eastAsia"/>
          <w:sz w:val="24"/>
        </w:rPr>
        <w:t>WebVR</w:t>
      </w:r>
      <w:r>
        <w:rPr>
          <w:rFonts w:hint="eastAsia"/>
          <w:sz w:val="24"/>
        </w:rPr>
        <w:t>的虚拟现实设备主要分为三类。第一类是以</w:t>
      </w:r>
      <w:r>
        <w:rPr>
          <w:rFonts w:hint="eastAsia"/>
          <w:sz w:val="24"/>
        </w:rPr>
        <w:t xml:space="preserve">Google </w:t>
      </w:r>
      <w:r>
        <w:rPr>
          <w:sz w:val="24"/>
        </w:rPr>
        <w:t>Carboard</w:t>
      </w:r>
      <w:r>
        <w:rPr>
          <w:rFonts w:hint="eastAsia"/>
          <w:sz w:val="24"/>
        </w:rPr>
        <w:t>为代表的滑配式</w:t>
      </w:r>
      <w:r>
        <w:rPr>
          <w:sz w:val="24"/>
        </w:rPr>
        <w:t>HMD</w:t>
      </w:r>
      <w:r>
        <w:rPr>
          <w:sz w:val="24"/>
        </w:rPr>
        <w:t>设备</w:t>
      </w:r>
      <w:r>
        <w:rPr>
          <w:rFonts w:hint="eastAsia"/>
          <w:sz w:val="24"/>
        </w:rPr>
        <w:t>，它主要依赖于智能手机，将手机显示屏作为</w:t>
      </w:r>
      <w:r>
        <w:rPr>
          <w:rFonts w:hint="eastAsia"/>
          <w:sz w:val="24"/>
        </w:rPr>
        <w:t>VR</w:t>
      </w:r>
      <w:r>
        <w:rPr>
          <w:rFonts w:hint="eastAsia"/>
          <w:sz w:val="24"/>
        </w:rPr>
        <w:t>虚拟世界输出的媒介。第二类是分离式设备，包括了</w:t>
      </w:r>
      <w:r>
        <w:rPr>
          <w:rFonts w:hint="eastAsia"/>
          <w:sz w:val="24"/>
        </w:rPr>
        <w:t>HTC Vive</w:t>
      </w:r>
      <w:r>
        <w:rPr>
          <w:rFonts w:hint="eastAsia"/>
          <w:sz w:val="24"/>
        </w:rPr>
        <w:t>、索尼的</w:t>
      </w:r>
      <w:r>
        <w:rPr>
          <w:sz w:val="24"/>
        </w:rPr>
        <w:t>PlayStation VR</w:t>
      </w:r>
      <w:r>
        <w:rPr>
          <w:rFonts w:hint="eastAsia"/>
          <w:sz w:val="24"/>
        </w:rPr>
        <w:t>和</w:t>
      </w:r>
      <w:r>
        <w:rPr>
          <w:sz w:val="24"/>
        </w:rPr>
        <w:t>Facebook</w:t>
      </w:r>
      <w:r>
        <w:rPr>
          <w:rFonts w:hint="eastAsia"/>
          <w:sz w:val="24"/>
        </w:rPr>
        <w:t>的</w:t>
      </w:r>
      <w:r>
        <w:rPr>
          <w:sz w:val="24"/>
        </w:rPr>
        <w:t>Oculus Rift</w:t>
      </w:r>
      <w:r>
        <w:rPr>
          <w:rFonts w:hint="eastAsia"/>
          <w:sz w:val="24"/>
        </w:rPr>
        <w:t>等。这类</w:t>
      </w:r>
      <w:r>
        <w:rPr>
          <w:sz w:val="24"/>
        </w:rPr>
        <w:t>HMD</w:t>
      </w:r>
      <w:r>
        <w:rPr>
          <w:sz w:val="24"/>
        </w:rPr>
        <w:t>设备</w:t>
      </w:r>
      <w:r>
        <w:rPr>
          <w:rFonts w:hint="eastAsia"/>
          <w:sz w:val="24"/>
        </w:rPr>
        <w:t>内置了显示屏，通过与</w:t>
      </w:r>
      <w:r>
        <w:rPr>
          <w:rFonts w:hint="eastAsia"/>
          <w:sz w:val="24"/>
        </w:rPr>
        <w:t>PC</w:t>
      </w:r>
      <w:r>
        <w:rPr>
          <w:rFonts w:hint="eastAsia"/>
          <w:sz w:val="24"/>
        </w:rPr>
        <w:t>或游戏主机相连将场景传输到</w:t>
      </w:r>
      <w:r>
        <w:rPr>
          <w:rFonts w:hint="eastAsia"/>
          <w:sz w:val="24"/>
        </w:rPr>
        <w:t>VR</w:t>
      </w:r>
      <w:r>
        <w:rPr>
          <w:rFonts w:hint="eastAsia"/>
          <w:sz w:val="24"/>
        </w:rPr>
        <w:t>设备上，并根据内置的处理器对影像进行处理，具有更强的沉浸感，给用户带来身临其境的感受。最后一类属于</w:t>
      </w:r>
      <w:r>
        <w:rPr>
          <w:sz w:val="24"/>
        </w:rPr>
        <w:t>整合式</w:t>
      </w:r>
      <w:r>
        <w:rPr>
          <w:sz w:val="24"/>
        </w:rPr>
        <w:t xml:space="preserve"> HMD </w:t>
      </w:r>
      <w:r>
        <w:rPr>
          <w:sz w:val="24"/>
        </w:rPr>
        <w:t>设备</w:t>
      </w:r>
      <w:r>
        <w:rPr>
          <w:rFonts w:hint="eastAsia"/>
          <w:sz w:val="24"/>
        </w:rPr>
        <w:t>，例如微软的</w:t>
      </w:r>
      <w:r>
        <w:rPr>
          <w:sz w:val="24"/>
        </w:rPr>
        <w:t>HoloLens</w:t>
      </w:r>
      <w:r>
        <w:rPr>
          <w:rFonts w:hint="eastAsia"/>
          <w:sz w:val="24"/>
        </w:rPr>
        <w:t>，它具备更强的追踪系统和计算能力，因此</w:t>
      </w:r>
      <w:r>
        <w:rPr>
          <w:rFonts w:hint="eastAsia"/>
          <w:sz w:val="24"/>
        </w:rPr>
        <w:t>VR</w:t>
      </w:r>
      <w:r>
        <w:rPr>
          <w:rFonts w:hint="eastAsia"/>
          <w:sz w:val="24"/>
        </w:rPr>
        <w:t>体验是三类中最好的。</w:t>
      </w:r>
    </w:p>
    <w:p w14:paraId="50C6A302" w14:textId="77777777" w:rsidR="00067B30" w:rsidRDefault="0031372E">
      <w:pPr>
        <w:spacing w:line="500" w:lineRule="exact"/>
        <w:ind w:firstLineChars="200" w:firstLine="480"/>
        <w:rPr>
          <w:sz w:val="24"/>
        </w:rPr>
      </w:pPr>
      <w:r>
        <w:rPr>
          <w:rFonts w:hint="eastAsia"/>
          <w:sz w:val="24"/>
        </w:rPr>
        <w:t>本文主要介绍滑配式和分离式</w:t>
      </w:r>
      <w:r>
        <w:rPr>
          <w:rFonts w:hint="eastAsia"/>
          <w:sz w:val="24"/>
        </w:rPr>
        <w:t>VR</w:t>
      </w:r>
      <w:r>
        <w:rPr>
          <w:rFonts w:hint="eastAsia"/>
          <w:sz w:val="24"/>
        </w:rPr>
        <w:t>设备的获取方式。对于分离式</w:t>
      </w:r>
      <w:r>
        <w:rPr>
          <w:rFonts w:hint="eastAsia"/>
          <w:sz w:val="24"/>
        </w:rPr>
        <w:t>VR</w:t>
      </w:r>
      <w:r>
        <w:rPr>
          <w:rFonts w:hint="eastAsia"/>
          <w:sz w:val="24"/>
        </w:rPr>
        <w:t>设备，</w:t>
      </w:r>
      <w:bookmarkStart w:id="130" w:name="OLE_LINK52"/>
      <w:r>
        <w:rPr>
          <w:rFonts w:hint="eastAsia"/>
          <w:sz w:val="24"/>
        </w:rPr>
        <w:t>WebVR</w:t>
      </w:r>
      <w:r>
        <w:rPr>
          <w:rFonts w:hint="eastAsia"/>
          <w:sz w:val="24"/>
        </w:rPr>
        <w:t>规范</w:t>
      </w:r>
      <w:bookmarkEnd w:id="130"/>
      <w:r>
        <w:rPr>
          <w:rFonts w:hint="eastAsia"/>
          <w:sz w:val="24"/>
        </w:rPr>
        <w:t>中提供了统一的接口，使用</w:t>
      </w:r>
      <w:hyperlink r:id="rId48" w:tooltip="此页面仍未被本地化, 期待您的翻译!" w:history="1">
        <w:r>
          <w:rPr>
            <w:rFonts w:hint="eastAsia"/>
            <w:sz w:val="24"/>
          </w:rPr>
          <w:t>Navigator.getVRDevices()</w:t>
        </w:r>
      </w:hyperlink>
      <w:r>
        <w:rPr>
          <w:rFonts w:hint="eastAsia"/>
          <w:sz w:val="24"/>
        </w:rPr>
        <w:t> </w:t>
      </w:r>
      <w:r>
        <w:rPr>
          <w:rFonts w:hint="eastAsia"/>
          <w:sz w:val="24"/>
        </w:rPr>
        <w:t>方法得到与</w:t>
      </w:r>
      <w:r>
        <w:rPr>
          <w:rFonts w:hint="eastAsia"/>
          <w:sz w:val="24"/>
        </w:rPr>
        <w:t>PC</w:t>
      </w:r>
      <w:r>
        <w:rPr>
          <w:rFonts w:hint="eastAsia"/>
          <w:sz w:val="24"/>
        </w:rPr>
        <w:t>相连的所有虚拟现实设备组成的对象数组，其中包含了</w:t>
      </w:r>
      <w:r>
        <w:rPr>
          <w:rFonts w:hint="eastAsia"/>
          <w:sz w:val="24"/>
        </w:rPr>
        <w:t>VR</w:t>
      </w:r>
      <w:r>
        <w:rPr>
          <w:rFonts w:hint="eastAsia"/>
          <w:sz w:val="24"/>
        </w:rPr>
        <w:t>设备本身的基本信息以及获取</w:t>
      </w:r>
      <w:r>
        <w:rPr>
          <w:rFonts w:hint="eastAsia"/>
          <w:sz w:val="24"/>
        </w:rPr>
        <w:t>VR</w:t>
      </w:r>
      <w:r>
        <w:rPr>
          <w:rFonts w:hint="eastAsia"/>
          <w:sz w:val="24"/>
        </w:rPr>
        <w:t>设备实时位置及姿态信息的方法。滑配式</w:t>
      </w:r>
      <w:r>
        <w:rPr>
          <w:rFonts w:hint="eastAsia"/>
          <w:sz w:val="24"/>
        </w:rPr>
        <w:t>VR</w:t>
      </w:r>
      <w:r>
        <w:rPr>
          <w:rFonts w:hint="eastAsia"/>
          <w:sz w:val="24"/>
        </w:rPr>
        <w:t>设备主要是利用智能终端的陀螺仪、加速计等传感器，</w:t>
      </w:r>
      <w:r>
        <w:rPr>
          <w:rFonts w:hint="eastAsia"/>
          <w:sz w:val="24"/>
        </w:rPr>
        <w:t>HTML5</w:t>
      </w:r>
      <w:r>
        <w:rPr>
          <w:rFonts w:hint="eastAsia"/>
          <w:sz w:val="24"/>
        </w:rPr>
        <w:t>提供了获取移动设备角度、方向等信息的</w:t>
      </w:r>
      <w:r>
        <w:rPr>
          <w:rFonts w:hint="eastAsia"/>
          <w:sz w:val="24"/>
        </w:rPr>
        <w:t>API</w:t>
      </w:r>
      <w:r>
        <w:rPr>
          <w:rFonts w:hint="eastAsia"/>
          <w:sz w:val="24"/>
        </w:rPr>
        <w:t>。另外，考虑到目前</w:t>
      </w:r>
      <w:r>
        <w:rPr>
          <w:rFonts w:hint="eastAsia"/>
          <w:sz w:val="24"/>
        </w:rPr>
        <w:t>WebVR</w:t>
      </w:r>
      <w:r>
        <w:rPr>
          <w:rFonts w:hint="eastAsia"/>
          <w:sz w:val="24"/>
        </w:rPr>
        <w:t>还处于草案阶段，为了兼容尚不支持</w:t>
      </w:r>
      <w:r>
        <w:rPr>
          <w:rFonts w:hint="eastAsia"/>
          <w:sz w:val="24"/>
        </w:rPr>
        <w:t>WebVR</w:t>
      </w:r>
      <w:r>
        <w:rPr>
          <w:rFonts w:hint="eastAsia"/>
          <w:sz w:val="24"/>
        </w:rPr>
        <w:t>技术的浏览器，可以使用</w:t>
      </w:r>
      <w:r>
        <w:rPr>
          <w:rFonts w:hint="eastAsia"/>
          <w:sz w:val="24"/>
        </w:rPr>
        <w:t>G</w:t>
      </w:r>
      <w:r>
        <w:rPr>
          <w:sz w:val="24"/>
        </w:rPr>
        <w:t>oogle</w:t>
      </w:r>
      <w:r>
        <w:rPr>
          <w:rFonts w:hint="eastAsia"/>
          <w:sz w:val="24"/>
        </w:rPr>
        <w:t>公司</w:t>
      </w:r>
      <w:hyperlink r:id="rId49" w:tgtFrame="https://zhuanlan.zhihu.com/p/_blank" w:history="1">
        <w:r>
          <w:rPr>
            <w:sz w:val="24"/>
          </w:rPr>
          <w:t>Boris Smus</w:t>
        </w:r>
      </w:hyperlink>
      <w:r>
        <w:rPr>
          <w:rFonts w:hint="eastAsia"/>
          <w:sz w:val="24"/>
        </w:rPr>
        <w:t>开发</w:t>
      </w:r>
      <w:r>
        <w:rPr>
          <w:sz w:val="24"/>
        </w:rPr>
        <w:t>的</w:t>
      </w:r>
      <w:r>
        <w:rPr>
          <w:sz w:val="24"/>
        </w:rPr>
        <w:t>webvr-polyfill</w:t>
      </w:r>
      <w:r>
        <w:rPr>
          <w:rFonts w:hint="eastAsia"/>
          <w:sz w:val="24"/>
        </w:rPr>
        <w:t>插件来实现</w:t>
      </w:r>
      <w:r>
        <w:rPr>
          <w:rFonts w:hint="eastAsia"/>
          <w:sz w:val="24"/>
          <w:vertAlign w:val="superscript"/>
        </w:rPr>
        <w:fldChar w:fldCharType="begin"/>
      </w:r>
      <w:r>
        <w:rPr>
          <w:rFonts w:hint="eastAsia"/>
          <w:sz w:val="24"/>
          <w:vertAlign w:val="superscript"/>
        </w:rPr>
        <w:instrText xml:space="preserve"> REF _Ref22354 \r \h </w:instrText>
      </w:r>
      <w:r>
        <w:rPr>
          <w:rFonts w:hint="eastAsia"/>
          <w:sz w:val="24"/>
          <w:vertAlign w:val="superscript"/>
        </w:rPr>
      </w:r>
      <w:r>
        <w:rPr>
          <w:rFonts w:hint="eastAsia"/>
          <w:sz w:val="24"/>
          <w:vertAlign w:val="superscript"/>
        </w:rPr>
        <w:fldChar w:fldCharType="separate"/>
      </w:r>
      <w:r>
        <w:rPr>
          <w:rFonts w:hint="eastAsia"/>
          <w:sz w:val="24"/>
          <w:vertAlign w:val="superscript"/>
        </w:rPr>
        <w:t>[59]</w:t>
      </w:r>
      <w:r>
        <w:rPr>
          <w:rFonts w:hint="eastAsia"/>
          <w:sz w:val="24"/>
          <w:vertAlign w:val="superscript"/>
        </w:rPr>
        <w:fldChar w:fldCharType="end"/>
      </w:r>
      <w:r>
        <w:rPr>
          <w:rFonts w:hint="eastAsia"/>
          <w:sz w:val="24"/>
        </w:rPr>
        <w:t>。它根据网页运行环境决定提供的</w:t>
      </w:r>
      <w:r>
        <w:rPr>
          <w:rFonts w:hint="eastAsia"/>
          <w:sz w:val="24"/>
        </w:rPr>
        <w:t>VRDisplay</w:t>
      </w:r>
      <w:r>
        <w:rPr>
          <w:rFonts w:hint="eastAsia"/>
          <w:sz w:val="24"/>
        </w:rPr>
        <w:t>，在</w:t>
      </w:r>
      <w:r>
        <w:rPr>
          <w:rFonts w:hint="eastAsia"/>
          <w:sz w:val="24"/>
        </w:rPr>
        <w:t>PC</w:t>
      </w:r>
      <w:r>
        <w:rPr>
          <w:rFonts w:hint="eastAsia"/>
          <w:sz w:val="24"/>
        </w:rPr>
        <w:t>端使用的是</w:t>
      </w:r>
      <w:r>
        <w:rPr>
          <w:rFonts w:hint="eastAsia"/>
          <w:sz w:val="24"/>
        </w:rPr>
        <w:t>MouseKeyboardVRDisplay</w:t>
      </w:r>
      <w:r>
        <w:rPr>
          <w:rFonts w:hint="eastAsia"/>
          <w:sz w:val="24"/>
        </w:rPr>
        <w:t>，在移动设备使用的是</w:t>
      </w:r>
      <w:r>
        <w:rPr>
          <w:rFonts w:hint="eastAsia"/>
          <w:sz w:val="24"/>
        </w:rPr>
        <w:t>CardboardVRDisplay</w:t>
      </w:r>
      <w:r>
        <w:rPr>
          <w:rFonts w:hint="eastAsia"/>
          <w:sz w:val="24"/>
        </w:rPr>
        <w:t>。</w:t>
      </w:r>
    </w:p>
    <w:p w14:paraId="6F68747E" w14:textId="77777777" w:rsidR="00067B30" w:rsidRDefault="0031372E">
      <w:pPr>
        <w:pStyle w:val="3"/>
        <w:spacing w:before="312" w:after="156"/>
      </w:pPr>
      <w:r>
        <w:rPr>
          <w:rFonts w:hint="eastAsia"/>
        </w:rPr>
        <w:t xml:space="preserve"> </w:t>
      </w:r>
      <w:bookmarkStart w:id="131" w:name="_Toc30461"/>
      <w:r>
        <w:rPr>
          <w:rFonts w:hint="eastAsia"/>
        </w:rPr>
        <w:t>实时响应</w:t>
      </w:r>
      <w:r>
        <w:rPr>
          <w:rFonts w:ascii="Times New Roman" w:hAnsi="Times New Roman"/>
        </w:rPr>
        <w:t>VR</w:t>
      </w:r>
      <w:r>
        <w:rPr>
          <w:rFonts w:hint="eastAsia"/>
        </w:rPr>
        <w:t>设备状态</w:t>
      </w:r>
      <w:bookmarkEnd w:id="131"/>
    </w:p>
    <w:p w14:paraId="1549EDC7" w14:textId="77777777" w:rsidR="00067B30" w:rsidRDefault="0031372E">
      <w:pPr>
        <w:spacing w:line="500" w:lineRule="exact"/>
        <w:ind w:firstLineChars="200" w:firstLine="480"/>
        <w:rPr>
          <w:sz w:val="24"/>
        </w:rPr>
      </w:pPr>
      <w:r>
        <w:rPr>
          <w:rFonts w:hint="eastAsia"/>
          <w:sz w:val="24"/>
        </w:rPr>
        <w:t>对</w:t>
      </w:r>
      <w:r>
        <w:rPr>
          <w:rFonts w:hint="eastAsia"/>
          <w:sz w:val="24"/>
        </w:rPr>
        <w:t>VR</w:t>
      </w:r>
      <w:r>
        <w:rPr>
          <w:rFonts w:hint="eastAsia"/>
          <w:sz w:val="24"/>
        </w:rPr>
        <w:t>设备状态实时响应，用户使用时会根据头部转动情况，改变眼前的场</w:t>
      </w:r>
      <w:r>
        <w:rPr>
          <w:rFonts w:hint="eastAsia"/>
          <w:sz w:val="24"/>
        </w:rPr>
        <w:lastRenderedPageBreak/>
        <w:t>景。该技术实现原理是：实时获取到当前设备的姿态信息，包括方位角和倾斜姿态等，并根据这些信息动态改变场景中相机的参数，从而改变用户观看虚拟世界的视角。</w:t>
      </w:r>
    </w:p>
    <w:p w14:paraId="5033A344" w14:textId="77777777" w:rsidR="00067B30" w:rsidRDefault="0031372E">
      <w:pPr>
        <w:spacing w:line="500" w:lineRule="exact"/>
        <w:ind w:firstLineChars="200" w:firstLine="480"/>
        <w:rPr>
          <w:sz w:val="24"/>
        </w:rPr>
      </w:pPr>
      <w:r>
        <w:rPr>
          <w:rFonts w:hint="eastAsia"/>
          <w:sz w:val="24"/>
        </w:rPr>
        <w:t>设备姿态信息，是根据设备不同的内置组件产生自加速度传感器、陀螺仪和指南针等多种来源。以滑配式头盔设备为例，将智能手机作为</w:t>
      </w:r>
      <w:r>
        <w:rPr>
          <w:rFonts w:hint="eastAsia"/>
          <w:sz w:val="24"/>
        </w:rPr>
        <w:t>VR</w:t>
      </w:r>
      <w:r>
        <w:rPr>
          <w:rFonts w:hint="eastAsia"/>
          <w:sz w:val="24"/>
        </w:rPr>
        <w:t>的显示屏，手机姿态数据获取的其中一种方式，是采用加速度传感器与电子罗盘相结合的方式。手持设备的坐标系是以手机的水平方向作为</w:t>
      </w:r>
      <w:r>
        <w:rPr>
          <w:rFonts w:hint="eastAsia"/>
          <w:sz w:val="24"/>
        </w:rPr>
        <w:t>X</w:t>
      </w:r>
      <w:r>
        <w:rPr>
          <w:rFonts w:hint="eastAsia"/>
          <w:sz w:val="24"/>
        </w:rPr>
        <w:t>轴，向右为正；以手机的垂直方向作为</w:t>
      </w:r>
      <w:r>
        <w:rPr>
          <w:rFonts w:hint="eastAsia"/>
          <w:sz w:val="24"/>
        </w:rPr>
        <w:t>Y</w:t>
      </w:r>
      <w:r>
        <w:rPr>
          <w:rFonts w:hint="eastAsia"/>
          <w:sz w:val="24"/>
        </w:rPr>
        <w:t>轴，向上为正；以手机的屏幕朝向为</w:t>
      </w:r>
      <w:r>
        <w:rPr>
          <w:rFonts w:hint="eastAsia"/>
          <w:sz w:val="24"/>
        </w:rPr>
        <w:t>Z</w:t>
      </w:r>
      <w:r>
        <w:rPr>
          <w:rFonts w:hint="eastAsia"/>
          <w:sz w:val="24"/>
        </w:rPr>
        <w:t>轴，向外为正，如图</w:t>
      </w:r>
      <w:r>
        <w:rPr>
          <w:rFonts w:hint="eastAsia"/>
          <w:sz w:val="24"/>
        </w:rPr>
        <w:t>3-19</w:t>
      </w:r>
      <w:r>
        <w:rPr>
          <w:rFonts w:hint="eastAsia"/>
          <w:sz w:val="24"/>
        </w:rPr>
        <w:t>所示。方向角α定义为手机屏幕朝上水平放置时，地磁北极与</w:t>
      </w:r>
      <w:r>
        <w:rPr>
          <w:rFonts w:hint="eastAsia"/>
          <w:sz w:val="24"/>
        </w:rPr>
        <w:t>Y</w:t>
      </w:r>
      <w:r>
        <w:rPr>
          <w:rFonts w:hint="eastAsia"/>
          <w:sz w:val="24"/>
        </w:rPr>
        <w:t>轴方向的夹角，俯仰角β将</w:t>
      </w:r>
      <w:r>
        <w:rPr>
          <w:rFonts w:hint="eastAsia"/>
          <w:sz w:val="24"/>
        </w:rPr>
        <w:t>X</w:t>
      </w:r>
      <w:r>
        <w:rPr>
          <w:rFonts w:hint="eastAsia"/>
          <w:sz w:val="24"/>
        </w:rPr>
        <w:t>轴作为旋转轴，横滚角γ以</w:t>
      </w:r>
      <w:r>
        <w:rPr>
          <w:rFonts w:hint="eastAsia"/>
          <w:sz w:val="24"/>
        </w:rPr>
        <w:t>Y</w:t>
      </w:r>
      <w:r>
        <w:rPr>
          <w:rFonts w:hint="eastAsia"/>
          <w:sz w:val="24"/>
        </w:rPr>
        <w:t>轴为旋转轴。</w:t>
      </w:r>
    </w:p>
    <w:p w14:paraId="680B357A" w14:textId="77777777" w:rsidR="00067B30" w:rsidRDefault="0031372E">
      <w:pPr>
        <w:spacing w:beforeLines="50" w:before="156" w:afterLines="50" w:after="156"/>
        <w:ind w:firstLine="420"/>
        <w:jc w:val="center"/>
        <w:rPr>
          <w:rStyle w:val="Char2"/>
        </w:rPr>
      </w:pPr>
      <w:r>
        <w:rPr>
          <w:rStyle w:val="Char2"/>
          <w:rFonts w:hint="eastAsia"/>
          <w:noProof/>
        </w:rPr>
        <w:drawing>
          <wp:anchor distT="0" distB="0" distL="114300" distR="114300" simplePos="0" relativeHeight="251726848" behindDoc="0" locked="0" layoutInCell="1" allowOverlap="1" wp14:anchorId="5F126225" wp14:editId="5F4C202C">
            <wp:simplePos x="0" y="0"/>
            <wp:positionH relativeFrom="column">
              <wp:posOffset>1468755</wp:posOffset>
            </wp:positionH>
            <wp:positionV relativeFrom="paragraph">
              <wp:posOffset>192405</wp:posOffset>
            </wp:positionV>
            <wp:extent cx="2147570" cy="1319530"/>
            <wp:effectExtent l="0" t="0" r="5080" b="1397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cstate="print"/>
                    <a:stretch>
                      <a:fillRect/>
                    </a:stretch>
                  </pic:blipFill>
                  <pic:spPr>
                    <a:xfrm>
                      <a:off x="0" y="0"/>
                      <a:ext cx="2147570" cy="1319530"/>
                    </a:xfrm>
                    <a:prstGeom prst="rect">
                      <a:avLst/>
                    </a:prstGeom>
                    <a:noFill/>
                    <a:ln w="9525">
                      <a:noFill/>
                    </a:ln>
                  </pic:spPr>
                </pic:pic>
              </a:graphicData>
            </a:graphic>
          </wp:anchor>
        </w:drawing>
      </w:r>
      <w:bookmarkStart w:id="132" w:name="_Toc11475"/>
      <w:r>
        <w:rPr>
          <w:rStyle w:val="Char2"/>
          <w:rFonts w:hint="eastAsia"/>
        </w:rPr>
        <w:t>图</w:t>
      </w:r>
      <w:r>
        <w:rPr>
          <w:rStyle w:val="Char2"/>
          <w:rFonts w:hint="eastAsia"/>
        </w:rPr>
        <w:t xml:space="preserve">3-19 </w:t>
      </w:r>
      <w:r>
        <w:rPr>
          <w:rStyle w:val="Char2"/>
          <w:rFonts w:hint="eastAsia"/>
        </w:rPr>
        <w:t>移动设备坐标系</w:t>
      </w:r>
    </w:p>
    <w:bookmarkEnd w:id="132"/>
    <w:p w14:paraId="110F77FE" w14:textId="77777777" w:rsidR="00067B30" w:rsidRDefault="0031372E">
      <w:pPr>
        <w:spacing w:line="500" w:lineRule="exact"/>
        <w:ind w:firstLineChars="200" w:firstLine="480"/>
        <w:rPr>
          <w:sz w:val="24"/>
        </w:rPr>
      </w:pPr>
      <w:r>
        <w:rPr>
          <w:rFonts w:hint="eastAsia"/>
          <w:sz w:val="24"/>
        </w:rPr>
        <w:t>设备的朝向由电子罗盘仪来确定，地球的南北两极存在着强大的磁场，在地磁场的作用下磁针能够确定南北方向，电子罗盘正是利用这个原理判别方向。在其内部有一个重要的元器件——磁阻传感器，可以用来检测磁场方向。早期的电子罗盘是由两个正交的磁阻传感器组成，用于分别检测地磁场在</w:t>
      </w:r>
      <w:r>
        <w:rPr>
          <w:rFonts w:hint="eastAsia"/>
          <w:sz w:val="24"/>
        </w:rPr>
        <w:t>X</w:t>
      </w:r>
      <w:r>
        <w:rPr>
          <w:rFonts w:hint="eastAsia"/>
          <w:sz w:val="24"/>
        </w:rPr>
        <w:t>方向和</w:t>
      </w:r>
      <w:r>
        <w:rPr>
          <w:rFonts w:hint="eastAsia"/>
          <w:sz w:val="24"/>
        </w:rPr>
        <w:t>Y</w:t>
      </w:r>
      <w:r>
        <w:rPr>
          <w:rFonts w:hint="eastAsia"/>
          <w:sz w:val="24"/>
        </w:rPr>
        <w:t>方向的数值，并利用公式计算出方位角</w:t>
      </w:r>
      <w:r>
        <w:rPr>
          <w:rFonts w:hint="eastAsia"/>
          <w:sz w:val="24"/>
          <w:vertAlign w:val="superscript"/>
        </w:rPr>
        <w:fldChar w:fldCharType="begin"/>
      </w:r>
      <w:r>
        <w:rPr>
          <w:rFonts w:hint="eastAsia"/>
          <w:sz w:val="24"/>
          <w:vertAlign w:val="superscript"/>
        </w:rPr>
        <w:instrText xml:space="preserve"> REF _Ref29185 \r \h </w:instrText>
      </w:r>
      <w:r>
        <w:rPr>
          <w:rFonts w:hint="eastAsia"/>
          <w:sz w:val="24"/>
          <w:vertAlign w:val="superscript"/>
        </w:rPr>
      </w:r>
      <w:r>
        <w:rPr>
          <w:rFonts w:hint="eastAsia"/>
          <w:sz w:val="24"/>
          <w:vertAlign w:val="superscript"/>
        </w:rPr>
        <w:fldChar w:fldCharType="separate"/>
      </w:r>
      <w:r>
        <w:rPr>
          <w:rFonts w:hint="eastAsia"/>
          <w:sz w:val="24"/>
          <w:vertAlign w:val="superscript"/>
        </w:rPr>
        <w:t>[59]</w:t>
      </w:r>
      <w:r>
        <w:rPr>
          <w:rFonts w:hint="eastAsia"/>
          <w:sz w:val="24"/>
          <w:vertAlign w:val="superscript"/>
        </w:rPr>
        <w:fldChar w:fldCharType="end"/>
      </w:r>
      <w:r>
        <w:rPr>
          <w:rFonts w:hint="eastAsia"/>
          <w:sz w:val="24"/>
        </w:rPr>
        <w:t>：</w:t>
      </w:r>
      <w:r>
        <w:rPr>
          <w:rFonts w:hint="eastAsia"/>
          <w:sz w:val="24"/>
        </w:rPr>
        <w:t xml:space="preserve">                               </w:t>
      </w:r>
    </w:p>
    <w:p w14:paraId="197B099E" w14:textId="77777777" w:rsidR="00067B30" w:rsidRDefault="0031372E">
      <w:pPr>
        <w:spacing w:line="500" w:lineRule="exact"/>
        <w:ind w:firstLineChars="200" w:firstLine="480"/>
        <w:rPr>
          <w:sz w:val="24"/>
        </w:rPr>
      </w:pPr>
      <w:r>
        <w:rPr>
          <w:rFonts w:hint="eastAsia"/>
          <w:sz w:val="24"/>
        </w:rPr>
        <w:t xml:space="preserve">                    </w:t>
      </w:r>
      <w:r>
        <w:rPr>
          <w:rFonts w:hint="eastAsia"/>
          <w:sz w:val="24"/>
        </w:rPr>
        <w:object w:dxaOrig="2405" w:dyaOrig="340" w14:anchorId="067B260F">
          <v:shape id="_x0000_i1025" type="#_x0000_t75" style="width:120.2pt;height:16.9pt" o:ole="">
            <v:imagedata r:id="rId51" o:title=""/>
          </v:shape>
          <o:OLEObject Type="Embed" ProgID="Equation.3" ShapeID="_x0000_i1025" DrawAspect="Content" ObjectID="_1557244834" r:id="rId52"/>
        </w:object>
      </w:r>
      <w:r>
        <w:rPr>
          <w:rFonts w:hint="eastAsia"/>
          <w:sz w:val="24"/>
        </w:rPr>
        <w:t xml:space="preserve">                   </w:t>
      </w:r>
      <w:r>
        <w:rPr>
          <w:rFonts w:hint="eastAsia"/>
          <w:sz w:val="24"/>
        </w:rPr>
        <w:t>（</w:t>
      </w:r>
      <w:r>
        <w:rPr>
          <w:rFonts w:hint="eastAsia"/>
          <w:sz w:val="24"/>
        </w:rPr>
        <w:t>3-1</w:t>
      </w:r>
      <w:r>
        <w:rPr>
          <w:rFonts w:hint="eastAsia"/>
          <w:sz w:val="24"/>
        </w:rPr>
        <w:t>）</w:t>
      </w:r>
    </w:p>
    <w:p w14:paraId="202CAAAC" w14:textId="77777777" w:rsidR="00067B30" w:rsidRDefault="0031372E">
      <w:pPr>
        <w:spacing w:line="500" w:lineRule="exact"/>
        <w:ind w:firstLineChars="200" w:firstLine="480"/>
        <w:rPr>
          <w:sz w:val="24"/>
        </w:rPr>
      </w:pPr>
      <w:bookmarkStart w:id="133" w:name="OLE_LINK54"/>
      <w:r>
        <w:rPr>
          <w:rFonts w:hint="eastAsia"/>
          <w:sz w:val="24"/>
        </w:rPr>
        <w:t>目前，大部分电子罗盘采用三维空间的测量，即在原仪器的基础上增加一个垂直于水平面的磁阻传感器，从而提高数据测量的精度。</w:t>
      </w:r>
      <w:bookmarkEnd w:id="133"/>
      <w:r>
        <w:rPr>
          <w:rFonts w:hint="eastAsia"/>
          <w:sz w:val="24"/>
        </w:rPr>
        <w:t>当设备处于倾斜状态时，通过双轴倾角传感器获得的手持设备的前后俯仰角β和左右横滚角γ，并利用在竖直方向上的数值，对地磁场在</w:t>
      </w:r>
      <w:r>
        <w:rPr>
          <w:rFonts w:hint="eastAsia"/>
          <w:sz w:val="24"/>
        </w:rPr>
        <w:t>X</w:t>
      </w:r>
      <w:r>
        <w:rPr>
          <w:rFonts w:hint="eastAsia"/>
          <w:sz w:val="24"/>
        </w:rPr>
        <w:t>、</w:t>
      </w:r>
      <w:r>
        <w:rPr>
          <w:rFonts w:hint="eastAsia"/>
          <w:sz w:val="24"/>
        </w:rPr>
        <w:t>Y</w:t>
      </w:r>
      <w:r>
        <w:rPr>
          <w:rFonts w:hint="eastAsia"/>
          <w:sz w:val="24"/>
        </w:rPr>
        <w:t>方向的数值进行修正，得到修正后的值</w:t>
      </w:r>
      <w:r>
        <w:rPr>
          <w:rFonts w:hint="eastAsia"/>
          <w:sz w:val="24"/>
        </w:rPr>
        <w:t>Xr</w:t>
      </w:r>
      <w:r>
        <w:rPr>
          <w:rFonts w:hint="eastAsia"/>
          <w:sz w:val="24"/>
        </w:rPr>
        <w:t>和</w:t>
      </w:r>
      <w:r>
        <w:rPr>
          <w:rFonts w:hint="eastAsia"/>
          <w:sz w:val="24"/>
        </w:rPr>
        <w:t>Yr</w:t>
      </w:r>
      <w:r>
        <w:rPr>
          <w:rFonts w:hint="eastAsia"/>
          <w:sz w:val="24"/>
        </w:rPr>
        <w:t>，其修正公式为：</w:t>
      </w:r>
    </w:p>
    <w:p w14:paraId="6C9C4BC5" w14:textId="77777777" w:rsidR="00067B30" w:rsidRDefault="0031372E">
      <w:pPr>
        <w:spacing w:line="500" w:lineRule="exact"/>
        <w:ind w:firstLineChars="200" w:firstLine="480"/>
        <w:rPr>
          <w:sz w:val="24"/>
        </w:rPr>
      </w:pPr>
      <w:r>
        <w:rPr>
          <w:rFonts w:hint="eastAsia"/>
          <w:sz w:val="24"/>
        </w:rPr>
        <w:object w:dxaOrig="4143" w:dyaOrig="340" w14:anchorId="3D6FBA68">
          <v:shape id="_x0000_i1026" type="#_x0000_t75" style="width:207.25pt;height:16.9pt" o:ole="">
            <v:imagedata r:id="rId53" o:title=""/>
          </v:shape>
          <o:OLEObject Type="Embed" ProgID="Equation.3" ShapeID="_x0000_i1026" DrawAspect="Content" ObjectID="_1557244835" r:id="rId54"/>
        </w:object>
      </w:r>
      <w:r>
        <w:rPr>
          <w:rFonts w:hint="eastAsia"/>
          <w:sz w:val="24"/>
        </w:rPr>
        <w:t xml:space="preserve">   </w:t>
      </w:r>
      <w:r>
        <w:rPr>
          <w:rFonts w:hint="eastAsia"/>
          <w:sz w:val="24"/>
        </w:rPr>
        <w:object w:dxaOrig="2160" w:dyaOrig="340" w14:anchorId="024F0106">
          <v:shape id="_x0000_i1027" type="#_x0000_t75" style="width:108.3pt;height:16.9pt" o:ole="">
            <v:imagedata r:id="rId55" o:title=""/>
          </v:shape>
          <o:OLEObject Type="Embed" ProgID="Equation.3" ShapeID="_x0000_i1027" DrawAspect="Content" ObjectID="_1557244836" r:id="rId56"/>
        </w:object>
      </w:r>
      <w:r>
        <w:rPr>
          <w:rFonts w:hint="eastAsia"/>
          <w:sz w:val="24"/>
        </w:rPr>
        <w:t xml:space="preserve">  </w:t>
      </w:r>
      <w:r>
        <w:rPr>
          <w:rFonts w:hint="eastAsia"/>
          <w:sz w:val="24"/>
        </w:rPr>
        <w:t>（</w:t>
      </w:r>
      <w:r>
        <w:rPr>
          <w:rFonts w:hint="eastAsia"/>
          <w:sz w:val="24"/>
        </w:rPr>
        <w:t>3-2</w:t>
      </w:r>
      <w:r>
        <w:rPr>
          <w:rFonts w:hint="eastAsia"/>
          <w:sz w:val="24"/>
        </w:rPr>
        <w:t>）</w:t>
      </w:r>
    </w:p>
    <w:p w14:paraId="4313A2C0" w14:textId="77777777" w:rsidR="00067B30" w:rsidRDefault="0031372E">
      <w:pPr>
        <w:spacing w:line="500" w:lineRule="exact"/>
        <w:ind w:firstLineChars="200" w:firstLine="480"/>
        <w:rPr>
          <w:sz w:val="24"/>
        </w:rPr>
      </w:pPr>
      <w:r>
        <w:rPr>
          <w:rFonts w:hint="eastAsia"/>
          <w:sz w:val="24"/>
        </w:rPr>
        <w:t>使用移动端设备，在</w:t>
      </w:r>
      <w:r>
        <w:rPr>
          <w:rFonts w:hint="eastAsia"/>
          <w:sz w:val="24"/>
        </w:rPr>
        <w:t>window</w:t>
      </w:r>
      <w:r>
        <w:rPr>
          <w:rFonts w:hint="eastAsia"/>
          <w:sz w:val="24"/>
        </w:rPr>
        <w:t>上绑定</w:t>
      </w:r>
      <w:r>
        <w:rPr>
          <w:rFonts w:hint="eastAsia"/>
          <w:sz w:val="24"/>
        </w:rPr>
        <w:t>deviceorientation</w:t>
      </w:r>
      <w:r>
        <w:rPr>
          <w:rFonts w:hint="eastAsia"/>
          <w:sz w:val="24"/>
        </w:rPr>
        <w:t>事件，该事件回调函数中的事件对象包含了</w:t>
      </w:r>
      <w:r>
        <w:rPr>
          <w:rFonts w:hint="eastAsia"/>
          <w:sz w:val="24"/>
        </w:rPr>
        <w:t>alpha</w:t>
      </w:r>
      <w:r>
        <w:rPr>
          <w:rFonts w:hint="eastAsia"/>
          <w:sz w:val="24"/>
        </w:rPr>
        <w:t>、</w:t>
      </w:r>
      <w:r>
        <w:rPr>
          <w:rFonts w:hint="eastAsia"/>
          <w:sz w:val="24"/>
        </w:rPr>
        <w:t>beta</w:t>
      </w:r>
      <w:r>
        <w:rPr>
          <w:rFonts w:hint="eastAsia"/>
          <w:sz w:val="24"/>
        </w:rPr>
        <w:t>、</w:t>
      </w:r>
      <w:r>
        <w:rPr>
          <w:rFonts w:hint="eastAsia"/>
          <w:sz w:val="24"/>
        </w:rPr>
        <w:t>gamma</w:t>
      </w:r>
      <w:r>
        <w:rPr>
          <w:rFonts w:hint="eastAsia"/>
          <w:sz w:val="24"/>
        </w:rPr>
        <w:t>三个属性，分别代表实时状态的方向角、俯仰角和横滚角。在</w:t>
      </w:r>
      <w:r>
        <w:rPr>
          <w:rFonts w:hint="eastAsia"/>
          <w:sz w:val="24"/>
        </w:rPr>
        <w:t>PC</w:t>
      </w:r>
      <w:r>
        <w:rPr>
          <w:rFonts w:hint="eastAsia"/>
          <w:sz w:val="24"/>
        </w:rPr>
        <w:t>端，使用</w:t>
      </w:r>
      <w:bookmarkStart w:id="134" w:name="OLE_LINK78"/>
      <w:r>
        <w:rPr>
          <w:rFonts w:hint="eastAsia"/>
          <w:sz w:val="24"/>
        </w:rPr>
        <w:t>WebVR</w:t>
      </w:r>
      <w:r>
        <w:rPr>
          <w:rFonts w:hint="eastAsia"/>
          <w:sz w:val="24"/>
        </w:rPr>
        <w:t>规范</w:t>
      </w:r>
      <w:bookmarkEnd w:id="134"/>
      <w:r>
        <w:rPr>
          <w:rFonts w:hint="eastAsia"/>
          <w:sz w:val="24"/>
          <w:vertAlign w:val="superscript"/>
        </w:rPr>
        <w:fldChar w:fldCharType="begin"/>
      </w:r>
      <w:r>
        <w:rPr>
          <w:rFonts w:hint="eastAsia"/>
          <w:sz w:val="24"/>
          <w:vertAlign w:val="superscript"/>
        </w:rPr>
        <w:instrText xml:space="preserve"> REF _Ref31285 \r \h </w:instrText>
      </w:r>
      <w:r>
        <w:rPr>
          <w:rFonts w:hint="eastAsia"/>
          <w:sz w:val="24"/>
          <w:vertAlign w:val="superscript"/>
        </w:rPr>
      </w:r>
      <w:r>
        <w:rPr>
          <w:rFonts w:hint="eastAsia"/>
          <w:sz w:val="24"/>
          <w:vertAlign w:val="superscript"/>
        </w:rPr>
        <w:fldChar w:fldCharType="separate"/>
      </w:r>
      <w:r>
        <w:rPr>
          <w:rFonts w:hint="eastAsia"/>
          <w:sz w:val="24"/>
          <w:vertAlign w:val="superscript"/>
        </w:rPr>
        <w:t>[60]</w:t>
      </w:r>
      <w:r>
        <w:rPr>
          <w:rFonts w:hint="eastAsia"/>
          <w:sz w:val="24"/>
          <w:vertAlign w:val="superscript"/>
        </w:rPr>
        <w:fldChar w:fldCharType="end"/>
      </w:r>
      <w:r>
        <w:rPr>
          <w:rFonts w:hint="eastAsia"/>
          <w:sz w:val="24"/>
        </w:rPr>
        <w:t>提供的接口获取姿态信息，</w:t>
      </w:r>
      <w:bookmarkStart w:id="135" w:name="OLE_LINK79"/>
      <w:r>
        <w:rPr>
          <w:rFonts w:hint="eastAsia"/>
          <w:sz w:val="24"/>
        </w:rPr>
        <w:fldChar w:fldCharType="begin"/>
      </w:r>
      <w:r>
        <w:rPr>
          <w:rFonts w:hint="eastAsia"/>
          <w:sz w:val="24"/>
        </w:rPr>
        <w:instrText xml:space="preserve"> HYPERLINK "https://developer.mozilla.org/zh-CN/docs/Web/API/PositionSensorVRDevice" \o "</w:instrText>
      </w:r>
      <w:r>
        <w:rPr>
          <w:rFonts w:hint="eastAsia"/>
          <w:sz w:val="24"/>
        </w:rPr>
        <w:instrText>此页面仍未被本地化</w:instrText>
      </w:r>
      <w:r>
        <w:rPr>
          <w:rFonts w:hint="eastAsia"/>
          <w:sz w:val="24"/>
        </w:rPr>
        <w:instrText xml:space="preserve">, </w:instrText>
      </w:r>
      <w:r>
        <w:rPr>
          <w:rFonts w:hint="eastAsia"/>
          <w:sz w:val="24"/>
        </w:rPr>
        <w:instrText>期待您的翻译</w:instrText>
      </w:r>
      <w:r>
        <w:rPr>
          <w:rFonts w:hint="eastAsia"/>
          <w:sz w:val="24"/>
        </w:rPr>
        <w:instrText xml:space="preserve">!" </w:instrText>
      </w:r>
      <w:r>
        <w:rPr>
          <w:rFonts w:hint="eastAsia"/>
          <w:sz w:val="24"/>
        </w:rPr>
        <w:fldChar w:fldCharType="separate"/>
      </w:r>
      <w:r>
        <w:rPr>
          <w:rFonts w:hint="eastAsia"/>
          <w:sz w:val="24"/>
        </w:rPr>
        <w:t>PositionSensorVRDevice</w:t>
      </w:r>
      <w:r>
        <w:rPr>
          <w:rFonts w:hint="eastAsia"/>
          <w:sz w:val="24"/>
        </w:rPr>
        <w:fldChar w:fldCharType="end"/>
      </w:r>
      <w:bookmarkEnd w:id="135"/>
      <w:r>
        <w:rPr>
          <w:rFonts w:hint="eastAsia"/>
          <w:sz w:val="24"/>
        </w:rPr>
        <w:t>对象的</w:t>
      </w:r>
      <w:hyperlink r:id="rId57" w:tooltip="此页面仍未被本地化, 期待您的翻译!" w:history="1">
        <w:bookmarkStart w:id="136" w:name="OLE_LINK80"/>
        <w:r>
          <w:rPr>
            <w:rFonts w:hint="eastAsia"/>
            <w:sz w:val="24"/>
          </w:rPr>
          <w:t>getState</w:t>
        </w:r>
        <w:bookmarkEnd w:id="136"/>
        <w:r>
          <w:rPr>
            <w:rFonts w:hint="eastAsia"/>
            <w:sz w:val="24"/>
          </w:rPr>
          <w:t>()</w:t>
        </w:r>
      </w:hyperlink>
      <w:r>
        <w:rPr>
          <w:rFonts w:hint="eastAsia"/>
          <w:sz w:val="24"/>
        </w:rPr>
        <w:t>方法可以得到运动方向、加速度等信息。</w:t>
      </w:r>
      <w:r>
        <w:rPr>
          <w:rFonts w:hint="eastAsia"/>
          <w:sz w:val="24"/>
        </w:rPr>
        <w:t> </w:t>
      </w:r>
    </w:p>
    <w:p w14:paraId="63578606" w14:textId="77777777" w:rsidR="00067B30" w:rsidRDefault="0031372E">
      <w:pPr>
        <w:spacing w:line="500" w:lineRule="exact"/>
        <w:ind w:firstLineChars="200" w:firstLine="480"/>
        <w:rPr>
          <w:sz w:val="24"/>
        </w:rPr>
      </w:pPr>
      <w:r>
        <w:rPr>
          <w:rFonts w:hint="eastAsia"/>
          <w:sz w:val="24"/>
        </w:rPr>
        <w:t>获取到设备的姿态信息后，需要将它作为场景中相机设置的参数，实现</w:t>
      </w:r>
      <w:r>
        <w:rPr>
          <w:rFonts w:hint="eastAsia"/>
          <w:sz w:val="24"/>
        </w:rPr>
        <w:t>VR</w:t>
      </w:r>
      <w:r>
        <w:rPr>
          <w:rFonts w:hint="eastAsia"/>
          <w:sz w:val="24"/>
        </w:rPr>
        <w:t>设备旋转倾斜等运动状态直接反映到照相机中，使画面实时刷新显示。</w:t>
      </w:r>
    </w:p>
    <w:p w14:paraId="2FBD920F" w14:textId="77777777" w:rsidR="00067B30" w:rsidRDefault="0031372E">
      <w:pPr>
        <w:pStyle w:val="3"/>
        <w:spacing w:before="312" w:after="156"/>
      </w:pPr>
      <w:r>
        <w:rPr>
          <w:rFonts w:hint="eastAsia"/>
        </w:rPr>
        <w:t xml:space="preserve"> </w:t>
      </w:r>
      <w:bookmarkStart w:id="137" w:name="_Toc5986"/>
      <w:r>
        <w:rPr>
          <w:rFonts w:hint="eastAsia"/>
        </w:rPr>
        <w:t>立体视觉呈现原理</w:t>
      </w:r>
      <w:bookmarkEnd w:id="137"/>
    </w:p>
    <w:p w14:paraId="16992949" w14:textId="77777777" w:rsidR="00067B30" w:rsidRDefault="0031372E">
      <w:pPr>
        <w:spacing w:line="500" w:lineRule="exact"/>
        <w:ind w:firstLineChars="200" w:firstLine="480"/>
        <w:rPr>
          <w:sz w:val="24"/>
        </w:rPr>
      </w:pPr>
      <w:r>
        <w:rPr>
          <w:rFonts w:hint="eastAsia"/>
          <w:sz w:val="24"/>
        </w:rPr>
        <w:t>人眼之所以能够产生立体视觉是因为可以感知物体的深度，根据深度信息判断三维空间物体的相对位置。人类两个眼球之间的距离约为</w:t>
      </w:r>
      <w:r>
        <w:rPr>
          <w:rFonts w:hint="eastAsia"/>
          <w:sz w:val="24"/>
        </w:rPr>
        <w:t>50-70mm</w:t>
      </w:r>
      <w:r>
        <w:rPr>
          <w:rFonts w:hint="eastAsia"/>
          <w:sz w:val="24"/>
        </w:rPr>
        <w:t>，通过两个眼睛观察立体空间的视角有所差异，即产生两眼视差。大脑将左右的图像进行融合处理，产生深度信息，实现立体视觉效果的呈现，如图</w:t>
      </w:r>
      <w:r>
        <w:rPr>
          <w:rFonts w:hint="eastAsia"/>
          <w:sz w:val="24"/>
        </w:rPr>
        <w:t>3-20</w:t>
      </w:r>
      <w:r>
        <w:rPr>
          <w:rFonts w:hint="eastAsia"/>
          <w:sz w:val="24"/>
        </w:rPr>
        <w:t>所示。</w:t>
      </w:r>
    </w:p>
    <w:p w14:paraId="0CD19536" w14:textId="77777777" w:rsidR="00067B30" w:rsidRDefault="00067B30">
      <w:pPr>
        <w:ind w:firstLine="420"/>
        <w:jc w:val="center"/>
      </w:pPr>
    </w:p>
    <w:p w14:paraId="5F55FB3A" w14:textId="77777777" w:rsidR="00067B30" w:rsidRDefault="0031372E">
      <w:pPr>
        <w:ind w:firstLine="420"/>
        <w:jc w:val="center"/>
      </w:pPr>
      <w:r>
        <w:rPr>
          <w:noProof/>
        </w:rPr>
        <w:drawing>
          <wp:inline distT="0" distB="0" distL="114300" distR="114300" wp14:anchorId="2BE70378" wp14:editId="587CE697">
            <wp:extent cx="2204085" cy="1433830"/>
            <wp:effectExtent l="0" t="0" r="5715" b="13970"/>
            <wp:docPr id="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
                    <pic:cNvPicPr>
                      <a:picLocks noChangeAspect="1"/>
                    </pic:cNvPicPr>
                  </pic:nvPicPr>
                  <pic:blipFill>
                    <a:blip r:embed="rId58" cstate="print"/>
                    <a:stretch>
                      <a:fillRect/>
                    </a:stretch>
                  </pic:blipFill>
                  <pic:spPr>
                    <a:xfrm>
                      <a:off x="0" y="0"/>
                      <a:ext cx="2204085" cy="1433830"/>
                    </a:xfrm>
                    <a:prstGeom prst="rect">
                      <a:avLst/>
                    </a:prstGeom>
                    <a:noFill/>
                    <a:ln w="9525">
                      <a:noFill/>
                    </a:ln>
                  </pic:spPr>
                </pic:pic>
              </a:graphicData>
            </a:graphic>
          </wp:inline>
        </w:drawing>
      </w:r>
    </w:p>
    <w:p w14:paraId="0093CC45" w14:textId="77777777" w:rsidR="00067B30" w:rsidRDefault="0031372E">
      <w:pPr>
        <w:spacing w:beforeLines="50" w:before="156" w:afterLines="50" w:after="156"/>
        <w:ind w:firstLine="420"/>
        <w:jc w:val="center"/>
        <w:rPr>
          <w:rStyle w:val="Char2"/>
        </w:rPr>
      </w:pPr>
      <w:bookmarkStart w:id="138" w:name="_Toc1001"/>
      <w:r>
        <w:rPr>
          <w:rStyle w:val="Char2"/>
          <w:rFonts w:hint="eastAsia"/>
        </w:rPr>
        <w:t>图</w:t>
      </w:r>
      <w:r>
        <w:rPr>
          <w:rStyle w:val="Char2"/>
          <w:rFonts w:hint="eastAsia"/>
        </w:rPr>
        <w:t xml:space="preserve">3-20 </w:t>
      </w:r>
      <w:r>
        <w:rPr>
          <w:rStyle w:val="Char2"/>
          <w:rFonts w:hint="eastAsia"/>
        </w:rPr>
        <w:t>人眼深度感知</w:t>
      </w:r>
    </w:p>
    <w:bookmarkEnd w:id="138"/>
    <w:p w14:paraId="411031A2" w14:textId="77777777" w:rsidR="00067B30" w:rsidRDefault="0031372E">
      <w:pPr>
        <w:spacing w:line="500" w:lineRule="exact"/>
        <w:ind w:firstLineChars="200" w:firstLine="480"/>
        <w:rPr>
          <w:sz w:val="24"/>
        </w:rPr>
      </w:pPr>
      <w:r>
        <w:rPr>
          <w:rFonts w:hint="eastAsia"/>
          <w:sz w:val="24"/>
        </w:rPr>
        <w:t>使用</w:t>
      </w:r>
      <w:r>
        <w:rPr>
          <w:rFonts w:hint="eastAsia"/>
          <w:sz w:val="24"/>
        </w:rPr>
        <w:t>VR</w:t>
      </w:r>
      <w:r>
        <w:rPr>
          <w:rFonts w:hint="eastAsia"/>
          <w:sz w:val="24"/>
        </w:rPr>
        <w:t>设备显示虚拟现实效果的实现原理如下：首先，使用光学系统将二维平面图像放大，产生全息视角。</w:t>
      </w:r>
      <w:r>
        <w:rPr>
          <w:rFonts w:hint="eastAsia"/>
          <w:sz w:val="24"/>
        </w:rPr>
        <w:t>VR</w:t>
      </w:r>
      <w:r>
        <w:rPr>
          <w:rFonts w:hint="eastAsia"/>
          <w:sz w:val="24"/>
        </w:rPr>
        <w:t>头盔中包含了凸状透镜，光线经过它发生折射将二维屏幕上的物体放大，因此产生远方的效果。其次，在</w:t>
      </w:r>
      <w:r>
        <w:rPr>
          <w:rFonts w:hint="eastAsia"/>
          <w:sz w:val="24"/>
        </w:rPr>
        <w:t>Cesium</w:t>
      </w:r>
      <w:r>
        <w:rPr>
          <w:rFonts w:hint="eastAsia"/>
          <w:sz w:val="24"/>
        </w:rPr>
        <w:t>中将屏幕显示器分割为左右眼两个视图，分别显示左右眼所视场景，设置左右相机的透视投影矩阵，使这两个视图呈现的内容有所差别。大脑对两个图像进行融合，从而把二维屏幕中的内容立体化，产生三维立体视觉效果，</w:t>
      </w:r>
      <w:r>
        <w:rPr>
          <w:rFonts w:hint="eastAsia"/>
          <w:sz w:val="24"/>
        </w:rPr>
        <w:t>Cesium</w:t>
      </w:r>
      <w:r>
        <w:rPr>
          <w:rFonts w:hint="eastAsia"/>
          <w:sz w:val="24"/>
        </w:rPr>
        <w:t>中的处理过程下图（图</w:t>
      </w:r>
      <w:r>
        <w:rPr>
          <w:rFonts w:hint="eastAsia"/>
          <w:sz w:val="24"/>
        </w:rPr>
        <w:t>3-21</w:t>
      </w:r>
      <w:r>
        <w:rPr>
          <w:rFonts w:hint="eastAsia"/>
          <w:sz w:val="24"/>
        </w:rPr>
        <w:t>）。另外，</w:t>
      </w:r>
      <w:r>
        <w:rPr>
          <w:rFonts w:hint="eastAsia"/>
          <w:sz w:val="24"/>
        </w:rPr>
        <w:t>VR</w:t>
      </w:r>
      <w:r>
        <w:rPr>
          <w:rFonts w:hint="eastAsia"/>
          <w:sz w:val="24"/>
        </w:rPr>
        <w:t>头盔会根据头部转动情况实时改变呈现的视角，产</w:t>
      </w:r>
      <w:r>
        <w:rPr>
          <w:rFonts w:hint="eastAsia"/>
          <w:sz w:val="24"/>
        </w:rPr>
        <w:lastRenderedPageBreak/>
        <w:t>生沉浸式的</w:t>
      </w:r>
      <w:r>
        <w:rPr>
          <w:rFonts w:hint="eastAsia"/>
          <w:sz w:val="24"/>
        </w:rPr>
        <w:t>VR</w:t>
      </w:r>
      <w:r>
        <w:rPr>
          <w:rFonts w:hint="eastAsia"/>
          <w:sz w:val="24"/>
        </w:rPr>
        <w:t>体验。</w:t>
      </w:r>
    </w:p>
    <w:p w14:paraId="254CE108" w14:textId="77777777" w:rsidR="00067B30" w:rsidRDefault="0031372E">
      <w:pPr>
        <w:pStyle w:val="aa"/>
        <w:ind w:left="840" w:hanging="420"/>
        <w:jc w:val="center"/>
      </w:pPr>
      <w:r>
        <w:rPr>
          <w:rFonts w:hint="eastAsia"/>
          <w:noProof/>
        </w:rPr>
        <mc:AlternateContent>
          <mc:Choice Requires="wpg">
            <w:drawing>
              <wp:anchor distT="0" distB="0" distL="114300" distR="114300" simplePos="0" relativeHeight="253011968" behindDoc="0" locked="0" layoutInCell="1" allowOverlap="1" wp14:anchorId="4AA71116" wp14:editId="064757DB">
                <wp:simplePos x="0" y="0"/>
                <wp:positionH relativeFrom="column">
                  <wp:posOffset>280670</wp:posOffset>
                </wp:positionH>
                <wp:positionV relativeFrom="paragraph">
                  <wp:posOffset>53340</wp:posOffset>
                </wp:positionV>
                <wp:extent cx="4760595" cy="680720"/>
                <wp:effectExtent l="6350" t="6350" r="14605" b="17780"/>
                <wp:wrapTopAndBottom/>
                <wp:docPr id="133" name="组合 81"/>
                <wp:cNvGraphicFramePr/>
                <a:graphic xmlns:a="http://schemas.openxmlformats.org/drawingml/2006/main">
                  <a:graphicData uri="http://schemas.microsoft.com/office/word/2010/wordprocessingGroup">
                    <wpg:wgp>
                      <wpg:cNvGrpSpPr/>
                      <wpg:grpSpPr>
                        <a:xfrm>
                          <a:off x="0" y="0"/>
                          <a:ext cx="4760595" cy="680720"/>
                          <a:chOff x="4091" y="226249"/>
                          <a:chExt cx="7497" cy="927"/>
                        </a:xfrm>
                        <a:effectLst/>
                      </wpg:grpSpPr>
                      <wpg:grpSp>
                        <wpg:cNvPr id="134" name="组合 4"/>
                        <wpg:cNvGrpSpPr/>
                        <wpg:grpSpPr>
                          <a:xfrm>
                            <a:off x="4091" y="226339"/>
                            <a:ext cx="2070" cy="738"/>
                            <a:chOff x="1124" y="262800"/>
                            <a:chExt cx="2070" cy="738"/>
                          </a:xfrm>
                          <a:effectLst/>
                        </wpg:grpSpPr>
                        <wps:wsp>
                          <wps:cNvPr id="135" name="文本框 2"/>
                          <wps:cNvSpPr txBox="1"/>
                          <wps:spPr>
                            <a:xfrm>
                              <a:off x="1124" y="262800"/>
                              <a:ext cx="1618" cy="738"/>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75B31D9E" w14:textId="77777777" w:rsidR="002351D8" w:rsidRDefault="002351D8">
                                <w:pPr>
                                  <w:jc w:val="center"/>
                                </w:pPr>
                                <w:r>
                                  <w:rPr>
                                    <w:rFonts w:hint="eastAsia"/>
                                  </w:rPr>
                                  <w:t>将屏幕分成左右两个画布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 name=" 135"/>
                          <wps:cNvSpPr/>
                          <wps:spPr>
                            <a:xfrm>
                              <a:off x="2743"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137" name="组合 19"/>
                        <wpg:cNvGrpSpPr/>
                        <wpg:grpSpPr>
                          <a:xfrm>
                            <a:off x="6164" y="226348"/>
                            <a:ext cx="2236" cy="738"/>
                            <a:chOff x="1343" y="262800"/>
                            <a:chExt cx="2236" cy="738"/>
                          </a:xfrm>
                          <a:effectLst/>
                        </wpg:grpSpPr>
                        <wps:wsp>
                          <wps:cNvPr id="138" name="文本框 2"/>
                          <wps:cNvSpPr txBox="1"/>
                          <wps:spPr>
                            <a:xfrm>
                              <a:off x="1343" y="262800"/>
                              <a:ext cx="1799" cy="738"/>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3060B897" w14:textId="77777777" w:rsidR="002351D8" w:rsidRDefault="002351D8">
                                <w:pPr>
                                  <w:jc w:val="center"/>
                                </w:pPr>
                                <w:r>
                                  <w:rPr>
                                    <w:rFonts w:hint="eastAsia"/>
                                  </w:rPr>
                                  <w:t>设置左右相机的透视投影矩阵</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 name=" 135"/>
                          <wps:cNvSpPr/>
                          <wps:spPr>
                            <a:xfrm>
                              <a:off x="3128"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g:grpSp>
                        <wpg:cNvPr id="140" name="组合 11"/>
                        <wpg:cNvGrpSpPr/>
                        <wpg:grpSpPr>
                          <a:xfrm>
                            <a:off x="8408" y="226249"/>
                            <a:ext cx="2001" cy="927"/>
                            <a:chOff x="1709" y="262698"/>
                            <a:chExt cx="2001" cy="927"/>
                          </a:xfrm>
                          <a:effectLst/>
                        </wpg:grpSpPr>
                        <wps:wsp>
                          <wps:cNvPr id="141" name="文本框 2"/>
                          <wps:cNvSpPr txBox="1"/>
                          <wps:spPr>
                            <a:xfrm>
                              <a:off x="1709" y="262698"/>
                              <a:ext cx="1555" cy="927"/>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64E9DF9D" w14:textId="77777777" w:rsidR="002351D8" w:rsidRDefault="002351D8">
                                <w:pPr>
                                  <w:jc w:val="center"/>
                                </w:pPr>
                                <w:r>
                                  <w:rPr>
                                    <w:rFonts w:hint="eastAsia"/>
                                  </w:rPr>
                                  <w:t>将头盔状态信息作用到</w:t>
                                </w:r>
                                <w:r>
                                  <w:rPr>
                                    <w:rFonts w:hint="eastAsia"/>
                                  </w:rPr>
                                  <w:t>Camera</w:t>
                                </w:r>
                                <w:r>
                                  <w:rPr>
                                    <w:rFonts w:hint="eastAsia"/>
                                  </w:rPr>
                                  <w:t>中</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 135"/>
                          <wps:cNvSpPr/>
                          <wps:spPr>
                            <a:xfrm>
                              <a:off x="3259" y="263116"/>
                              <a:ext cx="451" cy="120"/>
                            </a:xfrm>
                            <a:custGeom>
                              <a:avLst/>
                              <a:gdLst>
                                <a:gd name="connsiteX0" fmla="*/ 4381875 w 6516714"/>
                                <a:gd name="connsiteY0" fmla="*/ 0 h 2476413"/>
                                <a:gd name="connsiteX1" fmla="*/ 6516714 w 6516714"/>
                                <a:gd name="connsiteY1" fmla="*/ 1238208 h 2476413"/>
                                <a:gd name="connsiteX2" fmla="*/ 4381875 w 6516714"/>
                                <a:gd name="connsiteY2" fmla="*/ 2476413 h 2476413"/>
                                <a:gd name="connsiteX3" fmla="*/ 4381875 w 6516714"/>
                                <a:gd name="connsiteY3" fmla="*/ 2456682 h 2476413"/>
                                <a:gd name="connsiteX4" fmla="*/ 4855462 w 6516714"/>
                                <a:gd name="connsiteY4" fmla="*/ 1644997 h 2476413"/>
                                <a:gd name="connsiteX5" fmla="*/ 0 w 6516714"/>
                                <a:gd name="connsiteY5" fmla="*/ 1238206 h 2476413"/>
                                <a:gd name="connsiteX6" fmla="*/ 4855461 w 6516714"/>
                                <a:gd name="connsiteY6" fmla="*/ 831415 h 2476413"/>
                                <a:gd name="connsiteX7" fmla="*/ 4381875 w 6516714"/>
                                <a:gd name="connsiteY7" fmla="*/ 19731 h 24764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rgbClr val="4F81BD"/>
                            </a:solidFill>
                            <a:ln w="25400" cap="flat" cmpd="sng" algn="ctr">
                              <a:noFill/>
                              <a:prstDash val="solid"/>
                            </a:ln>
                            <a:effectLst/>
                          </wps:spPr>
                          <wps:bodyPr anchor="ctr">
                            <a:scene3d>
                              <a:camera prst="orthographicFront"/>
                              <a:lightRig rig="threePt" dir="t"/>
                            </a:scene3d>
                            <a:sp3d>
                              <a:contourClr>
                                <a:srgbClr val="FFFFFF"/>
                              </a:contourClr>
                            </a:sp3d>
                          </wps:bodyPr>
                        </wps:wsp>
                      </wpg:grpSp>
                      <wps:wsp>
                        <wps:cNvPr id="143" name="文本框 2"/>
                        <wps:cNvSpPr txBox="1"/>
                        <wps:spPr>
                          <a:xfrm>
                            <a:off x="10423" y="226357"/>
                            <a:ext cx="1165" cy="695"/>
                          </a:xfrm>
                          <a:prstGeom prst="rect">
                            <a:avLst/>
                          </a:prstGeom>
                          <a:gradFill flip="none">
                            <a:gsLst>
                              <a:gs pos="0">
                                <a:srgbClr val="F6F9FC">
                                  <a:lumMod val="5000"/>
                                  <a:lumOff val="95000"/>
                                </a:srgbClr>
                              </a:gs>
                              <a:gs pos="74000">
                                <a:srgbClr val="B0C6E1">
                                  <a:lumMod val="45000"/>
                                  <a:lumOff val="55000"/>
                                </a:srgbClr>
                              </a:gs>
                              <a:gs pos="83000">
                                <a:srgbClr val="B0C6E1">
                                  <a:lumMod val="45000"/>
                                  <a:lumOff val="55000"/>
                                </a:srgbClr>
                              </a:gs>
                              <a:gs pos="100000">
                                <a:srgbClr val="CAD9EB">
                                  <a:lumMod val="30000"/>
                                  <a:lumOff val="70000"/>
                                </a:srgbClr>
                              </a:gs>
                            </a:gsLst>
                            <a:lin ang="5400000" scaled="0"/>
                          </a:gradFill>
                          <a:ln w="12700" cmpd="sng">
                            <a:solidFill>
                              <a:srgbClr val="95B3D7">
                                <a:lumMod val="60000"/>
                                <a:lumOff val="40000"/>
                              </a:srgbClr>
                            </a:solidFill>
                            <a:prstDash val="solid"/>
                          </a:ln>
                          <a:effectLst/>
                        </wps:spPr>
                        <wps:txbx>
                          <w:txbxContent>
                            <w:p w14:paraId="25C58495" w14:textId="77777777" w:rsidR="002351D8" w:rsidRDefault="002351D8">
                              <w:pPr>
                                <w:jc w:val="center"/>
                              </w:pPr>
                              <w:r>
                                <w:rPr>
                                  <w:rFonts w:hint="eastAsia"/>
                                </w:rPr>
                                <w:t>进行分别渲染</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4AA71116" id="组合 81" o:spid="_x0000_s1201" style="position:absolute;left:0;text-align:left;margin-left:22.1pt;margin-top:4.2pt;width:374.85pt;height:53.6pt;z-index:253011968" coordorigin="4091,226249" coordsize="7497,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">
                <v:group id="组合 4" o:spid="_x0000_s1202" style="position:absolute;left:4091;top:226339;width:2070;height:738" coordorigin="1124,262800" coordsize="2070,7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文本框 2" o:spid="_x0000_s1203" type="#_x0000_t202" style="position:absolute;left:1124;top:262800;width:1618;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7IJ8UA&#10;AADcAAAADwAAAGRycy9kb3ducmV2LnhtbERP22oCMRB9L/QfwhT6VhNtvbA1ihSsCoXqKkjfhs3s&#10;pd1Mlk3U9e8bodC3OZzrTOedrcWZWl851tDvKRDEmTMVFxoO++XTBIQPyAZrx6ThSh7ms/u7KSbG&#10;XXhH5zQUIoawT1BDGUKTSOmzkiz6nmuII5e71mKIsC2kafESw20tB0qNpMWKY0OJDb2VlP2kJ6sh&#10;v46Xx37xstnmn6v37w+Vfqm80vrxoVu8ggjUhX/xn3tt4vznIdyeiR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sgnxQAAANwAAAAPAAAAAAAAAAAAAAAAAJgCAABkcnMv&#10;ZG93bnJldi54bWxQSwUGAAAAAAQABAD1AAAAigMAAAAA&#10;" strokecolor="#bfd1e7" strokeweight="1pt">
                    <v:fill color2="#eff4f9" colors="0 white;48497f #dbe5f2;54395f #dbe5f2;1 #eff4f9" focus="100%" type="gradient">
                      <o:fill v:ext="view" type="gradientUnscaled"/>
                    </v:fill>
                    <v:textbox>
                      <w:txbxContent>
                        <w:p w14:paraId="75B31D9E" w14:textId="77777777" w:rsidR="002351D8" w:rsidRDefault="002351D8">
                          <w:pPr>
                            <w:jc w:val="center"/>
                          </w:pPr>
                          <w:r>
                            <w:rPr>
                              <w:rFonts w:hint="eastAsia"/>
                            </w:rPr>
                            <w:t>将屏幕分成左右两个画布</w:t>
                          </w:r>
                        </w:p>
                      </w:txbxContent>
                    </v:textbox>
                  </v:shape>
                  <v:shape id=" 135" o:spid="_x0000_s1204" style="position:absolute;left:2743;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WM+cIA&#10;AADcAAAADwAAAGRycy9kb3ducmV2LnhtbERPTYvCMBC9C/6HMMLeNNXFunSNou4KnhbUvXgbm9mm&#10;2ExKE7X6682C4G0e73Om89ZW4kKNLx0rGA4SEMS50yUXCn736/4HCB+QNVaOScGNPMxn3c4UM+2u&#10;vKXLLhQihrDPUIEJoc6k9Lkhi37gauLI/bnGYoiwKaRu8BrDbSVHSZJKiyXHBoM1rQzlp93ZKlj6&#10;8eTn+xYO7VeejI53M0zNYq3UW69dfIII1IaX+One6Dj/PYX/Z+IF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Yz5wgAAANwAAAAPAAAAAAAAAAAAAAAAAJgCAABkcnMvZG93&#10;bnJldi54bWxQSwUGAAAAAAQABAD1AAAAhwM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9" o:spid="_x0000_s1205" style="position:absolute;left:6164;top:226348;width:2236;height:738" coordorigin="1343,262800" coordsize="2236,7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文本框 2" o:spid="_x0000_s1206" type="#_x0000_t202" style="position:absolute;left:1343;top:262800;width:1799;height: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nuccA&#10;AADcAAAADwAAAGRycy9kb3ducmV2LnhtbESPT0sDQQzF74LfYYjgrZ2pSpW10yJCrUKhdS0Ub2En&#10;+0d3MsvOtN1+e3MoeEt4L+/9MlsMvlVH6mMT2MJkbEARF8E1XFnYfS1HT6BiQnbYBiYLZ4qwmF9f&#10;zTBz4cSfdMxTpSSEY4YW6pS6TOtY1OQxjkNHLFoZeo9J1r7SrseThPtW3xkz1R4bloYaO3qtqfjN&#10;D95CeX5c7ifVw8e23KzeftYm/zZlY+3tzfDyDCrRkP7Nl+t3J/j3QivPyAR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fZ7nHAAAA3AAAAA8AAAAAAAAAAAAAAAAAmAIAAGRy&#10;cy9kb3ducmV2LnhtbFBLBQYAAAAABAAEAPUAAACMAwAAAAA=&#10;" strokecolor="#bfd1e7" strokeweight="1pt">
                    <v:fill color2="#eff4f9" colors="0 white;48497f #dbe5f2;54395f #dbe5f2;1 #eff4f9" focus="100%" type="gradient">
                      <o:fill v:ext="view" type="gradientUnscaled"/>
                    </v:fill>
                    <v:textbox>
                      <w:txbxContent>
                        <w:p w14:paraId="3060B897" w14:textId="77777777" w:rsidR="002351D8" w:rsidRDefault="002351D8">
                          <w:pPr>
                            <w:jc w:val="center"/>
                          </w:pPr>
                          <w:r>
                            <w:rPr>
                              <w:rFonts w:hint="eastAsia"/>
                            </w:rPr>
                            <w:t>设置左右相机的透视投影矩阵</w:t>
                          </w:r>
                        </w:p>
                      </w:txbxContent>
                    </v:textbox>
                  </v:shape>
                  <v:shape id=" 135" o:spid="_x0000_s1207" style="position:absolute;left:3128;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i8MA&#10;AADcAAAADwAAAGRycy9kb3ducmV2LnhtbERPTWsCMRC9C/6HMII3zapo29Uotip4Etz20tu4mW6W&#10;bibLJuraX98Igrd5vM9ZrFpbiQs1vnSsYDRMQBDnTpdcKPj63A1eQfiArLFyTApu5GG17HYWmGp3&#10;5SNdslCIGMI+RQUmhDqV0ueGLPqhq4kj9+MaiyHCppC6wWsMt5UcJ8lMWiw5Nhis6cNQ/pudrYJ3&#10;P305bG/hu93kyfj0Z0Yzs94p1e+16zmIQG14ih/uvY7zJ29wfyZ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Yi8MAAADcAAAADwAAAAAAAAAAAAAAAACYAgAAZHJzL2Rv&#10;d25yZXYueG1sUEsFBgAAAAAEAAQA9QAAAIgDAAAAAA==&#10;" path="m4381875,l6516714,1238208,4381875,2476413r,-19731l4855462,1644997,,1238206,4855461,831415,4381875,19731r,-19731xe" fillcolor="#4f81bd" stroked="f" strokeweight="2pt">
                    <v:path arrowok="t" o:connecttype="custom" o:connectlocs="303,0;451,60;303,120;303,119;336,80;0,60;336,40;303,1" o:connectangles="0,0,0,0,0,0,0,0"/>
                  </v:shape>
                </v:group>
                <v:group id="组合 11" o:spid="_x0000_s1208" style="position:absolute;left:8408;top:226249;width:2001;height:927" coordorigin="1709,262698" coordsize="2001,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文本框 2" o:spid="_x0000_s1209" type="#_x0000_t202" style="position:absolute;left:1709;top:262698;width:1555;height: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9WcQA&#10;AADcAAAADwAAAGRycy9kb3ducmV2LnhtbERP22oCMRB9L/QfwhT6VpMVUVmNUgR7AUHdFsS3YTN7&#10;sZvJskl1/XsjFPo2h3Od+bK3jThT52vHGpKBAkGcO1NzqeH7a/0yBeEDssHGMWm4kofl4vFhjqlx&#10;F97TOQuliCHsU9RQhdCmUvq8Iot+4FriyBWusxgi7EppOrzEcNvIoVJjabHm2FBhS6uK8p/s12oo&#10;rpP1ISlHn7ti+/522qjsqIpa6+en/nUGIlAf/sV/7g8T548SuD8TL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jvVnEAAAA3AAAAA8AAAAAAAAAAAAAAAAAmAIAAGRycy9k&#10;b3ducmV2LnhtbFBLBQYAAAAABAAEAPUAAACJAwAAAAA=&#10;" strokecolor="#bfd1e7" strokeweight="1pt">
                    <v:fill color2="#eff4f9" colors="0 white;48497f #dbe5f2;54395f #dbe5f2;1 #eff4f9" focus="100%" type="gradient">
                      <o:fill v:ext="view" type="gradientUnscaled"/>
                    </v:fill>
                    <v:textbox>
                      <w:txbxContent>
                        <w:p w14:paraId="64E9DF9D" w14:textId="77777777" w:rsidR="002351D8" w:rsidRDefault="002351D8">
                          <w:pPr>
                            <w:jc w:val="center"/>
                          </w:pPr>
                          <w:r>
                            <w:rPr>
                              <w:rFonts w:hint="eastAsia"/>
                            </w:rPr>
                            <w:t>将头盔状态信息作用到</w:t>
                          </w:r>
                          <w:r>
                            <w:rPr>
                              <w:rFonts w:hint="eastAsia"/>
                            </w:rPr>
                            <w:t>Camera</w:t>
                          </w:r>
                          <w:r>
                            <w:rPr>
                              <w:rFonts w:hint="eastAsia"/>
                            </w:rPr>
                            <w:t>中</w:t>
                          </w:r>
                        </w:p>
                      </w:txbxContent>
                    </v:textbox>
                  </v:shape>
                  <v:shape id=" 135" o:spid="_x0000_s1210" style="position:absolute;left:3259;top:263116;width:451;height:120;visibility:visible;mso-wrap-style:square;v-text-anchor:middle" coordsize="6516714,24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5h8MA&#10;AADcAAAADwAAAGRycy9kb3ducmV2LnhtbERPTWvCQBC9F/wPywi91Y2hakndBG0r9CQYe/E2ZqfZ&#10;YHY2ZLca/fVdodDbPN7nLIvBtuJMvW8cK5hOEhDEldMN1wq+9punFxA+IGtsHZOCK3ko8tHDEjPt&#10;LryjcxlqEUPYZ6jAhNBlUvrKkEU/cR1x5L5dbzFE2NdS93iJ4baVaZLMpcWGY4PBjt4MVafyxypY&#10;+9li+3ENh+G9StLjzUznZrVR6nE8rF5BBBrCv/jP/anj/OcU7s/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5h8MAAADcAAAADwAAAAAAAAAAAAAAAACYAgAAZHJzL2Rv&#10;d25yZXYueG1sUEsFBgAAAAAEAAQA9QAAAIgDAAAAAA==&#10;" path="m4381875,l6516714,1238208,4381875,2476413r,-19731l4855462,1644997,,1238206,4855461,831415,4381875,19731r,-19731xe" fillcolor="#4f81bd" stroked="f" strokeweight="2pt">
                    <v:path arrowok="t" o:connecttype="custom" o:connectlocs="303,0;451,60;303,120;303,119;336,80;0,60;336,40;303,1" o:connectangles="0,0,0,0,0,0,0,0"/>
                  </v:shape>
                </v:group>
                <v:shape id="文本框 2" o:spid="_x0000_s1211" type="#_x0000_t202" style="position:absolute;left:10423;top:226357;width:1165;height: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tcQA&#10;AADcAAAADwAAAGRycy9kb3ducmV2LnhtbERP22oCMRB9L/gPYQTfNPFCLatRSkFtodC6LRTfhs3s&#10;RTeTZRN1/fumIPRtDuc6y3Vna3Gh1leONYxHCgRx5kzFhYbvr83wCYQPyAZrx6ThRh7Wq97DEhPj&#10;rrynSxoKEUPYJ6ihDKFJpPRZSRb9yDXEkctdazFE2BbStHiN4baWE6UepcWKY0OJDb2UlJ3Ss9WQ&#10;3+abn3Exe/vMP3bb47tKDyqvtB70u+cFiEBd+Bff3a8mzp9N4e+ZeIF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9hrXEAAAA3AAAAA8AAAAAAAAAAAAAAAAAmAIAAGRycy9k&#10;b3ducmV2LnhtbFBLBQYAAAAABAAEAPUAAACJAwAAAAA=&#10;" strokecolor="#bfd1e7" strokeweight="1pt">
                  <v:fill color2="#eff4f9" colors="0 white;48497f #dbe5f2;54395f #dbe5f2;1 #eff4f9" focus="100%" type="gradient">
                    <o:fill v:ext="view" type="gradientUnscaled"/>
                  </v:fill>
                  <v:textbox>
                    <w:txbxContent>
                      <w:p w14:paraId="25C58495" w14:textId="77777777" w:rsidR="002351D8" w:rsidRDefault="002351D8">
                        <w:pPr>
                          <w:jc w:val="center"/>
                        </w:pPr>
                        <w:r>
                          <w:rPr>
                            <w:rFonts w:hint="eastAsia"/>
                          </w:rPr>
                          <w:t>进行分别渲染</w:t>
                        </w:r>
                      </w:p>
                    </w:txbxContent>
                  </v:textbox>
                </v:shape>
                <w10:wrap type="topAndBottom"/>
              </v:group>
            </w:pict>
          </mc:Fallback>
        </mc:AlternateContent>
      </w:r>
    </w:p>
    <w:p w14:paraId="1161B24C" w14:textId="77777777" w:rsidR="00067B30" w:rsidRDefault="0031372E">
      <w:pPr>
        <w:pStyle w:val="aa"/>
        <w:spacing w:afterLines="50" w:after="156"/>
        <w:ind w:left="840" w:hanging="420"/>
        <w:jc w:val="center"/>
      </w:pPr>
      <w:bookmarkStart w:id="139" w:name="_Toc951"/>
      <w:r>
        <w:rPr>
          <w:rFonts w:hint="eastAsia"/>
        </w:rPr>
        <w:t>图</w:t>
      </w:r>
      <w:r>
        <w:rPr>
          <w:rFonts w:hint="eastAsia"/>
        </w:rPr>
        <w:t>3-21  Cesium</w:t>
      </w:r>
      <w:r>
        <w:rPr>
          <w:rFonts w:hint="eastAsia"/>
        </w:rPr>
        <w:t>立体视觉实现流程</w:t>
      </w:r>
      <w:bookmarkEnd w:id="139"/>
    </w:p>
    <w:p w14:paraId="6C01BE89" w14:textId="77777777" w:rsidR="00067B30" w:rsidRDefault="0031372E">
      <w:pPr>
        <w:spacing w:line="500" w:lineRule="exact"/>
        <w:ind w:firstLineChars="200" w:firstLine="480"/>
        <w:rPr>
          <w:sz w:val="24"/>
        </w:rPr>
      </w:pPr>
      <w:r>
        <w:rPr>
          <w:rFonts w:hint="eastAsia"/>
          <w:sz w:val="24"/>
        </w:rPr>
        <w:t xml:space="preserve"> </w:t>
      </w:r>
      <w:r>
        <w:rPr>
          <w:rFonts w:hint="eastAsia"/>
          <w:sz w:val="24"/>
        </w:rPr>
        <w:t>基于</w:t>
      </w:r>
      <w:r>
        <w:rPr>
          <w:rFonts w:hint="eastAsia"/>
          <w:sz w:val="24"/>
        </w:rPr>
        <w:t>VR</w:t>
      </w:r>
      <w:r>
        <w:rPr>
          <w:rFonts w:hint="eastAsia"/>
          <w:sz w:val="24"/>
        </w:rPr>
        <w:t>的光学显示技术有许多种</w:t>
      </w:r>
      <w:r>
        <w:rPr>
          <w:rFonts w:hint="eastAsia"/>
          <w:sz w:val="24"/>
          <w:vertAlign w:val="superscript"/>
        </w:rPr>
        <w:fldChar w:fldCharType="begin"/>
      </w:r>
      <w:r>
        <w:rPr>
          <w:rFonts w:hint="eastAsia"/>
          <w:sz w:val="24"/>
          <w:vertAlign w:val="superscript"/>
        </w:rPr>
        <w:instrText xml:space="preserve"> REF _Ref8581 \r \h </w:instrText>
      </w:r>
      <w:r>
        <w:rPr>
          <w:rFonts w:hint="eastAsia"/>
          <w:sz w:val="24"/>
          <w:vertAlign w:val="superscript"/>
        </w:rPr>
      </w:r>
      <w:r>
        <w:rPr>
          <w:rFonts w:hint="eastAsia"/>
          <w:sz w:val="24"/>
          <w:vertAlign w:val="superscript"/>
        </w:rPr>
        <w:fldChar w:fldCharType="separate"/>
      </w:r>
      <w:r>
        <w:rPr>
          <w:rFonts w:hint="eastAsia"/>
          <w:sz w:val="24"/>
          <w:vertAlign w:val="superscript"/>
        </w:rPr>
        <w:t>[61</w:t>
      </w:r>
      <w:r>
        <w:rPr>
          <w:rFonts w:hint="eastAsia"/>
          <w:sz w:val="24"/>
          <w:vertAlign w:val="superscript"/>
        </w:rPr>
        <w:fldChar w:fldCharType="end"/>
      </w:r>
      <w:r>
        <w:rPr>
          <w:rFonts w:hint="eastAsia"/>
          <w:sz w:val="24"/>
          <w:vertAlign w:val="superscript"/>
        </w:rPr>
        <w:fldChar w:fldCharType="begin"/>
      </w:r>
      <w:r>
        <w:rPr>
          <w:rFonts w:hint="eastAsia"/>
          <w:sz w:val="24"/>
          <w:vertAlign w:val="superscript"/>
        </w:rPr>
        <w:instrText xml:space="preserve"> REF _Ref8587 \r \h </w:instrText>
      </w:r>
      <w:r>
        <w:rPr>
          <w:rFonts w:hint="eastAsia"/>
          <w:sz w:val="24"/>
          <w:vertAlign w:val="superscript"/>
        </w:rPr>
      </w:r>
      <w:r>
        <w:rPr>
          <w:rFonts w:hint="eastAsia"/>
          <w:sz w:val="24"/>
          <w:vertAlign w:val="superscript"/>
        </w:rPr>
        <w:fldChar w:fldCharType="separate"/>
      </w:r>
      <w:r>
        <w:rPr>
          <w:rFonts w:hint="eastAsia"/>
          <w:sz w:val="24"/>
          <w:vertAlign w:val="superscript"/>
        </w:rPr>
        <w:t>-62]</w:t>
      </w:r>
      <w:r>
        <w:rPr>
          <w:rFonts w:hint="eastAsia"/>
          <w:sz w:val="24"/>
          <w:vertAlign w:val="superscript"/>
        </w:rPr>
        <w:fldChar w:fldCharType="end"/>
      </w:r>
      <w:r>
        <w:rPr>
          <w:rFonts w:hint="eastAsia"/>
          <w:sz w:val="24"/>
        </w:rPr>
        <w:t>，</w:t>
      </w:r>
      <w:r>
        <w:rPr>
          <w:rFonts w:hint="eastAsia"/>
          <w:sz w:val="24"/>
        </w:rPr>
        <w:t>Cesium</w:t>
      </w:r>
      <w:r>
        <w:rPr>
          <w:rFonts w:hint="eastAsia"/>
          <w:sz w:val="24"/>
        </w:rPr>
        <w:t>中通过创建透视平截椎体实现立体投影，左右眼透视投影相机的位置由两眼间距、视点到屏幕距离、视图方向、零视差距离等因素定义。使用不对称的平截椎体呈现立体效果，左右眼相机都要根据参数设置透视投影矩阵，为了消除重影，通常使用以下公式设置零视差距离</w:t>
      </w:r>
      <w:r>
        <w:rPr>
          <w:rFonts w:hint="eastAsia"/>
          <w:sz w:val="24"/>
          <w:vertAlign w:val="superscript"/>
        </w:rPr>
        <w:fldChar w:fldCharType="begin"/>
      </w:r>
      <w:r>
        <w:rPr>
          <w:rFonts w:hint="eastAsia"/>
          <w:sz w:val="24"/>
          <w:vertAlign w:val="superscript"/>
        </w:rPr>
        <w:instrText xml:space="preserve"> REF _Ref8897 \r \h </w:instrText>
      </w:r>
      <w:r>
        <w:rPr>
          <w:rFonts w:hint="eastAsia"/>
          <w:sz w:val="24"/>
          <w:vertAlign w:val="superscript"/>
        </w:rPr>
      </w:r>
      <w:r>
        <w:rPr>
          <w:rFonts w:hint="eastAsia"/>
          <w:sz w:val="24"/>
          <w:vertAlign w:val="superscript"/>
        </w:rPr>
        <w:fldChar w:fldCharType="separate"/>
      </w:r>
      <w:r>
        <w:rPr>
          <w:rFonts w:hint="eastAsia"/>
          <w:sz w:val="24"/>
          <w:vertAlign w:val="superscript"/>
        </w:rPr>
        <w:t>[63]</w:t>
      </w:r>
      <w:r>
        <w:rPr>
          <w:rFonts w:hint="eastAsia"/>
          <w:sz w:val="24"/>
          <w:vertAlign w:val="superscript"/>
        </w:rPr>
        <w:fldChar w:fldCharType="end"/>
      </w:r>
      <w:r>
        <w:rPr>
          <w:rFonts w:hint="eastAsia"/>
          <w:sz w:val="24"/>
        </w:rPr>
        <w:t>：</w:t>
      </w:r>
    </w:p>
    <w:p w14:paraId="19F77F10" w14:textId="77777777" w:rsidR="00067B30" w:rsidRDefault="0031372E">
      <w:pPr>
        <w:spacing w:line="500" w:lineRule="exact"/>
        <w:ind w:left="2520" w:firstLine="420"/>
        <w:jc w:val="left"/>
        <w:rPr>
          <w:sz w:val="24"/>
        </w:rPr>
      </w:pPr>
      <w:r>
        <w:rPr>
          <w:rFonts w:hint="eastAsia"/>
          <w:sz w:val="24"/>
        </w:rPr>
        <w:t xml:space="preserve"> camera.fo = camera.near * 5</w:t>
      </w:r>
      <w:r>
        <w:rPr>
          <w:rFonts w:hint="eastAsia"/>
          <w:sz w:val="24"/>
        </w:rPr>
        <w:tab/>
      </w:r>
      <w:r>
        <w:rPr>
          <w:rFonts w:hint="eastAsia"/>
          <w:sz w:val="24"/>
        </w:rPr>
        <w:tab/>
        <w:t xml:space="preserve">        </w:t>
      </w:r>
      <w:r>
        <w:rPr>
          <w:rFonts w:hint="eastAsia"/>
          <w:sz w:val="24"/>
        </w:rPr>
        <w:tab/>
      </w:r>
      <w:r>
        <w:rPr>
          <w:rFonts w:hint="eastAsia"/>
          <w:sz w:val="24"/>
        </w:rPr>
        <w:t>（</w:t>
      </w:r>
      <w:r>
        <w:rPr>
          <w:rFonts w:hint="eastAsia"/>
          <w:sz w:val="24"/>
        </w:rPr>
        <w:t>3-3</w:t>
      </w:r>
      <w:r>
        <w:rPr>
          <w:rFonts w:hint="eastAsia"/>
          <w:sz w:val="24"/>
        </w:rPr>
        <w:t>）</w:t>
      </w:r>
    </w:p>
    <w:p w14:paraId="46D254DD" w14:textId="77777777" w:rsidR="00067B30" w:rsidRDefault="0031372E">
      <w:pPr>
        <w:spacing w:line="500" w:lineRule="exact"/>
        <w:ind w:firstLineChars="200" w:firstLine="480"/>
        <w:rPr>
          <w:sz w:val="24"/>
        </w:rPr>
      </w:pPr>
      <w:r>
        <w:rPr>
          <w:rFonts w:hint="eastAsia"/>
          <w:sz w:val="24"/>
        </w:rPr>
        <w:t>摄像机偏移后需要计算出在屏幕上的偏移量</w:t>
      </w:r>
      <w:r>
        <w:rPr>
          <w:rFonts w:hint="eastAsia"/>
          <w:sz w:val="24"/>
        </w:rPr>
        <w:t>D</w:t>
      </w:r>
      <w:r>
        <w:rPr>
          <w:rFonts w:hint="eastAsia"/>
          <w:sz w:val="24"/>
        </w:rPr>
        <w:t>，如图</w:t>
      </w:r>
      <w:r>
        <w:rPr>
          <w:rFonts w:hint="eastAsia"/>
          <w:sz w:val="24"/>
        </w:rPr>
        <w:t>3-22</w:t>
      </w:r>
      <w:r>
        <w:rPr>
          <w:rFonts w:hint="eastAsia"/>
          <w:sz w:val="24"/>
        </w:rPr>
        <w:t>所示，视锥体水平方向偏移量</w:t>
      </w:r>
      <w:r>
        <w:rPr>
          <w:rFonts w:hint="eastAsia"/>
          <w:sz w:val="24"/>
        </w:rPr>
        <w:t>D</w:t>
      </w:r>
      <w:r>
        <w:rPr>
          <w:rFonts w:hint="eastAsia"/>
          <w:sz w:val="24"/>
        </w:rPr>
        <w:t>的计算公式如下：</w:t>
      </w:r>
    </w:p>
    <w:p w14:paraId="0E0E8A24" w14:textId="77777777" w:rsidR="00067B30" w:rsidRDefault="00067B30">
      <w:pPr>
        <w:pStyle w:val="a3"/>
        <w:ind w:firstLine="400"/>
        <w:rPr>
          <w:sz w:val="20"/>
          <w:szCs w:val="20"/>
        </w:rPr>
      </w:pPr>
    </w:p>
    <w:p w14:paraId="5ED6311D" w14:textId="77777777" w:rsidR="00067B30" w:rsidRDefault="0031372E">
      <w:pPr>
        <w:widowControl/>
        <w:shd w:val="clear" w:color="auto" w:fill="FFFFFF"/>
        <w:ind w:left="840" w:firstLine="420"/>
        <w:jc w:val="left"/>
        <w:rPr>
          <w:sz w:val="24"/>
        </w:rPr>
      </w:pPr>
      <w:r>
        <w:rPr>
          <w:rFonts w:hint="eastAsia"/>
          <w:sz w:val="24"/>
        </w:rPr>
        <w:t xml:space="preserve">D = 0.5 * camera.eyeSeparation * camera.near / camera.fo      </w:t>
      </w:r>
      <w:r>
        <w:rPr>
          <w:rFonts w:hint="eastAsia"/>
          <w:sz w:val="24"/>
        </w:rPr>
        <w:t>（</w:t>
      </w:r>
      <w:r>
        <w:rPr>
          <w:rFonts w:hint="eastAsia"/>
          <w:sz w:val="24"/>
        </w:rPr>
        <w:t>3-4</w:t>
      </w:r>
      <w:r>
        <w:rPr>
          <w:rFonts w:hint="eastAsia"/>
          <w:sz w:val="24"/>
        </w:rPr>
        <w:t>）</w:t>
      </w:r>
    </w:p>
    <w:p w14:paraId="5A26FB8D" w14:textId="77777777" w:rsidR="00067B30" w:rsidRDefault="0031372E">
      <w:pPr>
        <w:spacing w:line="500" w:lineRule="exact"/>
        <w:ind w:firstLineChars="200" w:firstLine="480"/>
        <w:rPr>
          <w:sz w:val="24"/>
        </w:rPr>
      </w:pPr>
      <w:r>
        <w:rPr>
          <w:rFonts w:hint="eastAsia"/>
          <w:sz w:val="24"/>
        </w:rPr>
        <w:t>代码实现如下：</w:t>
      </w:r>
    </w:p>
    <w:p w14:paraId="248D3E25" w14:textId="77777777" w:rsidR="00067B30" w:rsidRDefault="0031372E">
      <w:pPr>
        <w:spacing w:line="500" w:lineRule="exact"/>
        <w:ind w:firstLineChars="200" w:firstLine="480"/>
        <w:rPr>
          <w:sz w:val="24"/>
        </w:rPr>
      </w:pPr>
      <w:r>
        <w:rPr>
          <w:rFonts w:hint="eastAsia"/>
          <w:sz w:val="24"/>
        </w:rPr>
        <w:t>var near = camera.frustum.near;</w:t>
      </w:r>
    </w:p>
    <w:p w14:paraId="5995D6D3" w14:textId="77777777" w:rsidR="00067B30" w:rsidRDefault="0031372E">
      <w:pPr>
        <w:spacing w:line="500" w:lineRule="exact"/>
        <w:ind w:firstLineChars="200" w:firstLine="480"/>
        <w:rPr>
          <w:sz w:val="24"/>
        </w:rPr>
      </w:pPr>
      <w:r>
        <w:rPr>
          <w:rFonts w:hint="eastAsia"/>
          <w:sz w:val="24"/>
        </w:rPr>
        <w:t>var fo = near * 5.0;</w:t>
      </w:r>
    </w:p>
    <w:p w14:paraId="645F3E22" w14:textId="77777777" w:rsidR="00067B30" w:rsidRDefault="0031372E">
      <w:pPr>
        <w:spacing w:line="500" w:lineRule="exact"/>
        <w:ind w:firstLineChars="200" w:firstLine="480"/>
        <w:rPr>
          <w:sz w:val="24"/>
        </w:rPr>
      </w:pPr>
      <w:r>
        <w:rPr>
          <w:rFonts w:hint="eastAsia"/>
          <w:sz w:val="24"/>
        </w:rPr>
        <w:t>var eyeSeparation = fo / 30.0;</w:t>
      </w:r>
    </w:p>
    <w:p w14:paraId="34DF8441" w14:textId="77777777" w:rsidR="00067B30" w:rsidRDefault="0031372E">
      <w:pPr>
        <w:spacing w:line="500" w:lineRule="exact"/>
        <w:ind w:firstLineChars="200" w:firstLine="480"/>
        <w:rPr>
          <w:sz w:val="24"/>
        </w:rPr>
      </w:pPr>
      <w:r>
        <w:rPr>
          <w:rFonts w:hint="eastAsia"/>
          <w:sz w:val="24"/>
        </w:rPr>
        <w:t>//</w:t>
      </w:r>
      <w:r>
        <w:rPr>
          <w:rFonts w:hint="eastAsia"/>
          <w:sz w:val="24"/>
        </w:rPr>
        <w:t>将相机的笛卡尔分量乘以两眼间距的一半。</w:t>
      </w:r>
    </w:p>
    <w:p w14:paraId="7DE18CA6" w14:textId="77777777" w:rsidR="00067B30" w:rsidRDefault="0031372E">
      <w:pPr>
        <w:spacing w:line="500" w:lineRule="exact"/>
        <w:ind w:firstLineChars="200" w:firstLine="480"/>
        <w:rPr>
          <w:sz w:val="24"/>
        </w:rPr>
      </w:pPr>
      <w:r>
        <w:rPr>
          <w:rFonts w:hint="eastAsia"/>
          <w:sz w:val="24"/>
        </w:rPr>
        <w:t xml:space="preserve">var eyeTranslation = Cartesian3.multiplyByScalar(savedCamera.right, </w:t>
      </w:r>
    </w:p>
    <w:p w14:paraId="50DDB0BE" w14:textId="77777777" w:rsidR="00067B30" w:rsidRDefault="0031372E">
      <w:pPr>
        <w:spacing w:line="500" w:lineRule="exact"/>
        <w:ind w:firstLineChars="200" w:firstLine="480"/>
        <w:rPr>
          <w:sz w:val="24"/>
        </w:rPr>
      </w:pPr>
      <w:r>
        <w:rPr>
          <w:rFonts w:hint="eastAsia"/>
          <w:sz w:val="24"/>
        </w:rPr>
        <w:t>eyeSeparation * 0.5, scratchEyeTranslation);</w:t>
      </w:r>
    </w:p>
    <w:p w14:paraId="63D24D5A" w14:textId="77777777" w:rsidR="00067B30" w:rsidRDefault="0031372E">
      <w:pPr>
        <w:spacing w:line="500" w:lineRule="exact"/>
        <w:ind w:firstLineChars="200" w:firstLine="480"/>
        <w:rPr>
          <w:sz w:val="24"/>
        </w:rPr>
      </w:pPr>
      <w:r>
        <w:rPr>
          <w:rFonts w:hint="eastAsia"/>
          <w:sz w:val="24"/>
        </w:rPr>
        <w:t>var offset = 0.5 * eyeSeparation * near / fo;</w:t>
      </w:r>
    </w:p>
    <w:p w14:paraId="15EE57DB" w14:textId="77777777" w:rsidR="00067B30" w:rsidRDefault="0031372E">
      <w:pPr>
        <w:spacing w:line="500" w:lineRule="exact"/>
        <w:ind w:firstLineChars="200" w:firstLine="480"/>
        <w:rPr>
          <w:sz w:val="24"/>
        </w:rPr>
      </w:pPr>
      <w:r>
        <w:rPr>
          <w:rFonts w:hint="eastAsia"/>
          <w:sz w:val="24"/>
        </w:rPr>
        <w:t>//</w:t>
      </w:r>
      <w:r>
        <w:rPr>
          <w:rFonts w:hint="eastAsia"/>
          <w:sz w:val="24"/>
        </w:rPr>
        <w:t>左眼相机位置，计算两个笛卡尔的分量和。</w:t>
      </w:r>
    </w:p>
    <w:p w14:paraId="73AD1E15" w14:textId="77777777" w:rsidR="00067B30" w:rsidRDefault="0031372E">
      <w:pPr>
        <w:spacing w:line="500" w:lineRule="exact"/>
        <w:ind w:firstLineChars="200" w:firstLine="480"/>
        <w:rPr>
          <w:sz w:val="24"/>
        </w:rPr>
      </w:pPr>
      <w:r>
        <w:rPr>
          <w:rFonts w:hint="eastAsia"/>
          <w:sz w:val="24"/>
        </w:rPr>
        <w:t>Cartesian3.add(savedCamera.position, eyeTranslation, camera.position);</w:t>
      </w:r>
    </w:p>
    <w:p w14:paraId="53680E4E" w14:textId="77777777" w:rsidR="00067B30" w:rsidRDefault="0031372E">
      <w:pPr>
        <w:spacing w:line="500" w:lineRule="exact"/>
        <w:ind w:firstLineChars="200" w:firstLine="480"/>
        <w:rPr>
          <w:sz w:val="24"/>
        </w:rPr>
      </w:pPr>
      <w:r>
        <w:rPr>
          <w:rFonts w:hint="eastAsia"/>
          <w:sz w:val="24"/>
        </w:rPr>
        <w:t>camera.frustum.xOffset = offset;</w:t>
      </w:r>
    </w:p>
    <w:p w14:paraId="59F997C8" w14:textId="77777777" w:rsidR="00067B30" w:rsidRDefault="0031372E">
      <w:pPr>
        <w:spacing w:line="500" w:lineRule="exact"/>
        <w:ind w:firstLineChars="200" w:firstLine="480"/>
        <w:rPr>
          <w:sz w:val="24"/>
        </w:rPr>
      </w:pPr>
      <w:r>
        <w:rPr>
          <w:rFonts w:hint="eastAsia"/>
          <w:sz w:val="24"/>
        </w:rPr>
        <w:t>executeCommands(scene, passStat</w:t>
      </w:r>
    </w:p>
    <w:p w14:paraId="5740BE81" w14:textId="77777777" w:rsidR="00067B30" w:rsidRDefault="0031372E">
      <w:pPr>
        <w:spacing w:line="500" w:lineRule="exact"/>
        <w:ind w:firstLineChars="200" w:firstLine="480"/>
        <w:rPr>
          <w:sz w:val="24"/>
        </w:rPr>
      </w:pPr>
      <w:r>
        <w:rPr>
          <w:rFonts w:hint="eastAsia"/>
          <w:sz w:val="24"/>
        </w:rPr>
        <w:t>//</w:t>
      </w:r>
      <w:r>
        <w:rPr>
          <w:rFonts w:hint="eastAsia"/>
          <w:sz w:val="24"/>
        </w:rPr>
        <w:t>右眼相机位置，计算两个笛卡尔的分量差。</w:t>
      </w:r>
    </w:p>
    <w:p w14:paraId="69D93573" w14:textId="77777777" w:rsidR="00067B30" w:rsidRDefault="0031372E">
      <w:pPr>
        <w:spacing w:line="500" w:lineRule="exact"/>
        <w:ind w:firstLineChars="200" w:firstLine="480"/>
        <w:rPr>
          <w:sz w:val="24"/>
        </w:rPr>
      </w:pPr>
      <w:r>
        <w:rPr>
          <w:rFonts w:hint="eastAsia"/>
          <w:sz w:val="24"/>
        </w:rPr>
        <w:lastRenderedPageBreak/>
        <w:t>viewport.x = passState.viewport.width;</w:t>
      </w:r>
    </w:p>
    <w:p w14:paraId="4CE46DC5" w14:textId="77777777" w:rsidR="00067B30" w:rsidRDefault="0031372E">
      <w:pPr>
        <w:spacing w:line="500" w:lineRule="exact"/>
        <w:ind w:firstLineChars="200" w:firstLine="480"/>
        <w:rPr>
          <w:sz w:val="24"/>
        </w:rPr>
      </w:pPr>
      <w:r>
        <w:rPr>
          <w:rFonts w:hint="eastAsia"/>
          <w:sz w:val="24"/>
        </w:rPr>
        <w:t>Cartesian3.subtract(savedCamera.position, eyeTranslation, camera.position);</w:t>
      </w:r>
    </w:p>
    <w:p w14:paraId="7253F51B" w14:textId="77777777" w:rsidR="00067B30" w:rsidRDefault="0031372E">
      <w:pPr>
        <w:spacing w:line="500" w:lineRule="exact"/>
        <w:ind w:firstLineChars="200" w:firstLine="480"/>
        <w:rPr>
          <w:sz w:val="24"/>
        </w:rPr>
      </w:pPr>
      <w:r>
        <w:rPr>
          <w:rFonts w:hint="eastAsia"/>
          <w:sz w:val="24"/>
        </w:rPr>
        <w:t>camera.frustum.xOffset = -offset;</w:t>
      </w:r>
    </w:p>
    <w:p w14:paraId="19EF0525" w14:textId="77777777" w:rsidR="00067B30" w:rsidRDefault="0031372E">
      <w:pPr>
        <w:spacing w:line="500" w:lineRule="exact"/>
        <w:ind w:firstLineChars="200" w:firstLine="480"/>
        <w:rPr>
          <w:sz w:val="24"/>
        </w:rPr>
      </w:pPr>
      <w:r>
        <w:rPr>
          <w:rFonts w:hint="eastAsia"/>
          <w:sz w:val="24"/>
        </w:rPr>
        <w:t>executeCommands(scene, passState);</w:t>
      </w:r>
    </w:p>
    <w:p w14:paraId="01A52B7F" w14:textId="77777777" w:rsidR="00067B30" w:rsidRDefault="0031372E">
      <w:pPr>
        <w:spacing w:line="500" w:lineRule="exact"/>
        <w:ind w:firstLineChars="200" w:firstLine="480"/>
        <w:rPr>
          <w:sz w:val="24"/>
        </w:rPr>
      </w:pPr>
      <w:r>
        <w:rPr>
          <w:rFonts w:hint="eastAsia"/>
          <w:sz w:val="24"/>
        </w:rPr>
        <w:t>Camera.clone(savedCamera, camera);</w:t>
      </w:r>
    </w:p>
    <w:p w14:paraId="38824C74" w14:textId="77777777" w:rsidR="00067B30" w:rsidRDefault="00067B30">
      <w:pPr>
        <w:pStyle w:val="aa"/>
        <w:ind w:left="840" w:hanging="420"/>
        <w:jc w:val="center"/>
      </w:pPr>
    </w:p>
    <w:p w14:paraId="79BBC326" w14:textId="77777777" w:rsidR="00067B30" w:rsidRDefault="0031372E">
      <w:pPr>
        <w:pStyle w:val="aa"/>
        <w:ind w:left="840" w:hanging="420"/>
        <w:jc w:val="center"/>
      </w:pPr>
      <w:r>
        <w:rPr>
          <w:noProof/>
        </w:rPr>
        <w:drawing>
          <wp:anchor distT="0" distB="0" distL="114300" distR="114300" simplePos="0" relativeHeight="251753472" behindDoc="0" locked="0" layoutInCell="1" allowOverlap="1" wp14:anchorId="7A021E62" wp14:editId="3E548DC9">
            <wp:simplePos x="0" y="0"/>
            <wp:positionH relativeFrom="column">
              <wp:posOffset>1416050</wp:posOffset>
            </wp:positionH>
            <wp:positionV relativeFrom="paragraph">
              <wp:posOffset>102235</wp:posOffset>
            </wp:positionV>
            <wp:extent cx="2339340" cy="1984375"/>
            <wp:effectExtent l="0" t="0" r="3810" b="15875"/>
            <wp:wrapTopAndBottom/>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59" cstate="print"/>
                    <a:stretch>
                      <a:fillRect/>
                    </a:stretch>
                  </pic:blipFill>
                  <pic:spPr>
                    <a:xfrm>
                      <a:off x="0" y="0"/>
                      <a:ext cx="2339340" cy="1984375"/>
                    </a:xfrm>
                    <a:prstGeom prst="rect">
                      <a:avLst/>
                    </a:prstGeom>
                    <a:noFill/>
                    <a:ln w="9525">
                      <a:noFill/>
                    </a:ln>
                  </pic:spPr>
                </pic:pic>
              </a:graphicData>
            </a:graphic>
          </wp:anchor>
        </w:drawing>
      </w:r>
    </w:p>
    <w:p w14:paraId="333A7946" w14:textId="77777777" w:rsidR="00067B30" w:rsidRDefault="0031372E">
      <w:pPr>
        <w:pStyle w:val="aa"/>
        <w:ind w:left="840" w:hanging="420"/>
        <w:jc w:val="center"/>
      </w:pPr>
      <w:bookmarkStart w:id="140" w:name="_Toc28228"/>
      <w:r>
        <w:rPr>
          <w:rFonts w:hint="eastAsia"/>
        </w:rPr>
        <w:t>图</w:t>
      </w:r>
      <w:r>
        <w:rPr>
          <w:rFonts w:hint="eastAsia"/>
        </w:rPr>
        <w:t xml:space="preserve">3-22  </w:t>
      </w:r>
      <w:r>
        <w:rPr>
          <w:rFonts w:hint="eastAsia"/>
        </w:rPr>
        <w:t>消除视锥体水平偏移量</w:t>
      </w:r>
      <w:bookmarkEnd w:id="140"/>
    </w:p>
    <w:p w14:paraId="654B3EA1" w14:textId="77777777" w:rsidR="00067B30" w:rsidRDefault="0031372E">
      <w:pPr>
        <w:pStyle w:val="2"/>
        <w:spacing w:before="312" w:after="156"/>
      </w:pPr>
      <w:r>
        <w:rPr>
          <w:rFonts w:hint="eastAsia"/>
        </w:rPr>
        <w:t xml:space="preserve"> </w:t>
      </w:r>
      <w:bookmarkStart w:id="141" w:name="_Toc32006"/>
      <w:r>
        <w:rPr>
          <w:rFonts w:hint="eastAsia"/>
        </w:rPr>
        <w:t>本章小结</w:t>
      </w:r>
      <w:bookmarkEnd w:id="141"/>
    </w:p>
    <w:p w14:paraId="12AE9C47" w14:textId="77777777" w:rsidR="00067B30" w:rsidRDefault="0031372E">
      <w:pPr>
        <w:spacing w:line="500" w:lineRule="exact"/>
        <w:ind w:firstLineChars="200" w:firstLine="480"/>
        <w:rPr>
          <w:sz w:val="24"/>
        </w:rPr>
      </w:pPr>
      <w:r>
        <w:rPr>
          <w:rFonts w:cs="宋体" w:hint="eastAsia"/>
          <w:sz w:val="24"/>
          <w:lang w:bidi="ar"/>
        </w:rPr>
        <w:t>本章讨论了构建基于</w:t>
      </w:r>
      <w:r>
        <w:rPr>
          <w:sz w:val="24"/>
          <w:lang w:bidi="ar"/>
        </w:rPr>
        <w:t>WebGL</w:t>
      </w:r>
      <w:r>
        <w:rPr>
          <w:rFonts w:cs="宋体" w:hint="eastAsia"/>
          <w:sz w:val="24"/>
          <w:lang w:bidi="ar"/>
        </w:rPr>
        <w:t>的三维</w:t>
      </w:r>
      <w:r>
        <w:rPr>
          <w:sz w:val="24"/>
          <w:lang w:bidi="ar"/>
        </w:rPr>
        <w:t>WebGIS</w:t>
      </w:r>
      <w:r>
        <w:rPr>
          <w:rFonts w:cs="宋体" w:hint="eastAsia"/>
          <w:sz w:val="24"/>
          <w:lang w:bidi="ar"/>
        </w:rPr>
        <w:t>系统的核心技术原理，包括基于</w:t>
      </w:r>
      <w:r>
        <w:rPr>
          <w:sz w:val="24"/>
          <w:lang w:bidi="ar"/>
        </w:rPr>
        <w:t>WebGL</w:t>
      </w:r>
      <w:r>
        <w:rPr>
          <w:rFonts w:cs="宋体" w:hint="eastAsia"/>
          <w:sz w:val="24"/>
          <w:lang w:bidi="ar"/>
        </w:rPr>
        <w:t>技术的三维虚拟地球构建原理、动态矢量要素渲染优化机制、切片数据管理及可视化、</w:t>
      </w:r>
      <w:r>
        <w:rPr>
          <w:sz w:val="24"/>
          <w:lang w:bidi="ar"/>
        </w:rPr>
        <w:t>3D</w:t>
      </w:r>
      <w:r>
        <w:rPr>
          <w:rFonts w:cs="宋体" w:hint="eastAsia"/>
          <w:sz w:val="24"/>
          <w:lang w:bidi="ar"/>
        </w:rPr>
        <w:t>切片的数据组织结构以及利用</w:t>
      </w:r>
      <w:r>
        <w:rPr>
          <w:sz w:val="24"/>
          <w:lang w:bidi="ar"/>
        </w:rPr>
        <w:t>WebVR</w:t>
      </w:r>
      <w:r>
        <w:rPr>
          <w:rFonts w:cs="宋体" w:hint="eastAsia"/>
          <w:sz w:val="24"/>
          <w:lang w:bidi="ar"/>
        </w:rPr>
        <w:t>技术在浏览器中实现虚拟现实等内容。</w:t>
      </w:r>
    </w:p>
    <w:p w14:paraId="4FAE17F3" w14:textId="77777777" w:rsidR="00067B30" w:rsidRDefault="00067B30"/>
    <w:p w14:paraId="64D99C0B" w14:textId="77777777" w:rsidR="00067B30" w:rsidRDefault="00067B30">
      <w:pPr>
        <w:pStyle w:val="1"/>
        <w:numPr>
          <w:ilvl w:val="0"/>
          <w:numId w:val="0"/>
        </w:numPr>
        <w:tabs>
          <w:tab w:val="clear" w:pos="425"/>
        </w:tabs>
        <w:jc w:val="both"/>
        <w:sectPr w:rsidR="00067B30">
          <w:headerReference w:type="default" r:id="rId60"/>
          <w:pgSz w:w="11906" w:h="16838"/>
          <w:pgMar w:top="1440" w:right="1800" w:bottom="1440" w:left="1800" w:header="851" w:footer="992" w:gutter="0"/>
          <w:cols w:space="720"/>
          <w:docGrid w:type="lines" w:linePitch="312"/>
        </w:sectPr>
      </w:pPr>
    </w:p>
    <w:p w14:paraId="0B4438E0" w14:textId="77777777" w:rsidR="00067B30" w:rsidRDefault="0031372E">
      <w:pPr>
        <w:pStyle w:val="1"/>
      </w:pPr>
      <w:bookmarkStart w:id="142" w:name="_Toc6579"/>
      <w:r>
        <w:rPr>
          <w:rFonts w:hint="eastAsia"/>
        </w:rPr>
        <w:lastRenderedPageBreak/>
        <w:t>三维</w:t>
      </w:r>
      <w:r>
        <w:rPr>
          <w:rFonts w:ascii="Times New Roman" w:hAnsi="Times New Roman"/>
        </w:rPr>
        <w:t>WebGIS</w:t>
      </w:r>
      <w:r>
        <w:rPr>
          <w:rFonts w:hint="eastAsia"/>
        </w:rPr>
        <w:t>功能设计与系统架构</w:t>
      </w:r>
      <w:bookmarkEnd w:id="142"/>
    </w:p>
    <w:p w14:paraId="5346ABE9" w14:textId="394F4D0C" w:rsidR="00067B30" w:rsidRDefault="0031372E">
      <w:pPr>
        <w:spacing w:line="500" w:lineRule="exact"/>
        <w:ind w:firstLineChars="200" w:firstLine="480"/>
        <w:rPr>
          <w:rFonts w:cs="宋体"/>
          <w:sz w:val="24"/>
          <w:lang w:bidi="ar"/>
        </w:rPr>
      </w:pPr>
      <w:r>
        <w:rPr>
          <w:rFonts w:cs="宋体" w:hint="eastAsia"/>
          <w:sz w:val="24"/>
          <w:lang w:bidi="ar"/>
        </w:rPr>
        <w:t>本章介绍华东师范大学</w:t>
      </w:r>
      <w:del w:id="143" w:author="zry" w:date="2017-05-25T14:52:00Z">
        <w:r w:rsidDel="00525265">
          <w:rPr>
            <w:rFonts w:cs="宋体" w:hint="eastAsia"/>
            <w:sz w:val="24"/>
            <w:lang w:bidi="ar"/>
          </w:rPr>
          <w:delText>为</w:delText>
        </w:r>
      </w:del>
      <w:r>
        <w:rPr>
          <w:rFonts w:cs="宋体" w:hint="eastAsia"/>
          <w:sz w:val="24"/>
          <w:lang w:bidi="ar"/>
        </w:rPr>
        <w:t>空间</w:t>
      </w:r>
      <w:r>
        <w:rPr>
          <w:rFonts w:cs="宋体" w:hint="eastAsia"/>
          <w:sz w:val="24"/>
          <w:lang w:bidi="ar"/>
        </w:rPr>
        <w:t>Web</w:t>
      </w:r>
      <w:r>
        <w:rPr>
          <w:rFonts w:cs="宋体" w:hint="eastAsia"/>
          <w:sz w:val="24"/>
          <w:lang w:bidi="ar"/>
        </w:rPr>
        <w:t>实验室自主研发的</w:t>
      </w:r>
      <w:r>
        <w:rPr>
          <w:rFonts w:cs="宋体" w:hint="eastAsia"/>
          <w:sz w:val="24"/>
          <w:lang w:bidi="ar"/>
        </w:rPr>
        <w:t>ECNUGIS</w:t>
      </w:r>
      <w:r>
        <w:rPr>
          <w:rFonts w:cs="宋体" w:hint="eastAsia"/>
          <w:sz w:val="24"/>
          <w:lang w:bidi="ar"/>
        </w:rPr>
        <w:t>平台技术和功能。</w:t>
      </w:r>
      <w:ins w:id="144" w:author="zry" w:date="2017-05-25T14:52:00Z">
        <w:r w:rsidR="00525265">
          <w:rPr>
            <w:rFonts w:cs="宋体" w:hint="eastAsia"/>
            <w:sz w:val="24"/>
            <w:lang w:bidi="ar"/>
          </w:rPr>
          <w:t>该平台</w:t>
        </w:r>
      </w:ins>
      <w:r>
        <w:rPr>
          <w:rFonts w:cs="宋体" w:hint="eastAsia"/>
          <w:sz w:val="24"/>
          <w:lang w:bidi="ar"/>
        </w:rPr>
        <w:t>提出</w:t>
      </w:r>
      <w:ins w:id="145" w:author="zry" w:date="2017-05-25T14:52:00Z">
        <w:r w:rsidR="00525265">
          <w:rPr>
            <w:rFonts w:cs="宋体" w:hint="eastAsia"/>
            <w:sz w:val="24"/>
            <w:lang w:bidi="ar"/>
          </w:rPr>
          <w:t>了</w:t>
        </w:r>
      </w:ins>
      <w:r>
        <w:rPr>
          <w:rFonts w:cs="宋体" w:hint="eastAsia"/>
          <w:sz w:val="24"/>
          <w:lang w:bidi="ar"/>
        </w:rPr>
        <w:t>扩展该</w:t>
      </w:r>
      <w:del w:id="146" w:author="zry" w:date="2017-05-25T14:52:00Z">
        <w:r w:rsidDel="00525265">
          <w:rPr>
            <w:rFonts w:cs="宋体" w:hint="eastAsia"/>
            <w:sz w:val="24"/>
            <w:lang w:bidi="ar"/>
          </w:rPr>
          <w:delText>平台</w:delText>
        </w:r>
      </w:del>
      <w:r>
        <w:rPr>
          <w:rFonts w:cs="宋体" w:hint="eastAsia"/>
          <w:sz w:val="24"/>
          <w:lang w:bidi="ar"/>
        </w:rPr>
        <w:t>三维</w:t>
      </w:r>
      <w:r>
        <w:rPr>
          <w:rFonts w:cs="宋体" w:hint="eastAsia"/>
          <w:sz w:val="24"/>
          <w:lang w:bidi="ar"/>
        </w:rPr>
        <w:t>WebGIS</w:t>
      </w:r>
      <w:r>
        <w:rPr>
          <w:rFonts w:cs="宋体" w:hint="eastAsia"/>
          <w:sz w:val="24"/>
          <w:lang w:bidi="ar"/>
        </w:rPr>
        <w:t>功能</w:t>
      </w:r>
      <w:ins w:id="147" w:author="zry" w:date="2017-05-25T14:52:00Z">
        <w:r w:rsidR="00525265">
          <w:rPr>
            <w:rFonts w:cs="宋体" w:hint="eastAsia"/>
            <w:sz w:val="24"/>
            <w:lang w:bidi="ar"/>
          </w:rPr>
          <w:t>的</w:t>
        </w:r>
      </w:ins>
      <w:r>
        <w:rPr>
          <w:rFonts w:cs="宋体" w:hint="eastAsia"/>
          <w:sz w:val="24"/>
          <w:lang w:bidi="ar"/>
        </w:rPr>
        <w:t>方案，</w:t>
      </w:r>
      <w:del w:id="148" w:author="zry" w:date="2017-05-25T15:47:00Z">
        <w:r w:rsidDel="00330A8F">
          <w:rPr>
            <w:rFonts w:cs="宋体" w:hint="eastAsia"/>
            <w:sz w:val="24"/>
            <w:lang w:bidi="ar"/>
          </w:rPr>
          <w:delText>提出了系统建设的总体目标、功能设计和总体技术构架，</w:delText>
        </w:r>
      </w:del>
      <w:r>
        <w:rPr>
          <w:rFonts w:cs="宋体" w:hint="eastAsia"/>
          <w:sz w:val="24"/>
          <w:lang w:bidi="ar"/>
        </w:rPr>
        <w:t>并讨论了如何将三维</w:t>
      </w:r>
      <w:r>
        <w:rPr>
          <w:rFonts w:cs="宋体" w:hint="eastAsia"/>
          <w:sz w:val="24"/>
          <w:lang w:bidi="ar"/>
        </w:rPr>
        <w:t>WebGIS</w:t>
      </w:r>
      <w:r>
        <w:rPr>
          <w:rFonts w:cs="宋体" w:hint="eastAsia"/>
          <w:sz w:val="24"/>
          <w:lang w:bidi="ar"/>
        </w:rPr>
        <w:t>系统与现有</w:t>
      </w:r>
      <w:r>
        <w:rPr>
          <w:rFonts w:cs="宋体" w:hint="eastAsia"/>
          <w:sz w:val="24"/>
          <w:lang w:bidi="ar"/>
        </w:rPr>
        <w:t>ECNUGIS</w:t>
      </w:r>
      <w:r>
        <w:rPr>
          <w:rFonts w:cs="宋体" w:hint="eastAsia"/>
          <w:sz w:val="24"/>
          <w:lang w:bidi="ar"/>
        </w:rPr>
        <w:t>平台进行对接与融合</w:t>
      </w:r>
      <w:ins w:id="149" w:author="zry" w:date="2017-05-25T14:53:00Z">
        <w:r w:rsidR="00525265">
          <w:rPr>
            <w:rFonts w:cs="宋体" w:hint="eastAsia"/>
            <w:sz w:val="24"/>
            <w:lang w:bidi="ar"/>
          </w:rPr>
          <w:t>的方式</w:t>
        </w:r>
      </w:ins>
      <w:ins w:id="150" w:author="zry" w:date="2017-05-25T15:47:00Z">
        <w:r w:rsidR="00D32729">
          <w:rPr>
            <w:rFonts w:cs="宋体" w:hint="eastAsia"/>
            <w:sz w:val="24"/>
            <w:lang w:bidi="ar"/>
          </w:rPr>
          <w:t>。</w:t>
        </w:r>
        <w:r w:rsidR="00330A8F">
          <w:rPr>
            <w:rFonts w:cs="宋体" w:hint="eastAsia"/>
            <w:sz w:val="24"/>
            <w:lang w:bidi="ar"/>
          </w:rPr>
          <w:t>本章包括</w:t>
        </w:r>
        <w:r w:rsidR="00330A8F">
          <w:rPr>
            <w:rFonts w:cs="宋体" w:hint="eastAsia"/>
            <w:sz w:val="24"/>
            <w:lang w:bidi="ar"/>
          </w:rPr>
          <w:t>系统建设的总体目标、功能设计和总体技术构架</w:t>
        </w:r>
      </w:ins>
      <w:ins w:id="151" w:author="zry" w:date="2017-05-25T15:48:00Z">
        <w:r w:rsidR="00D32729">
          <w:rPr>
            <w:rFonts w:cs="宋体" w:hint="eastAsia"/>
            <w:sz w:val="24"/>
            <w:lang w:bidi="ar"/>
          </w:rPr>
          <w:t>等主要三个部分的内容</w:t>
        </w:r>
      </w:ins>
      <w:r>
        <w:rPr>
          <w:rFonts w:cs="宋体" w:hint="eastAsia"/>
          <w:sz w:val="24"/>
          <w:lang w:bidi="ar"/>
        </w:rPr>
        <w:t>。</w:t>
      </w:r>
    </w:p>
    <w:p w14:paraId="593DEEDF" w14:textId="77777777" w:rsidR="00067B30" w:rsidRDefault="0031372E">
      <w:pPr>
        <w:pStyle w:val="2"/>
        <w:spacing w:before="312" w:after="156"/>
      </w:pPr>
      <w:bookmarkStart w:id="152" w:name="_Toc7789"/>
      <w:r>
        <w:rPr>
          <w:rFonts w:ascii="Times New Roman" w:hAnsi="Times New Roman"/>
        </w:rPr>
        <w:t>ECNUGIS</w:t>
      </w:r>
      <w:r>
        <w:rPr>
          <w:rFonts w:hint="eastAsia"/>
        </w:rPr>
        <w:t>介绍</w:t>
      </w:r>
      <w:bookmarkEnd w:id="152"/>
    </w:p>
    <w:p w14:paraId="3801CA10" w14:textId="6EAFCC68" w:rsidR="00067B30" w:rsidRDefault="0031372E">
      <w:pPr>
        <w:spacing w:line="500" w:lineRule="exact"/>
        <w:ind w:firstLineChars="200" w:firstLine="480"/>
        <w:rPr>
          <w:rFonts w:cs="宋体"/>
          <w:sz w:val="24"/>
          <w:lang w:bidi="ar"/>
        </w:rPr>
      </w:pPr>
      <w:r>
        <w:rPr>
          <w:rFonts w:cs="宋体"/>
          <w:sz w:val="24"/>
          <w:lang w:bidi="ar"/>
        </w:rPr>
        <w:t>ECNUGIS</w:t>
      </w:r>
      <w:r>
        <w:rPr>
          <w:rFonts w:cs="宋体" w:hint="eastAsia"/>
          <w:sz w:val="24"/>
          <w:lang w:bidi="ar"/>
        </w:rPr>
        <w:t>是由华东师范大学空间</w:t>
      </w:r>
      <w:r>
        <w:rPr>
          <w:rFonts w:cs="宋体"/>
          <w:sz w:val="24"/>
          <w:lang w:bidi="ar"/>
        </w:rPr>
        <w:t>Web</w:t>
      </w:r>
      <w:r>
        <w:rPr>
          <w:rFonts w:cs="宋体" w:hint="eastAsia"/>
          <w:sz w:val="24"/>
          <w:lang w:bidi="ar"/>
        </w:rPr>
        <w:t>实验室研发的开放式在线</w:t>
      </w:r>
      <w:r>
        <w:rPr>
          <w:rFonts w:cs="宋体"/>
          <w:sz w:val="24"/>
          <w:lang w:bidi="ar"/>
        </w:rPr>
        <w:t>GIS</w:t>
      </w:r>
      <w:r>
        <w:rPr>
          <w:rFonts w:cs="宋体" w:hint="eastAsia"/>
          <w:sz w:val="24"/>
          <w:lang w:bidi="ar"/>
        </w:rPr>
        <w:t>工具平台。平台提供了在线创建</w:t>
      </w:r>
      <w:ins w:id="153" w:author="zry" w:date="2017-05-25T14:54:00Z">
        <w:r w:rsidR="002351D8">
          <w:rPr>
            <w:rFonts w:cs="宋体" w:hint="eastAsia"/>
            <w:sz w:val="24"/>
            <w:lang w:bidi="ar"/>
          </w:rPr>
          <w:t>、</w:t>
        </w:r>
      </w:ins>
      <w:r>
        <w:rPr>
          <w:rFonts w:cs="宋体" w:hint="eastAsia"/>
          <w:sz w:val="24"/>
          <w:lang w:bidi="ar"/>
        </w:rPr>
        <w:t>编辑地图、在线空间分析、在线地理建模以及在线开发等功能，提供了</w:t>
      </w:r>
      <w:r>
        <w:rPr>
          <w:rFonts w:cs="宋体"/>
          <w:sz w:val="24"/>
          <w:lang w:bidi="ar"/>
        </w:rPr>
        <w:t>GIS</w:t>
      </w:r>
      <w:r>
        <w:rPr>
          <w:rFonts w:cs="宋体" w:hint="eastAsia"/>
          <w:sz w:val="24"/>
          <w:lang w:bidi="ar"/>
        </w:rPr>
        <w:t>一站式服务。</w:t>
      </w:r>
      <w:del w:id="154" w:author="zry" w:date="2017-05-25T14:57:00Z">
        <w:r w:rsidDel="002351D8">
          <w:rPr>
            <w:rFonts w:cs="宋体" w:hint="eastAsia"/>
            <w:sz w:val="24"/>
            <w:lang w:bidi="ar"/>
          </w:rPr>
          <w:delText>通过</w:delText>
        </w:r>
      </w:del>
      <w:r>
        <w:rPr>
          <w:rFonts w:cs="宋体" w:hint="eastAsia"/>
          <w:sz w:val="24"/>
          <w:lang w:bidi="ar"/>
        </w:rPr>
        <w:t>该平台可以实现空间数据上传、下载和在线管理</w:t>
      </w:r>
      <w:ins w:id="155" w:author="zry" w:date="2017-05-25T14:57:00Z">
        <w:r w:rsidR="002351D8">
          <w:rPr>
            <w:rFonts w:cs="宋体" w:hint="eastAsia"/>
            <w:sz w:val="24"/>
            <w:lang w:bidi="ar"/>
          </w:rPr>
          <w:t>，</w:t>
        </w:r>
      </w:ins>
      <w:del w:id="156" w:author="zry" w:date="2017-05-25T14:57:00Z">
        <w:r w:rsidDel="002351D8">
          <w:rPr>
            <w:rFonts w:cs="宋体" w:hint="eastAsia"/>
            <w:sz w:val="24"/>
            <w:lang w:bidi="ar"/>
          </w:rPr>
          <w:delText>。</w:delText>
        </w:r>
      </w:del>
      <w:ins w:id="157" w:author="zry" w:date="2017-05-25T14:57:00Z">
        <w:r w:rsidR="002351D8">
          <w:rPr>
            <w:rFonts w:cs="宋体" w:hint="eastAsia"/>
            <w:sz w:val="24"/>
            <w:lang w:bidi="ar"/>
          </w:rPr>
          <w:t>并</w:t>
        </w:r>
      </w:ins>
      <w:r>
        <w:rPr>
          <w:rFonts w:cs="宋体" w:hint="eastAsia"/>
          <w:sz w:val="24"/>
          <w:lang w:bidi="ar"/>
        </w:rPr>
        <w:t>支持用户之间资源共享和多人协同制图。同时，平台支持</w:t>
      </w:r>
      <w:del w:id="158" w:author="zry" w:date="2017-05-25T15:00:00Z">
        <w:r w:rsidDel="002351D8">
          <w:rPr>
            <w:rFonts w:cs="宋体" w:hint="eastAsia"/>
            <w:sz w:val="24"/>
            <w:lang w:bidi="ar"/>
          </w:rPr>
          <w:delText>包括</w:delText>
        </w:r>
      </w:del>
      <w:r>
        <w:rPr>
          <w:rFonts w:cs="宋体" w:hint="eastAsia"/>
          <w:sz w:val="24"/>
          <w:lang w:bidi="ar"/>
        </w:rPr>
        <w:t>动态地图、切片地图、要素服务以及</w:t>
      </w:r>
      <w:del w:id="159" w:author="zry" w:date="2017-05-25T15:00:00Z">
        <w:r w:rsidDel="002351D8">
          <w:rPr>
            <w:rFonts w:cs="宋体" w:hint="eastAsia"/>
            <w:sz w:val="24"/>
            <w:lang w:bidi="ar"/>
          </w:rPr>
          <w:delText>集成</w:delText>
        </w:r>
      </w:del>
      <w:r>
        <w:rPr>
          <w:rFonts w:cs="宋体" w:hint="eastAsia"/>
          <w:sz w:val="24"/>
          <w:lang w:bidi="ar"/>
        </w:rPr>
        <w:t>第三方地图服务</w:t>
      </w:r>
      <w:del w:id="160" w:author="zry" w:date="2017-05-25T15:00:00Z">
        <w:r w:rsidDel="002351D8">
          <w:rPr>
            <w:rFonts w:cs="宋体" w:hint="eastAsia"/>
            <w:sz w:val="24"/>
            <w:lang w:bidi="ar"/>
          </w:rPr>
          <w:delText>。</w:delText>
        </w:r>
      </w:del>
      <w:ins w:id="161" w:author="zry" w:date="2017-05-25T15:01:00Z">
        <w:r w:rsidR="002351D8">
          <w:rPr>
            <w:rFonts w:cs="宋体" w:hint="eastAsia"/>
            <w:sz w:val="24"/>
            <w:lang w:bidi="ar"/>
          </w:rPr>
          <w:t>。</w:t>
        </w:r>
      </w:ins>
      <w:ins w:id="162" w:author="zry" w:date="2017-05-25T15:00:00Z">
        <w:r w:rsidR="002351D8">
          <w:rPr>
            <w:rFonts w:cs="宋体" w:hint="eastAsia"/>
            <w:sz w:val="24"/>
            <w:lang w:bidi="ar"/>
          </w:rPr>
          <w:t>还</w:t>
        </w:r>
      </w:ins>
      <w:r>
        <w:rPr>
          <w:rFonts w:cs="宋体" w:hint="eastAsia"/>
          <w:sz w:val="24"/>
          <w:lang w:bidi="ar"/>
        </w:rPr>
        <w:t>提供了缓冲区分析、叠置分析、热力图等功能</w:t>
      </w:r>
      <w:ins w:id="163" w:author="zry" w:date="2017-05-25T15:01:00Z">
        <w:r w:rsidR="00B87903">
          <w:rPr>
            <w:rFonts w:cs="宋体" w:hint="eastAsia"/>
            <w:sz w:val="24"/>
            <w:lang w:bidi="ar"/>
          </w:rPr>
          <w:t>；</w:t>
        </w:r>
      </w:ins>
      <w:del w:id="164" w:author="zry" w:date="2017-05-25T15:01:00Z">
        <w:r w:rsidDel="00B87903">
          <w:rPr>
            <w:rFonts w:cs="宋体" w:hint="eastAsia"/>
            <w:sz w:val="24"/>
            <w:lang w:bidi="ar"/>
          </w:rPr>
          <w:delText>。提供了</w:delText>
        </w:r>
      </w:del>
      <w:r>
        <w:rPr>
          <w:rFonts w:cs="宋体" w:hint="eastAsia"/>
          <w:sz w:val="24"/>
          <w:lang w:bidi="ar"/>
        </w:rPr>
        <w:t>分级统计图、等级符号图、独立值专题图、时序专题图等多种类的的专题图</w:t>
      </w:r>
      <w:ins w:id="165" w:author="zry" w:date="2017-05-25T15:02:00Z">
        <w:r w:rsidR="00B87903">
          <w:rPr>
            <w:rFonts w:cs="宋体" w:hint="eastAsia"/>
            <w:sz w:val="24"/>
            <w:lang w:bidi="ar"/>
          </w:rPr>
          <w:t>制图功能；</w:t>
        </w:r>
      </w:ins>
      <w:del w:id="166" w:author="zry" w:date="2017-05-25T15:02:00Z">
        <w:r w:rsidDel="00B87903">
          <w:rPr>
            <w:rFonts w:cs="宋体" w:hint="eastAsia"/>
            <w:sz w:val="24"/>
            <w:lang w:bidi="ar"/>
          </w:rPr>
          <w:delText>。提供</w:delText>
        </w:r>
      </w:del>
      <w:r>
        <w:rPr>
          <w:rFonts w:cs="宋体" w:hint="eastAsia"/>
          <w:sz w:val="24"/>
          <w:lang w:bidi="ar"/>
        </w:rPr>
        <w:t>多种形式的地理建模分析</w:t>
      </w:r>
      <w:ins w:id="167" w:author="zry" w:date="2017-05-25T15:02:00Z">
        <w:r w:rsidR="00B87903">
          <w:rPr>
            <w:rFonts w:cs="宋体" w:hint="eastAsia"/>
            <w:sz w:val="24"/>
            <w:lang w:bidi="ar"/>
          </w:rPr>
          <w:t>功能</w:t>
        </w:r>
      </w:ins>
      <w:r>
        <w:rPr>
          <w:rFonts w:cs="宋体" w:hint="eastAsia"/>
          <w:sz w:val="24"/>
          <w:lang w:bidi="ar"/>
        </w:rPr>
        <w:t>。另外</w:t>
      </w:r>
      <w:ins w:id="168" w:author="zry" w:date="2017-05-25T15:03:00Z">
        <w:r w:rsidR="00B87903">
          <w:rPr>
            <w:rFonts w:cs="宋体" w:hint="eastAsia"/>
            <w:sz w:val="24"/>
            <w:lang w:bidi="ar"/>
          </w:rPr>
          <w:t>还</w:t>
        </w:r>
      </w:ins>
      <w:r>
        <w:rPr>
          <w:rFonts w:cs="宋体" w:hint="eastAsia"/>
          <w:sz w:val="24"/>
          <w:lang w:bidi="ar"/>
        </w:rPr>
        <w:t>提供了</w:t>
      </w:r>
      <w:r>
        <w:rPr>
          <w:rFonts w:cs="宋体"/>
          <w:sz w:val="24"/>
          <w:lang w:bidi="ar"/>
        </w:rPr>
        <w:t>GIS</w:t>
      </w:r>
      <w:r>
        <w:rPr>
          <w:rFonts w:cs="宋体" w:hint="eastAsia"/>
          <w:sz w:val="24"/>
          <w:lang w:bidi="ar"/>
        </w:rPr>
        <w:t>在线开发接口和工具，方便定制和开发</w:t>
      </w:r>
      <w:r>
        <w:rPr>
          <w:rFonts w:cs="宋体"/>
          <w:sz w:val="24"/>
          <w:lang w:bidi="ar"/>
        </w:rPr>
        <w:t>WebGIS</w:t>
      </w:r>
      <w:r>
        <w:rPr>
          <w:rFonts w:cs="宋体" w:hint="eastAsia"/>
          <w:sz w:val="24"/>
          <w:lang w:bidi="ar"/>
        </w:rPr>
        <w:t>应用系统（图</w:t>
      </w:r>
      <w:r>
        <w:rPr>
          <w:rFonts w:cs="宋体" w:hint="eastAsia"/>
          <w:sz w:val="24"/>
          <w:lang w:bidi="ar"/>
        </w:rPr>
        <w:t>4</w:t>
      </w:r>
      <w:r>
        <w:rPr>
          <w:rFonts w:cs="宋体"/>
          <w:sz w:val="24"/>
          <w:lang w:bidi="ar"/>
        </w:rPr>
        <w:t>-1</w:t>
      </w:r>
      <w:r>
        <w:rPr>
          <w:rFonts w:cs="宋体" w:hint="eastAsia"/>
          <w:sz w:val="24"/>
          <w:lang w:bidi="ar"/>
        </w:rPr>
        <w:t>）。</w:t>
      </w:r>
    </w:p>
    <w:p w14:paraId="37B1949D" w14:textId="77777777" w:rsidR="00067B30" w:rsidRDefault="0031372E">
      <w:pPr>
        <w:spacing w:afterLines="50" w:after="156" w:line="500" w:lineRule="exact"/>
        <w:jc w:val="center"/>
      </w:pPr>
      <w:r>
        <w:rPr>
          <w:rFonts w:cs="宋体"/>
          <w:noProof/>
          <w:sz w:val="24"/>
        </w:rPr>
        <w:lastRenderedPageBreak/>
        <w:drawing>
          <wp:anchor distT="0" distB="0" distL="114300" distR="114300" simplePos="0" relativeHeight="251659264" behindDoc="0" locked="0" layoutInCell="1" allowOverlap="1" wp14:anchorId="4CD03F58" wp14:editId="6C1AFF50">
            <wp:simplePos x="0" y="0"/>
            <wp:positionH relativeFrom="column">
              <wp:posOffset>38735</wp:posOffset>
            </wp:positionH>
            <wp:positionV relativeFrom="paragraph">
              <wp:posOffset>115570</wp:posOffset>
            </wp:positionV>
            <wp:extent cx="5274310" cy="2734945"/>
            <wp:effectExtent l="0" t="0" r="2540" b="8255"/>
            <wp:wrapTopAndBottom/>
            <wp:docPr id="148"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3"/>
                    <pic:cNvPicPr>
                      <a:picLocks noChangeAspect="1"/>
                    </pic:cNvPicPr>
                  </pic:nvPicPr>
                  <pic:blipFill>
                    <a:blip r:embed="rId61"/>
                    <a:stretch>
                      <a:fillRect/>
                    </a:stretch>
                  </pic:blipFill>
                  <pic:spPr>
                    <a:xfrm>
                      <a:off x="0" y="0"/>
                      <a:ext cx="5274310" cy="2734945"/>
                    </a:xfrm>
                    <a:prstGeom prst="rect">
                      <a:avLst/>
                    </a:prstGeom>
                    <a:noFill/>
                    <a:ln w="9525">
                      <a:noFill/>
                    </a:ln>
                  </pic:spPr>
                </pic:pic>
              </a:graphicData>
            </a:graphic>
          </wp:anchor>
        </w:drawing>
      </w:r>
      <w:r>
        <w:rPr>
          <w:rStyle w:val="Char10"/>
          <w:rFonts w:ascii="Times New Roman" w:hAnsi="Times New Roman" w:hint="default"/>
        </w:rPr>
        <w:t>图</w:t>
      </w:r>
      <w:r>
        <w:rPr>
          <w:rStyle w:val="Char10"/>
          <w:rFonts w:ascii="Times New Roman" w:hAnsi="Times New Roman" w:cs="Times New Roman" w:hint="default"/>
        </w:rPr>
        <w:t>4-1 ECNUGIS</w:t>
      </w:r>
      <w:r>
        <w:rPr>
          <w:rStyle w:val="Char10"/>
          <w:rFonts w:ascii="Times New Roman" w:hAnsi="Times New Roman" w:hint="default"/>
        </w:rPr>
        <w:t>平台主界页</w:t>
      </w:r>
    </w:p>
    <w:p w14:paraId="329F2BD8" w14:textId="39F6D61B" w:rsidR="00067B30" w:rsidRDefault="0031372E">
      <w:pPr>
        <w:spacing w:line="500" w:lineRule="exact"/>
        <w:ind w:firstLine="420"/>
        <w:rPr>
          <w:sz w:val="24"/>
        </w:rPr>
      </w:pPr>
      <w:r>
        <w:rPr>
          <w:sz w:val="24"/>
          <w:lang w:bidi="ar"/>
        </w:rPr>
        <w:t>ECNUGIS Server</w:t>
      </w:r>
      <w:ins w:id="169" w:author="zry" w:date="2017-05-25T15:04:00Z">
        <w:r w:rsidR="004C47BE">
          <w:rPr>
            <w:rFonts w:hint="eastAsia"/>
            <w:sz w:val="24"/>
            <w:lang w:bidi="ar"/>
          </w:rPr>
          <w:t>作为</w:t>
        </w:r>
        <w:r w:rsidR="004C47BE" w:rsidDel="004C47BE">
          <w:rPr>
            <w:rFonts w:cs="宋体" w:hint="eastAsia"/>
            <w:sz w:val="24"/>
            <w:lang w:bidi="ar"/>
          </w:rPr>
          <w:t xml:space="preserve"> </w:t>
        </w:r>
      </w:ins>
      <w:del w:id="170" w:author="zry" w:date="2017-05-25T15:04:00Z">
        <w:r w:rsidDel="004C47BE">
          <w:rPr>
            <w:rFonts w:cs="宋体" w:hint="eastAsia"/>
            <w:sz w:val="24"/>
            <w:lang w:bidi="ar"/>
          </w:rPr>
          <w:delText>是</w:delText>
        </w:r>
      </w:del>
      <w:r>
        <w:rPr>
          <w:sz w:val="24"/>
          <w:lang w:bidi="ar"/>
        </w:rPr>
        <w:t>ECNUGIS</w:t>
      </w:r>
      <w:r>
        <w:rPr>
          <w:rFonts w:cs="宋体" w:hint="eastAsia"/>
          <w:sz w:val="24"/>
          <w:lang w:bidi="ar"/>
        </w:rPr>
        <w:t>平台的服务器，</w:t>
      </w:r>
      <w:del w:id="171" w:author="zry" w:date="2017-05-25T15:04:00Z">
        <w:r w:rsidDel="004C47BE">
          <w:rPr>
            <w:rFonts w:cs="宋体" w:hint="eastAsia"/>
            <w:sz w:val="24"/>
            <w:lang w:bidi="ar"/>
          </w:rPr>
          <w:delText>该服务器</w:delText>
        </w:r>
      </w:del>
      <w:r>
        <w:rPr>
          <w:rFonts w:cs="宋体" w:hint="eastAsia"/>
          <w:sz w:val="24"/>
          <w:lang w:bidi="ar"/>
        </w:rPr>
        <w:t>提供</w:t>
      </w:r>
      <w:ins w:id="172" w:author="zry" w:date="2017-05-25T15:05:00Z">
        <w:r w:rsidR="004C47BE">
          <w:rPr>
            <w:rFonts w:cs="宋体" w:hint="eastAsia"/>
            <w:sz w:val="24"/>
            <w:lang w:bidi="ar"/>
          </w:rPr>
          <w:t>了</w:t>
        </w:r>
      </w:ins>
      <w:r>
        <w:rPr>
          <w:rFonts w:cs="宋体" w:hint="eastAsia"/>
          <w:sz w:val="24"/>
          <w:lang w:bidi="ar"/>
        </w:rPr>
        <w:t>两大类</w:t>
      </w:r>
      <w:ins w:id="173" w:author="zry" w:date="2017-05-25T15:05:00Z">
        <w:r w:rsidR="004C47BE">
          <w:rPr>
            <w:rFonts w:cs="宋体" w:hint="eastAsia"/>
            <w:sz w:val="24"/>
            <w:lang w:bidi="ar"/>
          </w:rPr>
          <w:t>型的</w:t>
        </w:r>
      </w:ins>
      <w:r>
        <w:rPr>
          <w:rFonts w:cs="宋体" w:hint="eastAsia"/>
          <w:sz w:val="24"/>
          <w:lang w:bidi="ar"/>
        </w:rPr>
        <w:t>服务，一类是</w:t>
      </w:r>
      <w:del w:id="174" w:author="zry" w:date="2017-05-25T15:04:00Z">
        <w:r w:rsidDel="004C47BE">
          <w:rPr>
            <w:rFonts w:cs="宋体" w:hint="eastAsia"/>
            <w:sz w:val="24"/>
            <w:lang w:bidi="ar"/>
          </w:rPr>
          <w:delText>与</w:delText>
        </w:r>
      </w:del>
      <w:r>
        <w:rPr>
          <w:rFonts w:cs="宋体" w:hint="eastAsia"/>
          <w:sz w:val="24"/>
          <w:lang w:bidi="ar"/>
        </w:rPr>
        <w:t>地图服务接口；另一类是非地图服务接口，如对数据库的操作和对系统文件的操作等</w:t>
      </w:r>
      <w:del w:id="175" w:author="zry" w:date="2017-05-25T15:05:00Z">
        <w:r w:rsidDel="004C47BE">
          <w:rPr>
            <w:rFonts w:cs="宋体" w:hint="eastAsia"/>
            <w:sz w:val="24"/>
            <w:lang w:bidi="ar"/>
          </w:rPr>
          <w:delText>服务</w:delText>
        </w:r>
      </w:del>
      <w:r>
        <w:rPr>
          <w:rFonts w:cs="宋体" w:hint="eastAsia"/>
          <w:sz w:val="24"/>
          <w:lang w:bidi="ar"/>
        </w:rPr>
        <w:t>。</w:t>
      </w:r>
    </w:p>
    <w:p w14:paraId="1F61CB06" w14:textId="4658FE54" w:rsidR="00067B30" w:rsidRDefault="0031372E">
      <w:pPr>
        <w:spacing w:line="500" w:lineRule="exact"/>
        <w:ind w:firstLine="420"/>
        <w:rPr>
          <w:sz w:val="24"/>
        </w:rPr>
      </w:pPr>
      <w:r>
        <w:rPr>
          <w:rFonts w:cs="宋体" w:hint="eastAsia"/>
          <w:sz w:val="24"/>
          <w:lang w:bidi="ar"/>
        </w:rPr>
        <w:t>与地图相关的服务接口具体包括：遥感影像切片服务、动态地图服务、要素服务、空间分析服务和地理编码服务等。同时提供集成第三方地图服务功能，可以引入</w:t>
      </w:r>
      <w:del w:id="176" w:author="zry" w:date="2017-05-25T15:05:00Z">
        <w:r w:rsidDel="004C47BE">
          <w:rPr>
            <w:rFonts w:cs="宋体" w:hint="eastAsia"/>
            <w:sz w:val="24"/>
            <w:lang w:bidi="ar"/>
          </w:rPr>
          <w:delText>成</w:delText>
        </w:r>
      </w:del>
      <w:r>
        <w:rPr>
          <w:rFonts w:cs="宋体" w:hint="eastAsia"/>
          <w:sz w:val="24"/>
          <w:lang w:bidi="ar"/>
        </w:rPr>
        <w:t>百度地图、天地图等第三方地图</w:t>
      </w:r>
      <w:r>
        <w:rPr>
          <w:sz w:val="24"/>
          <w:lang w:bidi="ar"/>
        </w:rPr>
        <w:t>API</w:t>
      </w:r>
      <w:r>
        <w:rPr>
          <w:rFonts w:cs="宋体" w:hint="eastAsia"/>
          <w:sz w:val="24"/>
          <w:lang w:bidi="ar"/>
        </w:rPr>
        <w:t>。要素服务以</w:t>
      </w:r>
      <w:r>
        <w:rPr>
          <w:sz w:val="24"/>
          <w:lang w:bidi="ar"/>
        </w:rPr>
        <w:t>GeoJSON</w:t>
      </w:r>
      <w:r>
        <w:rPr>
          <w:rFonts w:cs="宋体" w:hint="eastAsia"/>
          <w:sz w:val="24"/>
          <w:lang w:bidi="ar"/>
        </w:rPr>
        <w:t>格式</w:t>
      </w:r>
      <w:ins w:id="177" w:author="zry" w:date="2017-05-25T15:07:00Z">
        <w:r w:rsidR="004C47BE">
          <w:rPr>
            <w:rFonts w:cs="宋体" w:hint="eastAsia"/>
            <w:sz w:val="24"/>
            <w:lang w:bidi="ar"/>
          </w:rPr>
          <w:t>作为</w:t>
        </w:r>
      </w:ins>
      <w:del w:id="178" w:author="zry" w:date="2017-05-25T15:07:00Z">
        <w:r w:rsidDel="004C47BE">
          <w:rPr>
            <w:rFonts w:cs="宋体" w:hint="eastAsia"/>
            <w:sz w:val="24"/>
            <w:lang w:bidi="ar"/>
          </w:rPr>
          <w:delText>动态获取</w:delText>
        </w:r>
      </w:del>
      <w:r>
        <w:rPr>
          <w:rFonts w:cs="宋体" w:hint="eastAsia"/>
          <w:sz w:val="24"/>
          <w:lang w:bidi="ar"/>
        </w:rPr>
        <w:t>地图的矢量要素集，</w:t>
      </w:r>
      <w:ins w:id="179" w:author="zry" w:date="2017-05-25T15:08:00Z">
        <w:r w:rsidR="004C47BE">
          <w:rPr>
            <w:rFonts w:cs="宋体" w:hint="eastAsia"/>
            <w:sz w:val="24"/>
            <w:lang w:bidi="ar"/>
          </w:rPr>
          <w:t>其</w:t>
        </w:r>
      </w:ins>
      <w:r>
        <w:rPr>
          <w:rFonts w:cs="宋体" w:hint="eastAsia"/>
          <w:sz w:val="24"/>
          <w:lang w:bidi="ar"/>
        </w:rPr>
        <w:t>查询方式可分为空间几何查询与属性信息查询两种方式。空间分析服务，提供了常用的</w:t>
      </w:r>
      <w:bookmarkStart w:id="180" w:name="OLE_LINK16"/>
      <w:r>
        <w:rPr>
          <w:rFonts w:cs="宋体" w:hint="eastAsia"/>
          <w:sz w:val="24"/>
          <w:lang w:bidi="ar"/>
        </w:rPr>
        <w:t>缓冲区分析、叠置分析、插值分析</w:t>
      </w:r>
      <w:bookmarkEnd w:id="180"/>
      <w:r>
        <w:rPr>
          <w:rFonts w:cs="宋体" w:hint="eastAsia"/>
          <w:sz w:val="24"/>
          <w:lang w:bidi="ar"/>
        </w:rPr>
        <w:t>等接口。地理编码接口</w:t>
      </w:r>
      <w:ins w:id="181" w:author="zry" w:date="2017-05-25T15:08:00Z">
        <w:r w:rsidR="004C47BE">
          <w:rPr>
            <w:rFonts w:cs="宋体" w:hint="eastAsia"/>
            <w:sz w:val="24"/>
            <w:lang w:bidi="ar"/>
          </w:rPr>
          <w:t>服务</w:t>
        </w:r>
      </w:ins>
      <w:r>
        <w:rPr>
          <w:rFonts w:cs="宋体" w:hint="eastAsia"/>
          <w:sz w:val="24"/>
          <w:lang w:bidi="ar"/>
        </w:rPr>
        <w:t>，对地图中的矢量要素进行唯一编码。</w:t>
      </w:r>
    </w:p>
    <w:p w14:paraId="05B65896" w14:textId="38CA55A4" w:rsidR="00067B30" w:rsidRDefault="0031372E">
      <w:pPr>
        <w:spacing w:line="500" w:lineRule="exact"/>
        <w:ind w:firstLine="420"/>
        <w:rPr>
          <w:rStyle w:val="Char2"/>
        </w:rPr>
      </w:pPr>
      <w:r>
        <w:rPr>
          <w:rFonts w:cs="宋体" w:hint="eastAsia"/>
          <w:sz w:val="24"/>
          <w:lang w:bidi="ar"/>
        </w:rPr>
        <w:t>非地图类服务接口具体包括：数据库服务接口</w:t>
      </w:r>
      <w:ins w:id="182" w:author="zry" w:date="2017-05-25T15:10:00Z">
        <w:r w:rsidR="004C47BE">
          <w:rPr>
            <w:rFonts w:cs="宋体" w:hint="eastAsia"/>
            <w:sz w:val="24"/>
            <w:lang w:bidi="ar"/>
          </w:rPr>
          <w:t>—</w:t>
        </w:r>
      </w:ins>
      <w:del w:id="183" w:author="zry" w:date="2017-05-25T15:10:00Z">
        <w:r w:rsidDel="004C47BE">
          <w:rPr>
            <w:rFonts w:cs="宋体" w:hint="eastAsia"/>
            <w:sz w:val="24"/>
            <w:lang w:bidi="ar"/>
          </w:rPr>
          <w:delText>，</w:delText>
        </w:r>
      </w:del>
      <w:r>
        <w:rPr>
          <w:rFonts w:cs="宋体" w:hint="eastAsia"/>
          <w:sz w:val="24"/>
          <w:lang w:bidi="ar"/>
        </w:rPr>
        <w:t>用于连接数据库，</w:t>
      </w:r>
      <w:ins w:id="184" w:author="zry" w:date="2017-05-25T15:11:00Z">
        <w:r w:rsidR="004C47BE">
          <w:rPr>
            <w:rFonts w:cs="宋体" w:hint="eastAsia"/>
            <w:sz w:val="24"/>
            <w:lang w:bidi="ar"/>
          </w:rPr>
          <w:t>可以</w:t>
        </w:r>
      </w:ins>
      <w:r>
        <w:rPr>
          <w:rFonts w:cs="宋体" w:hint="eastAsia"/>
          <w:sz w:val="24"/>
          <w:lang w:bidi="ar"/>
        </w:rPr>
        <w:t>对后台数据库</w:t>
      </w:r>
      <w:del w:id="185" w:author="zry" w:date="2017-05-25T15:11:00Z">
        <w:r w:rsidDel="004C47BE">
          <w:rPr>
            <w:rFonts w:cs="宋体" w:hint="eastAsia"/>
            <w:sz w:val="24"/>
            <w:lang w:bidi="ar"/>
          </w:rPr>
          <w:delText>中的表</w:delText>
        </w:r>
      </w:del>
      <w:r>
        <w:rPr>
          <w:rFonts w:cs="宋体" w:hint="eastAsia"/>
          <w:sz w:val="24"/>
          <w:lang w:bidi="ar"/>
        </w:rPr>
        <w:t>进行</w:t>
      </w:r>
      <w:del w:id="186" w:author="zry" w:date="2017-05-25T15:11:00Z">
        <w:r w:rsidDel="004C47BE">
          <w:rPr>
            <w:rFonts w:cs="宋体" w:hint="eastAsia"/>
            <w:sz w:val="24"/>
            <w:lang w:bidi="ar"/>
          </w:rPr>
          <w:delText>动态</w:delText>
        </w:r>
      </w:del>
      <w:r>
        <w:rPr>
          <w:rFonts w:cs="宋体" w:hint="eastAsia"/>
          <w:sz w:val="24"/>
          <w:lang w:bidi="ar"/>
        </w:rPr>
        <w:t>新增、更新、删除和查询操作，</w:t>
      </w:r>
      <w:del w:id="187" w:author="zry" w:date="2017-05-25T15:12:00Z">
        <w:r w:rsidDel="00B26FFC">
          <w:rPr>
            <w:rFonts w:cs="宋体" w:hint="eastAsia"/>
            <w:sz w:val="24"/>
            <w:lang w:bidi="ar"/>
          </w:rPr>
          <w:delText>并提供了</w:delText>
        </w:r>
      </w:del>
      <w:r>
        <w:rPr>
          <w:rFonts w:cs="宋体" w:hint="eastAsia"/>
          <w:sz w:val="24"/>
          <w:lang w:bidi="ar"/>
        </w:rPr>
        <w:t>批量操作数据库</w:t>
      </w:r>
      <w:del w:id="188" w:author="zry" w:date="2017-05-25T15:12:00Z">
        <w:r w:rsidDel="00B26FFC">
          <w:rPr>
            <w:rFonts w:cs="宋体" w:hint="eastAsia"/>
            <w:sz w:val="24"/>
            <w:lang w:bidi="ar"/>
          </w:rPr>
          <w:delText>的功能</w:delText>
        </w:r>
      </w:del>
      <w:r>
        <w:rPr>
          <w:rFonts w:cs="宋体" w:hint="eastAsia"/>
          <w:sz w:val="24"/>
          <w:lang w:bidi="ar"/>
        </w:rPr>
        <w:t>。文件操作服务，提供文件的上传</w:t>
      </w:r>
      <w:ins w:id="189" w:author="zry" w:date="2017-05-25T15:12:00Z">
        <w:r w:rsidR="00B26FFC">
          <w:rPr>
            <w:rFonts w:cs="宋体" w:hint="eastAsia"/>
            <w:sz w:val="24"/>
            <w:lang w:bidi="ar"/>
          </w:rPr>
          <w:t>、</w:t>
        </w:r>
      </w:ins>
      <w:r>
        <w:rPr>
          <w:rFonts w:cs="宋体" w:hint="eastAsia"/>
          <w:sz w:val="24"/>
          <w:lang w:bidi="ar"/>
        </w:rPr>
        <w:t>下载和管理服务。</w:t>
      </w:r>
      <w:ins w:id="190" w:author="zry" w:date="2017-05-25T15:13:00Z">
        <w:r w:rsidR="001D6E23">
          <w:rPr>
            <w:rFonts w:cs="宋体" w:hint="eastAsia"/>
            <w:sz w:val="24"/>
            <w:lang w:bidi="ar"/>
          </w:rPr>
          <w:t>对于这些服务接口</w:t>
        </w:r>
      </w:ins>
      <w:del w:id="191" w:author="zry" w:date="2017-05-25T15:13:00Z">
        <w:r w:rsidDel="001D6E23">
          <w:rPr>
            <w:rFonts w:cs="宋体" w:hint="eastAsia"/>
            <w:sz w:val="24"/>
            <w:lang w:bidi="ar"/>
          </w:rPr>
          <w:delText>另外</w:delText>
        </w:r>
      </w:del>
      <w:r>
        <w:rPr>
          <w:rFonts w:cs="宋体" w:hint="eastAsia"/>
          <w:sz w:val="24"/>
          <w:lang w:bidi="ar"/>
        </w:rPr>
        <w:t>，平台</w:t>
      </w:r>
      <w:del w:id="192" w:author="zry" w:date="2017-05-25T15:13:00Z">
        <w:r w:rsidDel="001D6E23">
          <w:rPr>
            <w:rFonts w:cs="宋体" w:hint="eastAsia"/>
            <w:sz w:val="24"/>
            <w:lang w:bidi="ar"/>
          </w:rPr>
          <w:delText>还</w:delText>
        </w:r>
      </w:del>
      <w:ins w:id="193" w:author="zry" w:date="2017-05-25T15:12:00Z">
        <w:r w:rsidR="00B26FFC">
          <w:rPr>
            <w:rFonts w:cs="宋体" w:hint="eastAsia"/>
            <w:sz w:val="24"/>
            <w:lang w:bidi="ar"/>
          </w:rPr>
          <w:t>集成了</w:t>
        </w:r>
      </w:ins>
      <w:del w:id="194" w:author="zry" w:date="2017-05-25T15:12:00Z">
        <w:r w:rsidDel="00B26FFC">
          <w:rPr>
            <w:rFonts w:cs="宋体" w:hint="eastAsia"/>
            <w:sz w:val="24"/>
            <w:lang w:bidi="ar"/>
          </w:rPr>
          <w:delText>提供</w:delText>
        </w:r>
      </w:del>
      <w:r>
        <w:rPr>
          <w:rFonts w:cs="宋体" w:hint="eastAsia"/>
          <w:sz w:val="24"/>
          <w:lang w:bidi="ar"/>
        </w:rPr>
        <w:t>一套前端</w:t>
      </w:r>
      <w:del w:id="195" w:author="zry" w:date="2017-05-25T15:12:00Z">
        <w:r w:rsidDel="00B26FFC">
          <w:rPr>
            <w:rFonts w:cs="宋体" w:hint="eastAsia"/>
            <w:sz w:val="24"/>
            <w:lang w:bidi="ar"/>
          </w:rPr>
          <w:delText>前端</w:delText>
        </w:r>
      </w:del>
      <w:r>
        <w:rPr>
          <w:rFonts w:cs="宋体" w:hint="eastAsia"/>
          <w:sz w:val="24"/>
          <w:lang w:bidi="ar"/>
        </w:rPr>
        <w:t>类库，方便进行二次开发。</w:t>
      </w:r>
    </w:p>
    <w:p w14:paraId="3F7116D5" w14:textId="6B3082F0" w:rsidR="00067B30" w:rsidRDefault="0031372E">
      <w:pPr>
        <w:pStyle w:val="2"/>
        <w:spacing w:before="312" w:after="156"/>
      </w:pPr>
      <w:r>
        <w:rPr>
          <w:rFonts w:hint="eastAsia"/>
        </w:rPr>
        <w:t xml:space="preserve"> </w:t>
      </w:r>
      <w:bookmarkStart w:id="196" w:name="_Toc11682"/>
      <w:del w:id="197" w:author="zry" w:date="2017-05-25T15:22:00Z">
        <w:r w:rsidDel="005F0EBF">
          <w:rPr>
            <w:rFonts w:hint="eastAsia"/>
          </w:rPr>
          <w:delText>研究</w:delText>
        </w:r>
      </w:del>
      <w:ins w:id="198" w:author="zry" w:date="2017-05-25T15:22:00Z">
        <w:r w:rsidR="005F0EBF">
          <w:rPr>
            <w:rFonts w:hint="eastAsia"/>
          </w:rPr>
          <w:t>平台</w:t>
        </w:r>
      </w:ins>
      <w:r>
        <w:rPr>
          <w:rFonts w:hint="eastAsia"/>
        </w:rPr>
        <w:t>总体目标</w:t>
      </w:r>
      <w:bookmarkEnd w:id="196"/>
    </w:p>
    <w:p w14:paraId="7085C6E3" w14:textId="4C4E2F7C" w:rsidR="00067B30" w:rsidRDefault="0031372E">
      <w:pPr>
        <w:spacing w:line="500" w:lineRule="exact"/>
        <w:ind w:firstLine="420"/>
        <w:rPr>
          <w:sz w:val="24"/>
        </w:rPr>
      </w:pPr>
      <w:r>
        <w:rPr>
          <w:rFonts w:cs="宋体" w:hint="eastAsia"/>
          <w:sz w:val="24"/>
          <w:lang w:bidi="ar"/>
        </w:rPr>
        <w:t>综合运用</w:t>
      </w:r>
      <w:r>
        <w:rPr>
          <w:sz w:val="24"/>
          <w:lang w:bidi="ar"/>
        </w:rPr>
        <w:t>HTML5</w:t>
      </w:r>
      <w:r>
        <w:rPr>
          <w:rFonts w:cs="宋体" w:hint="eastAsia"/>
          <w:sz w:val="24"/>
          <w:lang w:bidi="ar"/>
        </w:rPr>
        <w:t>、</w:t>
      </w:r>
      <w:r>
        <w:rPr>
          <w:sz w:val="24"/>
          <w:lang w:bidi="ar"/>
        </w:rPr>
        <w:t>JavaScript</w:t>
      </w:r>
      <w:r>
        <w:rPr>
          <w:rFonts w:cs="宋体" w:hint="eastAsia"/>
          <w:sz w:val="24"/>
          <w:lang w:bidi="ar"/>
        </w:rPr>
        <w:t>和</w:t>
      </w:r>
      <w:r>
        <w:rPr>
          <w:sz w:val="24"/>
          <w:lang w:bidi="ar"/>
        </w:rPr>
        <w:t>WebGL</w:t>
      </w:r>
      <w:r>
        <w:rPr>
          <w:rFonts w:cs="宋体" w:hint="eastAsia"/>
          <w:sz w:val="24"/>
          <w:lang w:bidi="ar"/>
        </w:rPr>
        <w:t>技术，设计并实现</w:t>
      </w:r>
      <w:del w:id="199" w:author="zry" w:date="2017-05-25T15:22:00Z">
        <w:r w:rsidDel="005F0EBF">
          <w:rPr>
            <w:rFonts w:cs="宋体" w:hint="eastAsia"/>
            <w:sz w:val="24"/>
            <w:lang w:bidi="ar"/>
          </w:rPr>
          <w:delText>了</w:delText>
        </w:r>
      </w:del>
      <w:r>
        <w:rPr>
          <w:rFonts w:cs="宋体" w:hint="eastAsia"/>
          <w:sz w:val="24"/>
          <w:lang w:bidi="ar"/>
        </w:rPr>
        <w:t>一套具有三维空间信息表达能力、支持硬件加速、跨平台、易于扩展的三维</w:t>
      </w:r>
      <w:r>
        <w:rPr>
          <w:sz w:val="24"/>
          <w:lang w:bidi="ar"/>
        </w:rPr>
        <w:t>WebGIS</w:t>
      </w:r>
      <w:r>
        <w:rPr>
          <w:rFonts w:cs="宋体" w:hint="eastAsia"/>
          <w:sz w:val="24"/>
          <w:lang w:bidi="ar"/>
        </w:rPr>
        <w:t>原型系统。</w:t>
      </w:r>
      <w:ins w:id="200" w:author="zry" w:date="2017-05-25T15:23:00Z">
        <w:r w:rsidR="005F0EBF">
          <w:rPr>
            <w:rFonts w:cs="宋体" w:hint="eastAsia"/>
            <w:sz w:val="24"/>
            <w:lang w:bidi="ar"/>
          </w:rPr>
          <w:lastRenderedPageBreak/>
          <w:t>该系统</w:t>
        </w:r>
        <w:r w:rsidR="005F0EBF">
          <w:rPr>
            <w:rFonts w:cs="宋体"/>
            <w:sz w:val="24"/>
            <w:lang w:bidi="ar"/>
          </w:rPr>
          <w:t>要</w:t>
        </w:r>
      </w:ins>
      <w:r>
        <w:rPr>
          <w:rFonts w:cs="宋体" w:hint="eastAsia"/>
          <w:sz w:val="24"/>
          <w:lang w:bidi="ar"/>
        </w:rPr>
        <w:t>实现</w:t>
      </w:r>
      <w:del w:id="201" w:author="zry" w:date="2017-05-25T15:17:00Z">
        <w:r w:rsidDel="002544E1">
          <w:rPr>
            <w:rFonts w:cs="宋体" w:hint="eastAsia"/>
            <w:sz w:val="24"/>
            <w:lang w:bidi="ar"/>
          </w:rPr>
          <w:delText>对</w:delText>
        </w:r>
      </w:del>
      <w:r>
        <w:rPr>
          <w:rFonts w:cs="宋体" w:hint="eastAsia"/>
          <w:sz w:val="24"/>
          <w:lang w:bidi="ar"/>
        </w:rPr>
        <w:t>三维场景的设置、</w:t>
      </w:r>
      <w:ins w:id="202" w:author="zry" w:date="2017-05-25T15:17:00Z">
        <w:r w:rsidR="002544E1">
          <w:rPr>
            <w:rFonts w:cs="宋体" w:hint="eastAsia"/>
            <w:sz w:val="24"/>
            <w:lang w:bidi="ar"/>
          </w:rPr>
          <w:t>三维模型</w:t>
        </w:r>
        <w:r w:rsidR="002544E1">
          <w:rPr>
            <w:rFonts w:cs="宋体" w:hint="eastAsia"/>
            <w:sz w:val="24"/>
            <w:lang w:bidi="ar"/>
          </w:rPr>
          <w:t>的</w:t>
        </w:r>
      </w:ins>
      <w:r>
        <w:rPr>
          <w:rFonts w:cs="宋体" w:hint="eastAsia"/>
          <w:sz w:val="24"/>
          <w:lang w:bidi="ar"/>
        </w:rPr>
        <w:t>交互式构建</w:t>
      </w:r>
      <w:del w:id="203" w:author="zry" w:date="2017-05-25T15:17:00Z">
        <w:r w:rsidDel="002544E1">
          <w:rPr>
            <w:rFonts w:cs="宋体" w:hint="eastAsia"/>
            <w:sz w:val="24"/>
            <w:lang w:bidi="ar"/>
          </w:rPr>
          <w:delText>三维模型</w:delText>
        </w:r>
      </w:del>
      <w:r>
        <w:rPr>
          <w:rFonts w:cs="宋体" w:hint="eastAsia"/>
          <w:sz w:val="24"/>
          <w:lang w:bidi="ar"/>
        </w:rPr>
        <w:t>和矢量标注</w:t>
      </w:r>
      <w:ins w:id="204" w:author="zry" w:date="2017-05-25T15:23:00Z">
        <w:r w:rsidR="005F0EBF">
          <w:rPr>
            <w:rFonts w:cs="宋体" w:hint="eastAsia"/>
            <w:sz w:val="24"/>
            <w:lang w:bidi="ar"/>
          </w:rPr>
          <w:t>的</w:t>
        </w:r>
      </w:ins>
      <w:ins w:id="205" w:author="zry" w:date="2017-05-25T15:16:00Z">
        <w:r w:rsidR="00724E64">
          <w:rPr>
            <w:rFonts w:cs="宋体" w:hint="eastAsia"/>
            <w:sz w:val="24"/>
            <w:lang w:bidi="ar"/>
          </w:rPr>
          <w:t>显示</w:t>
        </w:r>
        <w:r w:rsidR="00724E64">
          <w:rPr>
            <w:rFonts w:cs="宋体"/>
            <w:sz w:val="24"/>
            <w:lang w:bidi="ar"/>
          </w:rPr>
          <w:t>，</w:t>
        </w:r>
      </w:ins>
      <w:r>
        <w:rPr>
          <w:rFonts w:cs="宋体" w:hint="eastAsia"/>
          <w:sz w:val="24"/>
          <w:lang w:bidi="ar"/>
        </w:rPr>
        <w:t>以及对</w:t>
      </w:r>
      <w:del w:id="206" w:author="zry" w:date="2017-05-25T15:16:00Z">
        <w:r w:rsidDel="00724E64">
          <w:rPr>
            <w:rFonts w:cs="宋体" w:hint="eastAsia"/>
            <w:sz w:val="24"/>
            <w:lang w:bidi="ar"/>
          </w:rPr>
          <w:delText>各种类型</w:delText>
        </w:r>
      </w:del>
      <w:r>
        <w:rPr>
          <w:rFonts w:cs="宋体" w:hint="eastAsia"/>
          <w:sz w:val="24"/>
          <w:lang w:bidi="ar"/>
        </w:rPr>
        <w:t>地理数据</w:t>
      </w:r>
      <w:ins w:id="207" w:author="zry" w:date="2017-05-25T15:18:00Z">
        <w:r w:rsidR="002544E1">
          <w:rPr>
            <w:rFonts w:cs="宋体" w:hint="eastAsia"/>
            <w:sz w:val="24"/>
            <w:lang w:bidi="ar"/>
          </w:rPr>
          <w:t>（</w:t>
        </w:r>
        <w:r w:rsidR="002544E1">
          <w:rPr>
            <w:rFonts w:cs="宋体" w:hint="eastAsia"/>
            <w:sz w:val="24"/>
            <w:lang w:bidi="ar"/>
          </w:rPr>
          <w:t>包括矢量数据、地形数据、三维模型等</w:t>
        </w:r>
        <w:r w:rsidR="002544E1">
          <w:rPr>
            <w:rFonts w:cs="宋体" w:hint="eastAsia"/>
            <w:sz w:val="24"/>
            <w:lang w:bidi="ar"/>
          </w:rPr>
          <w:t>）</w:t>
        </w:r>
      </w:ins>
      <w:r>
        <w:rPr>
          <w:rFonts w:cs="宋体" w:hint="eastAsia"/>
          <w:sz w:val="24"/>
          <w:lang w:bidi="ar"/>
        </w:rPr>
        <w:t>进行三维可视化</w:t>
      </w:r>
      <w:ins w:id="208" w:author="zry" w:date="2017-05-25T15:17:00Z">
        <w:r w:rsidR="002544E1">
          <w:rPr>
            <w:rFonts w:cs="宋体" w:hint="eastAsia"/>
            <w:sz w:val="24"/>
            <w:lang w:bidi="ar"/>
          </w:rPr>
          <w:t>的</w:t>
        </w:r>
        <w:r w:rsidR="002544E1">
          <w:rPr>
            <w:rFonts w:cs="宋体"/>
            <w:sz w:val="24"/>
            <w:lang w:bidi="ar"/>
          </w:rPr>
          <w:t>功能</w:t>
        </w:r>
      </w:ins>
      <w:del w:id="209" w:author="zry" w:date="2017-05-25T15:18:00Z">
        <w:r w:rsidDel="002544E1">
          <w:rPr>
            <w:rFonts w:cs="宋体" w:hint="eastAsia"/>
            <w:sz w:val="24"/>
            <w:lang w:bidi="ar"/>
          </w:rPr>
          <w:delText>，包括矢量数据、地形数据、三维模型等</w:delText>
        </w:r>
      </w:del>
      <w:r>
        <w:rPr>
          <w:rFonts w:cs="宋体" w:hint="eastAsia"/>
          <w:sz w:val="24"/>
          <w:lang w:bidi="ar"/>
        </w:rPr>
        <w:t>。</w:t>
      </w:r>
      <w:ins w:id="210" w:author="zry" w:date="2017-05-25T15:18:00Z">
        <w:r w:rsidR="002544E1">
          <w:rPr>
            <w:rFonts w:cs="宋体" w:hint="eastAsia"/>
            <w:sz w:val="24"/>
            <w:lang w:bidi="ar"/>
          </w:rPr>
          <w:t>将</w:t>
        </w:r>
      </w:ins>
      <w:r>
        <w:rPr>
          <w:rFonts w:cs="宋体" w:hint="eastAsia"/>
          <w:sz w:val="24"/>
          <w:lang w:bidi="ar"/>
        </w:rPr>
        <w:t>该三维</w:t>
      </w:r>
      <w:r>
        <w:rPr>
          <w:sz w:val="24"/>
          <w:lang w:bidi="ar"/>
        </w:rPr>
        <w:t>WebGIS</w:t>
      </w:r>
      <w:r>
        <w:rPr>
          <w:rFonts w:cs="宋体" w:hint="eastAsia"/>
          <w:sz w:val="24"/>
          <w:lang w:bidi="ar"/>
        </w:rPr>
        <w:t>原型系统与现有</w:t>
      </w:r>
      <w:r>
        <w:rPr>
          <w:sz w:val="24"/>
          <w:lang w:bidi="ar"/>
        </w:rPr>
        <w:t>ECNUGIS</w:t>
      </w:r>
      <w:r>
        <w:rPr>
          <w:rFonts w:cs="宋体" w:hint="eastAsia"/>
          <w:sz w:val="24"/>
          <w:lang w:bidi="ar"/>
        </w:rPr>
        <w:t>平台的后台服务进行对接，</w:t>
      </w:r>
      <w:del w:id="211" w:author="zry" w:date="2017-05-25T15:24:00Z">
        <w:r w:rsidDel="005F0EBF">
          <w:rPr>
            <w:rFonts w:cs="宋体" w:hint="eastAsia"/>
            <w:sz w:val="24"/>
            <w:lang w:bidi="ar"/>
          </w:rPr>
          <w:delText>并实现</w:delText>
        </w:r>
      </w:del>
      <w:r>
        <w:rPr>
          <w:rFonts w:cs="宋体" w:hint="eastAsia"/>
          <w:sz w:val="24"/>
          <w:lang w:bidi="ar"/>
        </w:rPr>
        <w:t>对前端二维</w:t>
      </w:r>
      <w:r>
        <w:rPr>
          <w:sz w:val="24"/>
          <w:lang w:bidi="ar"/>
        </w:rPr>
        <w:t>WebGIS</w:t>
      </w:r>
      <w:r>
        <w:rPr>
          <w:rFonts w:cs="宋体" w:hint="eastAsia"/>
          <w:sz w:val="24"/>
          <w:lang w:bidi="ar"/>
        </w:rPr>
        <w:t>功能扩展</w:t>
      </w:r>
      <w:ins w:id="212" w:author="zry" w:date="2017-05-25T15:19:00Z">
        <w:r w:rsidR="002544E1">
          <w:rPr>
            <w:rFonts w:cs="宋体" w:hint="eastAsia"/>
            <w:sz w:val="24"/>
            <w:lang w:bidi="ar"/>
          </w:rPr>
          <w:t>。</w:t>
        </w:r>
      </w:ins>
      <w:del w:id="213" w:author="zry" w:date="2017-05-25T15:19:00Z">
        <w:r w:rsidDel="002544E1">
          <w:rPr>
            <w:rFonts w:cs="宋体" w:hint="eastAsia"/>
            <w:sz w:val="24"/>
            <w:lang w:bidi="ar"/>
          </w:rPr>
          <w:delText>，</w:delText>
        </w:r>
      </w:del>
      <w:ins w:id="214" w:author="zry" w:date="2017-05-25T15:24:00Z">
        <w:r w:rsidR="005F0EBF">
          <w:rPr>
            <w:rFonts w:cs="宋体" w:hint="eastAsia"/>
            <w:sz w:val="24"/>
            <w:lang w:bidi="ar"/>
          </w:rPr>
          <w:t>并</w:t>
        </w:r>
      </w:ins>
      <w:r>
        <w:rPr>
          <w:rFonts w:cs="宋体" w:hint="eastAsia"/>
          <w:sz w:val="24"/>
          <w:lang w:bidi="ar"/>
        </w:rPr>
        <w:t>实现</w:t>
      </w:r>
      <w:del w:id="215" w:author="zry" w:date="2017-05-25T15:25:00Z">
        <w:r w:rsidDel="005F0EBF">
          <w:rPr>
            <w:rFonts w:cs="宋体" w:hint="eastAsia"/>
            <w:sz w:val="24"/>
            <w:lang w:bidi="ar"/>
          </w:rPr>
          <w:delText>对</w:delText>
        </w:r>
      </w:del>
      <w:r>
        <w:rPr>
          <w:rFonts w:cs="宋体" w:hint="eastAsia"/>
          <w:sz w:val="24"/>
          <w:lang w:bidi="ar"/>
        </w:rPr>
        <w:t>动态矢量要素的获取与组织、统计数据关联、加载与分组管理、图层管理</w:t>
      </w:r>
      <w:ins w:id="216" w:author="zry" w:date="2017-05-25T15:20:00Z">
        <w:r w:rsidR="002544E1">
          <w:rPr>
            <w:rFonts w:cs="宋体" w:hint="eastAsia"/>
            <w:sz w:val="24"/>
            <w:lang w:bidi="ar"/>
          </w:rPr>
          <w:t>、</w:t>
        </w:r>
        <w:r w:rsidR="002544E1">
          <w:rPr>
            <w:rFonts w:cs="宋体"/>
            <w:sz w:val="24"/>
            <w:lang w:bidi="ar"/>
          </w:rPr>
          <w:t>切换二三维</w:t>
        </w:r>
        <w:r w:rsidR="002544E1">
          <w:rPr>
            <w:rFonts w:cs="宋体"/>
            <w:sz w:val="24"/>
            <w:lang w:bidi="ar"/>
          </w:rPr>
          <w:t>GIS</w:t>
        </w:r>
        <w:r w:rsidR="002544E1">
          <w:rPr>
            <w:rFonts w:cs="宋体" w:hint="eastAsia"/>
            <w:sz w:val="24"/>
            <w:lang w:bidi="ar"/>
          </w:rPr>
          <w:t>视图</w:t>
        </w:r>
      </w:ins>
      <w:r>
        <w:rPr>
          <w:rFonts w:cs="宋体" w:hint="eastAsia"/>
          <w:sz w:val="24"/>
          <w:lang w:bidi="ar"/>
        </w:rPr>
        <w:t>等功能。</w:t>
      </w:r>
      <w:del w:id="217" w:author="zry" w:date="2017-05-25T15:20:00Z">
        <w:r w:rsidDel="002544E1">
          <w:rPr>
            <w:rFonts w:cs="宋体" w:hint="eastAsia"/>
            <w:sz w:val="24"/>
            <w:lang w:bidi="ar"/>
          </w:rPr>
          <w:delText>用户可以在</w:delText>
        </w:r>
        <w:r w:rsidDel="002544E1">
          <w:rPr>
            <w:sz w:val="24"/>
            <w:lang w:bidi="ar"/>
          </w:rPr>
          <w:delText>ECNUGIS</w:delText>
        </w:r>
        <w:r w:rsidDel="002544E1">
          <w:rPr>
            <w:rFonts w:cs="宋体" w:hint="eastAsia"/>
            <w:sz w:val="24"/>
            <w:lang w:bidi="ar"/>
          </w:rPr>
          <w:delText>平台中任意切换视图，在三维</w:delText>
        </w:r>
        <w:r w:rsidDel="002544E1">
          <w:rPr>
            <w:sz w:val="24"/>
            <w:lang w:bidi="ar"/>
          </w:rPr>
          <w:delText>GIS</w:delText>
        </w:r>
        <w:r w:rsidDel="002544E1">
          <w:rPr>
            <w:rFonts w:cs="宋体" w:hint="eastAsia"/>
            <w:sz w:val="24"/>
            <w:lang w:bidi="ar"/>
          </w:rPr>
          <w:delText>视图中使用二维</w:delText>
        </w:r>
        <w:r w:rsidDel="002544E1">
          <w:rPr>
            <w:sz w:val="24"/>
            <w:lang w:bidi="ar"/>
          </w:rPr>
          <w:delText>GIS</w:delText>
        </w:r>
        <w:r w:rsidDel="002544E1">
          <w:rPr>
            <w:rFonts w:cs="宋体" w:hint="eastAsia"/>
            <w:sz w:val="24"/>
            <w:lang w:bidi="ar"/>
          </w:rPr>
          <w:delText>功能。</w:delText>
        </w:r>
      </w:del>
    </w:p>
    <w:p w14:paraId="572BE6AD" w14:textId="77777777" w:rsidR="00067B30" w:rsidRDefault="0031372E">
      <w:pPr>
        <w:pStyle w:val="2"/>
        <w:spacing w:before="312" w:after="156"/>
      </w:pPr>
      <w:r>
        <w:rPr>
          <w:rFonts w:hint="eastAsia"/>
        </w:rPr>
        <w:t xml:space="preserve"> </w:t>
      </w:r>
      <w:bookmarkStart w:id="218" w:name="_Toc8263"/>
      <w:r>
        <w:rPr>
          <w:rFonts w:hint="eastAsia"/>
        </w:rPr>
        <w:t>平台功能设计</w:t>
      </w:r>
      <w:bookmarkEnd w:id="218"/>
    </w:p>
    <w:p w14:paraId="4A3D708F" w14:textId="6E807F7C" w:rsidR="00067B30" w:rsidRDefault="005F0EBF">
      <w:pPr>
        <w:spacing w:line="500" w:lineRule="exact"/>
        <w:ind w:firstLine="420"/>
        <w:rPr>
          <w:sz w:val="24"/>
        </w:rPr>
      </w:pPr>
      <w:ins w:id="219" w:author="zry" w:date="2017-05-25T15:25:00Z">
        <w:r>
          <w:rPr>
            <w:rFonts w:cs="宋体" w:hint="eastAsia"/>
            <w:sz w:val="24"/>
            <w:lang w:bidi="ar"/>
          </w:rPr>
          <w:t>该</w:t>
        </w:r>
      </w:ins>
      <w:del w:id="220" w:author="zry" w:date="2017-05-25T15:25:00Z">
        <w:r w:rsidR="0031372E" w:rsidDel="005F0EBF">
          <w:rPr>
            <w:rFonts w:cs="宋体" w:hint="eastAsia"/>
            <w:sz w:val="24"/>
            <w:lang w:bidi="ar"/>
          </w:rPr>
          <w:delText>本</w:delText>
        </w:r>
      </w:del>
      <w:r w:rsidR="0031372E">
        <w:rPr>
          <w:rFonts w:cs="宋体" w:hint="eastAsia"/>
          <w:sz w:val="24"/>
          <w:lang w:bidi="ar"/>
        </w:rPr>
        <w:t>三维</w:t>
      </w:r>
      <w:r w:rsidR="0031372E">
        <w:rPr>
          <w:sz w:val="24"/>
          <w:lang w:bidi="ar"/>
        </w:rPr>
        <w:t>WebGIS</w:t>
      </w:r>
      <w:r w:rsidR="0031372E">
        <w:rPr>
          <w:rFonts w:cs="宋体" w:hint="eastAsia"/>
          <w:sz w:val="24"/>
          <w:lang w:bidi="ar"/>
        </w:rPr>
        <w:t>原型系统共分为七个功能模块，分别是场景设置、地图标注、交互式构建三维模型、动态矢量要素三维可视化、地形数据可视化、三维模型上传加载以及虚拟现实，各模块具体功能如图</w:t>
      </w:r>
      <w:r w:rsidR="0031372E">
        <w:rPr>
          <w:sz w:val="24"/>
          <w:lang w:bidi="ar"/>
        </w:rPr>
        <w:t>4-2</w:t>
      </w:r>
      <w:r w:rsidR="0031372E">
        <w:rPr>
          <w:rFonts w:cs="宋体" w:hint="eastAsia"/>
          <w:sz w:val="24"/>
          <w:lang w:bidi="ar"/>
        </w:rPr>
        <w:t>所示。</w:t>
      </w:r>
    </w:p>
    <w:p w14:paraId="32140580" w14:textId="77777777" w:rsidR="00067B30" w:rsidRDefault="0031372E">
      <w:pPr>
        <w:jc w:val="center"/>
      </w:pPr>
      <w:r>
        <w:rPr>
          <w:noProof/>
        </w:rPr>
        <w:drawing>
          <wp:inline distT="0" distB="0" distL="114300" distR="114300" wp14:anchorId="62C192ED" wp14:editId="372E7979">
            <wp:extent cx="5621655" cy="2644775"/>
            <wp:effectExtent l="0" t="0" r="1714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tretch>
                      <a:fillRect/>
                    </a:stretch>
                  </pic:blipFill>
                  <pic:spPr>
                    <a:xfrm>
                      <a:off x="0" y="0"/>
                      <a:ext cx="5621655" cy="2644775"/>
                    </a:xfrm>
                    <a:prstGeom prst="rect">
                      <a:avLst/>
                    </a:prstGeom>
                    <a:noFill/>
                    <a:ln w="9525">
                      <a:noFill/>
                    </a:ln>
                  </pic:spPr>
                </pic:pic>
              </a:graphicData>
            </a:graphic>
          </wp:inline>
        </w:drawing>
      </w:r>
    </w:p>
    <w:p w14:paraId="4523DA63" w14:textId="77777777" w:rsidR="00067B30" w:rsidRDefault="0031372E">
      <w:pPr>
        <w:spacing w:afterLines="50" w:after="156" w:line="500" w:lineRule="exact"/>
        <w:jc w:val="center"/>
        <w:rPr>
          <w:rStyle w:val="Char2"/>
        </w:rPr>
      </w:pPr>
      <w:bookmarkStart w:id="221" w:name="_Toc2668"/>
      <w:r>
        <w:rPr>
          <w:rStyle w:val="Char2"/>
          <w:rFonts w:hint="eastAsia"/>
        </w:rPr>
        <w:t>图</w:t>
      </w:r>
      <w:r>
        <w:rPr>
          <w:rStyle w:val="Char2"/>
          <w:rFonts w:hint="eastAsia"/>
        </w:rPr>
        <w:t xml:space="preserve">4-2  </w:t>
      </w:r>
      <w:r>
        <w:rPr>
          <w:rStyle w:val="Char2"/>
          <w:rFonts w:hint="eastAsia"/>
        </w:rPr>
        <w:t>系统功能框架示意图</w:t>
      </w:r>
    </w:p>
    <w:bookmarkEnd w:id="221"/>
    <w:p w14:paraId="0B7DEE78" w14:textId="5664923C" w:rsidR="00067B30" w:rsidRDefault="0031372E">
      <w:pPr>
        <w:spacing w:line="500" w:lineRule="exact"/>
        <w:ind w:firstLine="420"/>
        <w:rPr>
          <w:sz w:val="24"/>
        </w:rPr>
      </w:pPr>
      <w:r>
        <w:rPr>
          <w:rFonts w:hint="eastAsia"/>
          <w:sz w:val="24"/>
        </w:rPr>
        <w:t>（</w:t>
      </w:r>
      <w:r>
        <w:rPr>
          <w:rFonts w:hint="eastAsia"/>
          <w:sz w:val="24"/>
        </w:rPr>
        <w:t>1</w:t>
      </w:r>
      <w:r>
        <w:rPr>
          <w:rFonts w:hint="eastAsia"/>
          <w:sz w:val="24"/>
        </w:rPr>
        <w:t>）场景设置：</w:t>
      </w:r>
      <w:del w:id="222" w:author="zry" w:date="2017-05-25T15:25:00Z">
        <w:r w:rsidDel="005F0EBF">
          <w:rPr>
            <w:rFonts w:hint="eastAsia"/>
            <w:sz w:val="24"/>
          </w:rPr>
          <w:delText>具体功能</w:delText>
        </w:r>
      </w:del>
      <w:r>
        <w:rPr>
          <w:rFonts w:hint="eastAsia"/>
          <w:sz w:val="24"/>
        </w:rPr>
        <w:t>包括控制球体光照、地球运动、</w:t>
      </w:r>
      <w:del w:id="223" w:author="zry" w:date="2017-05-25T15:26:00Z">
        <w:r w:rsidDel="005F0EBF">
          <w:rPr>
            <w:rFonts w:hint="eastAsia"/>
            <w:sz w:val="24"/>
          </w:rPr>
          <w:delText>控制</w:delText>
        </w:r>
      </w:del>
      <w:r>
        <w:rPr>
          <w:rFonts w:hint="eastAsia"/>
          <w:sz w:val="24"/>
        </w:rPr>
        <w:t>大气层显示、加载网格图层以及雾状效果显示等。通过控制地球体的光照以及运动状态使</w:t>
      </w:r>
      <w:ins w:id="224" w:author="zry" w:date="2017-05-25T19:13:00Z">
        <w:r w:rsidR="009B0BA1">
          <w:rPr>
            <w:rFonts w:hint="eastAsia"/>
            <w:sz w:val="24"/>
          </w:rPr>
          <w:t>使用者</w:t>
        </w:r>
      </w:ins>
      <w:bookmarkStart w:id="225" w:name="_GoBack"/>
      <w:bookmarkEnd w:id="225"/>
      <w:del w:id="226" w:author="zry" w:date="2017-05-25T19:13:00Z">
        <w:r w:rsidDel="009B0BA1">
          <w:rPr>
            <w:rFonts w:hint="eastAsia"/>
            <w:sz w:val="24"/>
          </w:rPr>
          <w:delText>用户</w:delText>
        </w:r>
      </w:del>
      <w:r>
        <w:rPr>
          <w:rFonts w:hint="eastAsia"/>
          <w:sz w:val="24"/>
        </w:rPr>
        <w:t>对不同时间段地球的状态、太阳直射点及地球自转运动</w:t>
      </w:r>
      <w:ins w:id="227" w:author="zry" w:date="2017-05-25T15:27:00Z">
        <w:r w:rsidR="005F0EBF">
          <w:rPr>
            <w:rFonts w:hint="eastAsia"/>
            <w:sz w:val="24"/>
          </w:rPr>
          <w:t>有更</w:t>
        </w:r>
        <w:r w:rsidR="005F0EBF">
          <w:rPr>
            <w:sz w:val="24"/>
          </w:rPr>
          <w:t>直观的感受</w:t>
        </w:r>
      </w:ins>
      <w:del w:id="228" w:author="zry" w:date="2017-05-25T15:26:00Z">
        <w:r w:rsidDel="005F0EBF">
          <w:rPr>
            <w:rFonts w:hint="eastAsia"/>
            <w:sz w:val="24"/>
          </w:rPr>
          <w:delText>有所了解</w:delText>
        </w:r>
      </w:del>
      <w:r>
        <w:rPr>
          <w:rFonts w:hint="eastAsia"/>
          <w:sz w:val="24"/>
        </w:rPr>
        <w:t>。</w:t>
      </w:r>
    </w:p>
    <w:p w14:paraId="793237A6" w14:textId="77777777" w:rsidR="00067B30" w:rsidRDefault="0031372E">
      <w:pPr>
        <w:spacing w:line="500" w:lineRule="exact"/>
        <w:ind w:firstLine="420"/>
        <w:rPr>
          <w:sz w:val="24"/>
        </w:rPr>
      </w:pPr>
      <w:r>
        <w:rPr>
          <w:rFonts w:hint="eastAsia"/>
          <w:sz w:val="24"/>
        </w:rPr>
        <w:t>（</w:t>
      </w:r>
      <w:r>
        <w:rPr>
          <w:rFonts w:hint="eastAsia"/>
          <w:sz w:val="24"/>
        </w:rPr>
        <w:t>2</w:t>
      </w:r>
      <w:r>
        <w:rPr>
          <w:rFonts w:hint="eastAsia"/>
          <w:sz w:val="24"/>
        </w:rPr>
        <w:t>）地图标注：</w:t>
      </w:r>
      <w:del w:id="229" w:author="zry" w:date="2017-05-25T15:27:00Z">
        <w:r w:rsidDel="005F0EBF">
          <w:rPr>
            <w:rFonts w:hint="eastAsia"/>
            <w:sz w:val="24"/>
          </w:rPr>
          <w:delText>提供了</w:delText>
        </w:r>
      </w:del>
      <w:r>
        <w:rPr>
          <w:rFonts w:hint="eastAsia"/>
          <w:sz w:val="24"/>
        </w:rPr>
        <w:t>对矢量标注的创建、动态读取、删除和管理等</w:t>
      </w:r>
      <w:del w:id="230" w:author="zry" w:date="2017-05-25T15:27:00Z">
        <w:r w:rsidDel="005F0EBF">
          <w:rPr>
            <w:rFonts w:hint="eastAsia"/>
            <w:sz w:val="24"/>
          </w:rPr>
          <w:delText>功能</w:delText>
        </w:r>
      </w:del>
      <w:r>
        <w:rPr>
          <w:rFonts w:hint="eastAsia"/>
          <w:sz w:val="24"/>
        </w:rPr>
        <w:t>。</w:t>
      </w:r>
    </w:p>
    <w:p w14:paraId="168DD524" w14:textId="0D8CB4FB" w:rsidR="00067B30" w:rsidRDefault="0031372E">
      <w:pPr>
        <w:spacing w:line="500" w:lineRule="exact"/>
        <w:ind w:firstLine="420"/>
        <w:rPr>
          <w:sz w:val="24"/>
        </w:rPr>
      </w:pPr>
      <w:r>
        <w:rPr>
          <w:rFonts w:hint="eastAsia"/>
          <w:sz w:val="24"/>
        </w:rPr>
        <w:lastRenderedPageBreak/>
        <w:t>（</w:t>
      </w:r>
      <w:r>
        <w:rPr>
          <w:rFonts w:hint="eastAsia"/>
          <w:sz w:val="24"/>
        </w:rPr>
        <w:t>3</w:t>
      </w:r>
      <w:r>
        <w:rPr>
          <w:rFonts w:hint="eastAsia"/>
          <w:sz w:val="24"/>
        </w:rPr>
        <w:t>）交互式建模：</w:t>
      </w:r>
      <w:del w:id="231" w:author="zry" w:date="2017-05-25T15:28:00Z">
        <w:r w:rsidDel="005F0EBF">
          <w:rPr>
            <w:rFonts w:hint="eastAsia"/>
            <w:sz w:val="24"/>
          </w:rPr>
          <w:delText>用户</w:delText>
        </w:r>
      </w:del>
      <w:r>
        <w:rPr>
          <w:rFonts w:hint="eastAsia"/>
          <w:sz w:val="24"/>
        </w:rPr>
        <w:t>通过与地球进行交互</w:t>
      </w:r>
      <w:ins w:id="232" w:author="zry" w:date="2017-05-25T15:28:00Z">
        <w:r w:rsidR="005F0EBF">
          <w:rPr>
            <w:rFonts w:hint="eastAsia"/>
            <w:sz w:val="24"/>
          </w:rPr>
          <w:t>，</w:t>
        </w:r>
        <w:r w:rsidR="005F0EBF">
          <w:rPr>
            <w:sz w:val="24"/>
          </w:rPr>
          <w:t>根据</w:t>
        </w:r>
      </w:ins>
      <w:del w:id="233" w:author="zry" w:date="2017-05-25T15:28:00Z">
        <w:r w:rsidDel="005F0EBF">
          <w:rPr>
            <w:rFonts w:hint="eastAsia"/>
            <w:sz w:val="24"/>
          </w:rPr>
          <w:delText>并</w:delText>
        </w:r>
      </w:del>
      <w:r>
        <w:rPr>
          <w:rFonts w:hint="eastAsia"/>
          <w:sz w:val="24"/>
        </w:rPr>
        <w:t>设置参数</w:t>
      </w:r>
      <w:ins w:id="234" w:author="zry" w:date="2017-05-25T15:28:00Z">
        <w:r w:rsidR="005F0EBF">
          <w:rPr>
            <w:rFonts w:hint="eastAsia"/>
            <w:sz w:val="24"/>
          </w:rPr>
          <w:t>动态</w:t>
        </w:r>
        <w:r w:rsidR="005F0EBF">
          <w:rPr>
            <w:sz w:val="24"/>
          </w:rPr>
          <w:t>生成</w:t>
        </w:r>
      </w:ins>
      <w:del w:id="235" w:author="zry" w:date="2017-05-25T15:28:00Z">
        <w:r w:rsidDel="005F0EBF">
          <w:rPr>
            <w:rFonts w:hint="eastAsia"/>
            <w:sz w:val="24"/>
          </w:rPr>
          <w:delText>，实现</w:delText>
        </w:r>
      </w:del>
      <w:r>
        <w:rPr>
          <w:rFonts w:hint="eastAsia"/>
          <w:sz w:val="24"/>
        </w:rPr>
        <w:t>立方体、球体、台体、椭圆柱体、线要素、线体要素、走廊以及多边形体等几何要素体</w:t>
      </w:r>
      <w:del w:id="236" w:author="zry" w:date="2017-05-25T15:33:00Z">
        <w:r w:rsidDel="00771F1B">
          <w:rPr>
            <w:rFonts w:hint="eastAsia"/>
            <w:sz w:val="24"/>
          </w:rPr>
          <w:delText>的绘制</w:delText>
        </w:r>
      </w:del>
      <w:r>
        <w:rPr>
          <w:rFonts w:hint="eastAsia"/>
          <w:sz w:val="24"/>
        </w:rPr>
        <w:t>。</w:t>
      </w:r>
      <w:del w:id="237" w:author="zry" w:date="2017-05-25T15:29:00Z">
        <w:r w:rsidDel="005F0EBF">
          <w:rPr>
            <w:rFonts w:hint="eastAsia"/>
            <w:sz w:val="24"/>
          </w:rPr>
          <w:delText>实现在初始化模块时，</w:delText>
        </w:r>
      </w:del>
      <w:ins w:id="238" w:author="zry" w:date="2017-05-25T15:29:00Z">
        <w:r w:rsidR="005F0EBF">
          <w:rPr>
            <w:rFonts w:hint="eastAsia"/>
            <w:sz w:val="24"/>
          </w:rPr>
          <w:t>可以</w:t>
        </w:r>
      </w:ins>
      <w:r>
        <w:rPr>
          <w:rFonts w:hint="eastAsia"/>
          <w:sz w:val="24"/>
        </w:rPr>
        <w:t>从后台请求已</w:t>
      </w:r>
      <w:del w:id="239" w:author="zry" w:date="2017-05-25T15:29:00Z">
        <w:r w:rsidDel="005F0EBF">
          <w:rPr>
            <w:rFonts w:hint="eastAsia"/>
            <w:sz w:val="24"/>
          </w:rPr>
          <w:delText>经</w:delText>
        </w:r>
      </w:del>
      <w:r>
        <w:rPr>
          <w:rFonts w:hint="eastAsia"/>
          <w:sz w:val="24"/>
        </w:rPr>
        <w:t>存储的模型数据</w:t>
      </w:r>
      <w:ins w:id="240" w:author="zry" w:date="2017-05-25T15:30:00Z">
        <w:r w:rsidR="005F0EBF">
          <w:rPr>
            <w:rFonts w:hint="eastAsia"/>
            <w:sz w:val="24"/>
          </w:rPr>
          <w:t>，</w:t>
        </w:r>
      </w:ins>
      <w:del w:id="241" w:author="zry" w:date="2017-05-25T15:30:00Z">
        <w:r w:rsidDel="005F0EBF">
          <w:rPr>
            <w:rFonts w:hint="eastAsia"/>
            <w:sz w:val="24"/>
          </w:rPr>
          <w:delText>、</w:delText>
        </w:r>
      </w:del>
      <w:ins w:id="242" w:author="zry" w:date="2017-05-25T15:34:00Z">
        <w:r w:rsidR="00771F1B">
          <w:rPr>
            <w:rFonts w:hint="eastAsia"/>
            <w:sz w:val="24"/>
          </w:rPr>
          <w:t>提供</w:t>
        </w:r>
      </w:ins>
      <w:del w:id="243" w:author="zry" w:date="2017-05-25T15:34:00Z">
        <w:r w:rsidDel="00771F1B">
          <w:rPr>
            <w:rFonts w:hint="eastAsia"/>
            <w:sz w:val="24"/>
          </w:rPr>
          <w:delText>动态绘制三维模型、</w:delText>
        </w:r>
      </w:del>
      <w:r>
        <w:rPr>
          <w:rFonts w:hint="eastAsia"/>
          <w:sz w:val="24"/>
        </w:rPr>
        <w:t>修改模型属性</w:t>
      </w:r>
      <w:ins w:id="244" w:author="zry" w:date="2017-05-25T15:34:00Z">
        <w:r w:rsidR="00771F1B">
          <w:rPr>
            <w:rFonts w:hint="eastAsia"/>
            <w:sz w:val="24"/>
          </w:rPr>
          <w:t>、</w:t>
        </w:r>
        <w:r w:rsidR="00771F1B">
          <w:rPr>
            <w:rFonts w:hint="eastAsia"/>
            <w:sz w:val="24"/>
          </w:rPr>
          <w:t>动态绘制三维模型</w:t>
        </w:r>
      </w:ins>
      <w:r>
        <w:rPr>
          <w:rFonts w:hint="eastAsia"/>
          <w:sz w:val="24"/>
        </w:rPr>
        <w:t>以及删除模型等</w:t>
      </w:r>
      <w:ins w:id="245" w:author="zry" w:date="2017-05-25T15:30:00Z">
        <w:r w:rsidR="005F0EBF">
          <w:rPr>
            <w:rFonts w:hint="eastAsia"/>
            <w:sz w:val="24"/>
          </w:rPr>
          <w:t>交互</w:t>
        </w:r>
      </w:ins>
      <w:r>
        <w:rPr>
          <w:rFonts w:hint="eastAsia"/>
          <w:sz w:val="24"/>
        </w:rPr>
        <w:t>功能。</w:t>
      </w:r>
    </w:p>
    <w:p w14:paraId="5A36870A" w14:textId="39C7FD0A" w:rsidR="00067B30" w:rsidRDefault="0031372E">
      <w:pPr>
        <w:spacing w:line="500" w:lineRule="exact"/>
        <w:ind w:firstLine="420"/>
        <w:rPr>
          <w:sz w:val="24"/>
        </w:rPr>
      </w:pPr>
      <w:r>
        <w:rPr>
          <w:rFonts w:hint="eastAsia"/>
          <w:sz w:val="24"/>
        </w:rPr>
        <w:t>（</w:t>
      </w:r>
      <w:r>
        <w:rPr>
          <w:rFonts w:hint="eastAsia"/>
          <w:sz w:val="24"/>
        </w:rPr>
        <w:t>4</w:t>
      </w:r>
      <w:r>
        <w:rPr>
          <w:rFonts w:hint="eastAsia"/>
          <w:sz w:val="24"/>
        </w:rPr>
        <w:t>）动态矢量要素：与</w:t>
      </w:r>
      <w:r>
        <w:rPr>
          <w:rFonts w:hint="eastAsia"/>
          <w:sz w:val="24"/>
        </w:rPr>
        <w:t>ECNUGIS</w:t>
      </w:r>
      <w:r>
        <w:rPr>
          <w:rFonts w:hint="eastAsia"/>
          <w:sz w:val="24"/>
        </w:rPr>
        <w:t>平台对接，</w:t>
      </w:r>
      <w:del w:id="246" w:author="zry" w:date="2017-05-25T15:32:00Z">
        <w:r w:rsidDel="007E1BE3">
          <w:rPr>
            <w:rFonts w:hint="eastAsia"/>
            <w:sz w:val="24"/>
          </w:rPr>
          <w:delText>实现</w:delText>
        </w:r>
      </w:del>
      <w:del w:id="247" w:author="zry" w:date="2017-05-25T15:33:00Z">
        <w:r w:rsidDel="00771F1B">
          <w:rPr>
            <w:rFonts w:hint="eastAsia"/>
            <w:sz w:val="24"/>
          </w:rPr>
          <w:delText>地图每个</w:delText>
        </w:r>
      </w:del>
      <w:ins w:id="248" w:author="zry" w:date="2017-05-25T15:35:00Z">
        <w:r w:rsidR="006935F5">
          <w:rPr>
            <w:rFonts w:hint="eastAsia"/>
            <w:sz w:val="24"/>
          </w:rPr>
          <w:t>实现</w:t>
        </w:r>
      </w:ins>
      <w:r>
        <w:rPr>
          <w:rFonts w:hint="eastAsia"/>
          <w:sz w:val="24"/>
        </w:rPr>
        <w:t>图层的</w:t>
      </w:r>
      <w:del w:id="249" w:author="zry" w:date="2017-05-25T15:35:00Z">
        <w:r w:rsidDel="006935F5">
          <w:rPr>
            <w:rFonts w:hint="eastAsia"/>
            <w:sz w:val="24"/>
          </w:rPr>
          <w:delText>动态</w:delText>
        </w:r>
      </w:del>
      <w:r>
        <w:rPr>
          <w:rFonts w:hint="eastAsia"/>
          <w:sz w:val="24"/>
        </w:rPr>
        <w:t>矢量要素的获取与组织、</w:t>
      </w:r>
      <w:ins w:id="250" w:author="zry" w:date="2017-05-25T15:36:00Z">
        <w:r w:rsidR="00A16826">
          <w:rPr>
            <w:rFonts w:hint="eastAsia"/>
            <w:sz w:val="24"/>
          </w:rPr>
          <w:t>上传自定义的矢量数据</w:t>
        </w:r>
        <w:r w:rsidR="00A16826">
          <w:rPr>
            <w:rFonts w:hint="eastAsia"/>
            <w:sz w:val="24"/>
          </w:rPr>
          <w:t>、</w:t>
        </w:r>
      </w:ins>
      <w:del w:id="251" w:author="zry" w:date="2017-05-25T15:35:00Z">
        <w:r w:rsidDel="006935F5">
          <w:rPr>
            <w:rFonts w:hint="eastAsia"/>
            <w:sz w:val="24"/>
          </w:rPr>
          <w:delText>能够将</w:delText>
        </w:r>
      </w:del>
      <w:r>
        <w:rPr>
          <w:rFonts w:hint="eastAsia"/>
          <w:sz w:val="24"/>
        </w:rPr>
        <w:t>统计数据与矢量要素数据</w:t>
      </w:r>
      <w:del w:id="252" w:author="zry" w:date="2017-05-25T15:35:00Z">
        <w:r w:rsidDel="006935F5">
          <w:rPr>
            <w:rFonts w:hint="eastAsia"/>
            <w:sz w:val="24"/>
          </w:rPr>
          <w:delText>进行</w:delText>
        </w:r>
      </w:del>
      <w:r>
        <w:rPr>
          <w:rFonts w:hint="eastAsia"/>
          <w:sz w:val="24"/>
        </w:rPr>
        <w:t>关联、</w:t>
      </w:r>
      <w:del w:id="253" w:author="zry" w:date="2017-05-25T15:35:00Z">
        <w:r w:rsidDel="006935F5">
          <w:rPr>
            <w:rFonts w:hint="eastAsia"/>
            <w:sz w:val="24"/>
          </w:rPr>
          <w:delText>实现</w:delText>
        </w:r>
      </w:del>
      <w:r>
        <w:rPr>
          <w:rFonts w:hint="eastAsia"/>
          <w:sz w:val="24"/>
        </w:rPr>
        <w:t>矢量要素三维可视化以及图层列表管理和图层样式修改</w:t>
      </w:r>
      <w:ins w:id="254" w:author="zry" w:date="2017-05-25T15:35:00Z">
        <w:r w:rsidR="006935F5">
          <w:rPr>
            <w:rFonts w:hint="eastAsia"/>
            <w:sz w:val="24"/>
          </w:rPr>
          <w:t>等</w:t>
        </w:r>
      </w:ins>
      <w:r>
        <w:rPr>
          <w:rFonts w:hint="eastAsia"/>
          <w:sz w:val="24"/>
        </w:rPr>
        <w:t>。</w:t>
      </w:r>
      <w:del w:id="255" w:author="zry" w:date="2017-05-25T15:35:00Z">
        <w:r w:rsidDel="00A16826">
          <w:rPr>
            <w:rFonts w:hint="eastAsia"/>
            <w:sz w:val="24"/>
          </w:rPr>
          <w:delText>另外</w:delText>
        </w:r>
        <w:r w:rsidDel="006935F5">
          <w:rPr>
            <w:rFonts w:hint="eastAsia"/>
            <w:sz w:val="24"/>
          </w:rPr>
          <w:delText>用户</w:delText>
        </w:r>
        <w:r w:rsidDel="00A16826">
          <w:rPr>
            <w:rFonts w:hint="eastAsia"/>
            <w:sz w:val="24"/>
          </w:rPr>
          <w:delText>还可以上传自定义的矢量数据。</w:delText>
        </w:r>
      </w:del>
    </w:p>
    <w:p w14:paraId="78E776FA" w14:textId="77777777" w:rsidR="00067B30" w:rsidRDefault="0031372E">
      <w:pPr>
        <w:spacing w:line="500" w:lineRule="exact"/>
        <w:ind w:firstLine="420"/>
        <w:rPr>
          <w:sz w:val="24"/>
        </w:rPr>
      </w:pPr>
      <w:r>
        <w:rPr>
          <w:rFonts w:hint="eastAsia"/>
          <w:sz w:val="24"/>
        </w:rPr>
        <w:t>（</w:t>
      </w:r>
      <w:r>
        <w:rPr>
          <w:rFonts w:hint="eastAsia"/>
          <w:sz w:val="24"/>
        </w:rPr>
        <w:t>5</w:t>
      </w:r>
      <w:r>
        <w:rPr>
          <w:rFonts w:hint="eastAsia"/>
          <w:sz w:val="24"/>
        </w:rPr>
        <w:t>）地形可视化：该模块实现了对地形数据的管理和三维可视化的功能。</w:t>
      </w:r>
    </w:p>
    <w:p w14:paraId="62CC47AF" w14:textId="69085767" w:rsidR="00067B30" w:rsidRDefault="0031372E">
      <w:pPr>
        <w:spacing w:line="500" w:lineRule="exact"/>
        <w:ind w:firstLine="420"/>
        <w:rPr>
          <w:sz w:val="24"/>
        </w:rPr>
      </w:pPr>
      <w:r>
        <w:rPr>
          <w:rFonts w:hint="eastAsia"/>
          <w:sz w:val="24"/>
        </w:rPr>
        <w:t>（</w:t>
      </w:r>
      <w:r>
        <w:rPr>
          <w:rFonts w:hint="eastAsia"/>
          <w:sz w:val="24"/>
        </w:rPr>
        <w:t>6</w:t>
      </w:r>
      <w:r>
        <w:rPr>
          <w:rFonts w:hint="eastAsia"/>
          <w:sz w:val="24"/>
        </w:rPr>
        <w:t>）三维模型数据：能够加载外部的三维模型</w:t>
      </w:r>
      <w:ins w:id="256" w:author="zry" w:date="2017-05-25T15:36:00Z">
        <w:r w:rsidR="007A529D">
          <w:rPr>
            <w:rFonts w:hint="eastAsia"/>
            <w:sz w:val="24"/>
          </w:rPr>
          <w:t>。</w:t>
        </w:r>
      </w:ins>
      <w:del w:id="257" w:author="zry" w:date="2017-05-25T15:36:00Z">
        <w:r w:rsidDel="007A529D">
          <w:rPr>
            <w:rFonts w:hint="eastAsia"/>
            <w:sz w:val="24"/>
          </w:rPr>
          <w:delText>，</w:delText>
        </w:r>
      </w:del>
      <w:r>
        <w:rPr>
          <w:rFonts w:hint="eastAsia"/>
          <w:sz w:val="24"/>
        </w:rPr>
        <w:t>该平台提供了两种</w:t>
      </w:r>
      <w:ins w:id="258" w:author="zry" w:date="2017-05-25T15:37:00Z">
        <w:r w:rsidR="007A529D">
          <w:rPr>
            <w:rFonts w:hint="eastAsia"/>
            <w:sz w:val="24"/>
          </w:rPr>
          <w:t>加载</w:t>
        </w:r>
      </w:ins>
      <w:r>
        <w:rPr>
          <w:rFonts w:hint="eastAsia"/>
          <w:sz w:val="24"/>
        </w:rPr>
        <w:t>方式。一种是</w:t>
      </w:r>
      <w:del w:id="259" w:author="zry" w:date="2017-05-25T15:37:00Z">
        <w:r w:rsidDel="007A529D">
          <w:rPr>
            <w:rFonts w:hint="eastAsia"/>
            <w:sz w:val="24"/>
          </w:rPr>
          <w:delText>直接</w:delText>
        </w:r>
      </w:del>
      <w:r>
        <w:rPr>
          <w:rFonts w:hint="eastAsia"/>
          <w:sz w:val="24"/>
        </w:rPr>
        <w:t>加载已经存储在后台服务器中的模型</w:t>
      </w:r>
      <w:del w:id="260" w:author="zry" w:date="2017-05-25T15:37:00Z">
        <w:r w:rsidDel="007A529D">
          <w:rPr>
            <w:rFonts w:hint="eastAsia"/>
            <w:sz w:val="24"/>
          </w:rPr>
          <w:delText>，用户只需选择模型并点击三维地球上的某个位置点即可</w:delText>
        </w:r>
      </w:del>
      <w:r>
        <w:rPr>
          <w:rFonts w:hint="eastAsia"/>
          <w:sz w:val="24"/>
        </w:rPr>
        <w:t>；另一种方式是使用自己的模型</w:t>
      </w:r>
      <w:del w:id="261" w:author="zry" w:date="2017-05-25T15:37:00Z">
        <w:r w:rsidDel="007A529D">
          <w:rPr>
            <w:rFonts w:hint="eastAsia"/>
            <w:sz w:val="24"/>
          </w:rPr>
          <w:delText>，利用平台提供的上传功能将模型</w:delText>
        </w:r>
      </w:del>
      <w:r>
        <w:rPr>
          <w:rFonts w:hint="eastAsia"/>
          <w:sz w:val="24"/>
        </w:rPr>
        <w:t>上传到远程服务器中。</w:t>
      </w:r>
    </w:p>
    <w:p w14:paraId="51E6EFF2" w14:textId="77777777" w:rsidR="00067B30" w:rsidRDefault="0031372E">
      <w:pPr>
        <w:spacing w:line="500" w:lineRule="exact"/>
        <w:ind w:firstLine="420"/>
        <w:rPr>
          <w:sz w:val="24"/>
        </w:rPr>
      </w:pPr>
      <w:r>
        <w:rPr>
          <w:rFonts w:hint="eastAsia"/>
          <w:sz w:val="24"/>
        </w:rPr>
        <w:t>（</w:t>
      </w:r>
      <w:r>
        <w:rPr>
          <w:rFonts w:hint="eastAsia"/>
          <w:sz w:val="24"/>
        </w:rPr>
        <w:t>7</w:t>
      </w:r>
      <w:r>
        <w:rPr>
          <w:rFonts w:hint="eastAsia"/>
          <w:sz w:val="24"/>
        </w:rPr>
        <w:t>）虚拟现实：使用</w:t>
      </w:r>
      <w:r>
        <w:rPr>
          <w:rFonts w:hint="eastAsia"/>
          <w:sz w:val="24"/>
        </w:rPr>
        <w:t>VR</w:t>
      </w:r>
      <w:r>
        <w:rPr>
          <w:rFonts w:hint="eastAsia"/>
          <w:sz w:val="24"/>
        </w:rPr>
        <w:t>头盔，将场景以虚拟现实的形式更加真实地展示在用户面前。</w:t>
      </w:r>
    </w:p>
    <w:p w14:paraId="238FFBEB" w14:textId="474B0A9A" w:rsidR="00067B30" w:rsidRDefault="0031372E">
      <w:pPr>
        <w:pStyle w:val="2"/>
        <w:spacing w:before="312" w:after="156"/>
      </w:pPr>
      <w:r>
        <w:rPr>
          <w:rFonts w:hint="eastAsia"/>
        </w:rPr>
        <w:t xml:space="preserve"> </w:t>
      </w:r>
      <w:bookmarkStart w:id="262" w:name="_Toc15926"/>
      <w:del w:id="263" w:author="zry" w:date="2017-05-25T15:38:00Z">
        <w:r w:rsidDel="0044195F">
          <w:rPr>
            <w:rFonts w:hint="eastAsia"/>
          </w:rPr>
          <w:delText>系统</w:delText>
        </w:r>
      </w:del>
      <w:ins w:id="264" w:author="zry" w:date="2017-05-25T15:38:00Z">
        <w:r w:rsidR="0044195F">
          <w:rPr>
            <w:rFonts w:hint="eastAsia"/>
          </w:rPr>
          <w:t>平台</w:t>
        </w:r>
      </w:ins>
      <w:r>
        <w:rPr>
          <w:rFonts w:hint="eastAsia"/>
        </w:rPr>
        <w:t>总体技术架构</w:t>
      </w:r>
      <w:bookmarkEnd w:id="262"/>
    </w:p>
    <w:p w14:paraId="65C03A83" w14:textId="778A5A41" w:rsidR="00067B30" w:rsidRDefault="0031372E">
      <w:pPr>
        <w:spacing w:line="500" w:lineRule="exact"/>
        <w:ind w:firstLine="420"/>
        <w:rPr>
          <w:sz w:val="24"/>
        </w:rPr>
      </w:pPr>
      <w:r>
        <w:rPr>
          <w:rFonts w:hint="eastAsia"/>
          <w:sz w:val="24"/>
        </w:rPr>
        <w:t>根据分层设计原则，结合</w:t>
      </w:r>
      <w:r>
        <w:rPr>
          <w:rFonts w:hint="eastAsia"/>
          <w:sz w:val="24"/>
        </w:rPr>
        <w:t>WebGL</w:t>
      </w:r>
      <w:r>
        <w:rPr>
          <w:rFonts w:hint="eastAsia"/>
          <w:sz w:val="24"/>
        </w:rPr>
        <w:t>技术的特点，本原型系统</w:t>
      </w:r>
      <w:del w:id="265" w:author="zry" w:date="2017-05-25T15:40:00Z">
        <w:r w:rsidDel="009F63DA">
          <w:rPr>
            <w:rFonts w:hint="eastAsia"/>
            <w:sz w:val="24"/>
          </w:rPr>
          <w:delText>主要</w:delText>
        </w:r>
      </w:del>
      <w:r>
        <w:rPr>
          <w:rFonts w:hint="eastAsia"/>
          <w:sz w:val="24"/>
        </w:rPr>
        <w:t>采用</w:t>
      </w:r>
      <w:r>
        <w:rPr>
          <w:rFonts w:hint="eastAsia"/>
          <w:sz w:val="24"/>
        </w:rPr>
        <w:t>B/S</w:t>
      </w:r>
      <w:ins w:id="266" w:author="zry" w:date="2017-05-25T15:40:00Z">
        <w:r w:rsidR="009F63DA">
          <w:rPr>
            <w:rFonts w:hint="eastAsia"/>
            <w:sz w:val="24"/>
          </w:rPr>
          <w:t>（浏览器</w:t>
        </w:r>
        <w:r w:rsidR="009F63DA">
          <w:rPr>
            <w:rFonts w:hint="eastAsia"/>
            <w:sz w:val="24"/>
          </w:rPr>
          <w:t>-</w:t>
        </w:r>
        <w:r w:rsidR="009F63DA">
          <w:rPr>
            <w:rFonts w:hint="eastAsia"/>
            <w:sz w:val="24"/>
          </w:rPr>
          <w:t>服务器）</w:t>
        </w:r>
      </w:ins>
      <w:r>
        <w:rPr>
          <w:rFonts w:hint="eastAsia"/>
          <w:sz w:val="24"/>
        </w:rPr>
        <w:t>结构。系统的逻辑框架主要包括两个部分：浏览器端（前端）和服务器端（后台）</w:t>
      </w:r>
      <w:ins w:id="267" w:author="zry" w:date="2017-05-25T15:39:00Z">
        <w:r w:rsidR="009F63DA">
          <w:rPr>
            <w:rFonts w:hint="eastAsia"/>
            <w:sz w:val="24"/>
          </w:rPr>
          <w:t>。</w:t>
        </w:r>
      </w:ins>
      <w:del w:id="268" w:author="zry" w:date="2017-05-25T15:39:00Z">
        <w:r w:rsidDel="009F63DA">
          <w:rPr>
            <w:rFonts w:hint="eastAsia"/>
            <w:sz w:val="24"/>
          </w:rPr>
          <w:delText>，</w:delText>
        </w:r>
      </w:del>
      <w:ins w:id="269" w:author="zry" w:date="2017-05-25T15:39:00Z">
        <w:r w:rsidR="009F63DA">
          <w:rPr>
            <w:rFonts w:hint="eastAsia"/>
            <w:sz w:val="24"/>
          </w:rPr>
          <w:t>两者</w:t>
        </w:r>
      </w:ins>
      <w:del w:id="270" w:author="zry" w:date="2017-05-25T15:39:00Z">
        <w:r w:rsidDel="009F63DA">
          <w:rPr>
            <w:rFonts w:hint="eastAsia"/>
            <w:sz w:val="24"/>
          </w:rPr>
          <w:delText>并</w:delText>
        </w:r>
      </w:del>
      <w:ins w:id="271" w:author="zry" w:date="2017-05-25T15:39:00Z">
        <w:r w:rsidR="009F63DA">
          <w:rPr>
            <w:rFonts w:hint="eastAsia"/>
            <w:sz w:val="24"/>
          </w:rPr>
          <w:t>使用</w:t>
        </w:r>
      </w:ins>
      <w:del w:id="272" w:author="zry" w:date="2017-05-25T15:39:00Z">
        <w:r w:rsidDel="009F63DA">
          <w:rPr>
            <w:rFonts w:hint="eastAsia"/>
            <w:sz w:val="24"/>
          </w:rPr>
          <w:delText>利</w:delText>
        </w:r>
      </w:del>
      <w:r>
        <w:rPr>
          <w:rFonts w:hint="eastAsia"/>
          <w:sz w:val="24"/>
        </w:rPr>
        <w:t>用</w:t>
      </w:r>
      <w:r>
        <w:rPr>
          <w:rFonts w:hint="eastAsia"/>
          <w:sz w:val="24"/>
        </w:rPr>
        <w:t>Ajax</w:t>
      </w:r>
      <w:r>
        <w:rPr>
          <w:rFonts w:hint="eastAsia"/>
          <w:sz w:val="24"/>
        </w:rPr>
        <w:t>技术实</w:t>
      </w:r>
      <w:del w:id="273" w:author="zry" w:date="2017-05-25T15:39:00Z">
        <w:r w:rsidDel="009F63DA">
          <w:rPr>
            <w:rFonts w:hint="eastAsia"/>
            <w:sz w:val="24"/>
          </w:rPr>
          <w:delText>现两者之间</w:delText>
        </w:r>
      </w:del>
      <w:r>
        <w:rPr>
          <w:rFonts w:hint="eastAsia"/>
          <w:sz w:val="24"/>
        </w:rPr>
        <w:t>数据的大量传输。</w:t>
      </w:r>
    </w:p>
    <w:p w14:paraId="1A91B31F" w14:textId="3A815A1E" w:rsidR="00067B30" w:rsidRDefault="0031372E">
      <w:pPr>
        <w:spacing w:line="500" w:lineRule="exact"/>
        <w:ind w:firstLine="420"/>
        <w:rPr>
          <w:sz w:val="24"/>
        </w:rPr>
      </w:pPr>
      <w:r>
        <w:rPr>
          <w:rFonts w:hint="eastAsia"/>
          <w:sz w:val="24"/>
        </w:rPr>
        <w:t>Web</w:t>
      </w:r>
      <w:r>
        <w:rPr>
          <w:rFonts w:hint="eastAsia"/>
          <w:sz w:val="24"/>
        </w:rPr>
        <w:t>服务器端使用实验室拥有自主知识产权的</w:t>
      </w:r>
      <w:r>
        <w:rPr>
          <w:rFonts w:hint="eastAsia"/>
          <w:sz w:val="24"/>
        </w:rPr>
        <w:t>ECNUGIS</w:t>
      </w:r>
      <w:r>
        <w:rPr>
          <w:rFonts w:hint="eastAsia"/>
          <w:sz w:val="24"/>
        </w:rPr>
        <w:t>服务器</w:t>
      </w:r>
      <w:del w:id="274" w:author="zry" w:date="2017-05-25T15:41:00Z">
        <w:r w:rsidDel="007E4F75">
          <w:rPr>
            <w:rFonts w:hint="eastAsia"/>
            <w:sz w:val="24"/>
          </w:rPr>
          <w:delText>端软件</w:delText>
        </w:r>
      </w:del>
      <w:r>
        <w:rPr>
          <w:rFonts w:hint="eastAsia"/>
          <w:sz w:val="24"/>
        </w:rPr>
        <w:t>，并将它</w:t>
      </w:r>
      <w:del w:id="275" w:author="zry" w:date="2017-05-25T15:41:00Z">
        <w:r w:rsidDel="007E4F75">
          <w:rPr>
            <w:rFonts w:hint="eastAsia"/>
            <w:sz w:val="24"/>
          </w:rPr>
          <w:delText>作</w:delText>
        </w:r>
      </w:del>
      <w:r>
        <w:rPr>
          <w:rFonts w:hint="eastAsia"/>
          <w:sz w:val="24"/>
        </w:rPr>
        <w:t>为</w:t>
      </w:r>
      <w:del w:id="276" w:author="zry" w:date="2017-05-25T15:41:00Z">
        <w:r w:rsidDel="007E4F75">
          <w:rPr>
            <w:rFonts w:hint="eastAsia"/>
            <w:sz w:val="24"/>
          </w:rPr>
          <w:delText>为地理数据</w:delText>
        </w:r>
      </w:del>
      <w:r>
        <w:rPr>
          <w:rFonts w:hint="eastAsia"/>
          <w:sz w:val="24"/>
        </w:rPr>
        <w:t>客户端提供</w:t>
      </w:r>
      <w:ins w:id="277" w:author="zry" w:date="2017-05-25T15:42:00Z">
        <w:r w:rsidR="007E4F75">
          <w:rPr>
            <w:rFonts w:hint="eastAsia"/>
            <w:sz w:val="24"/>
          </w:rPr>
          <w:t>地图服务</w:t>
        </w:r>
      </w:ins>
      <w:del w:id="278" w:author="zry" w:date="2017-05-25T15:42:00Z">
        <w:r w:rsidDel="007E4F75">
          <w:rPr>
            <w:rFonts w:hint="eastAsia"/>
            <w:sz w:val="24"/>
          </w:rPr>
          <w:delText>各种数据服务的地图服务器</w:delText>
        </w:r>
      </w:del>
      <w:r>
        <w:rPr>
          <w:rFonts w:hint="eastAsia"/>
          <w:sz w:val="24"/>
        </w:rPr>
        <w:t>。它主要负责地理空间信息的存储、组织管理、数据处理</w:t>
      </w:r>
      <w:ins w:id="279" w:author="zry" w:date="2017-05-25T15:42:00Z">
        <w:r w:rsidR="007E4F75">
          <w:rPr>
            <w:rFonts w:hint="eastAsia"/>
            <w:sz w:val="24"/>
          </w:rPr>
          <w:t>。</w:t>
        </w:r>
      </w:ins>
      <w:del w:id="280" w:author="zry" w:date="2017-05-25T15:42:00Z">
        <w:r w:rsidDel="007E4F75">
          <w:rPr>
            <w:rFonts w:hint="eastAsia"/>
            <w:sz w:val="24"/>
          </w:rPr>
          <w:delText>，</w:delText>
        </w:r>
      </w:del>
      <w:ins w:id="281" w:author="zry" w:date="2017-05-25T15:43:00Z">
        <w:r w:rsidR="007E4F75">
          <w:rPr>
            <w:rFonts w:hint="eastAsia"/>
            <w:sz w:val="24"/>
          </w:rPr>
          <w:t>数据服务</w:t>
        </w:r>
      </w:ins>
      <w:del w:id="282" w:author="zry" w:date="2017-05-25T15:45:00Z">
        <w:r w:rsidDel="007E4F75">
          <w:rPr>
            <w:rFonts w:hint="eastAsia"/>
            <w:sz w:val="24"/>
          </w:rPr>
          <w:delText>包括空间数据库及文件系统</w:delText>
        </w:r>
      </w:del>
      <w:r>
        <w:rPr>
          <w:rFonts w:hint="eastAsia"/>
          <w:sz w:val="24"/>
        </w:rPr>
        <w:t>，</w:t>
      </w:r>
      <w:del w:id="283" w:author="zry" w:date="2017-05-25T15:43:00Z">
        <w:r w:rsidDel="007E4F75">
          <w:rPr>
            <w:rFonts w:hint="eastAsia"/>
            <w:sz w:val="24"/>
          </w:rPr>
          <w:delText>并</w:delText>
        </w:r>
      </w:del>
      <w:ins w:id="284" w:author="zry" w:date="2017-05-25T15:45:00Z">
        <w:r w:rsidR="007E4F75">
          <w:rPr>
            <w:rFonts w:hint="eastAsia"/>
            <w:sz w:val="24"/>
          </w:rPr>
          <w:t>GIS</w:t>
        </w:r>
        <w:r w:rsidR="007E4F75">
          <w:rPr>
            <w:rFonts w:hint="eastAsia"/>
            <w:sz w:val="24"/>
          </w:rPr>
          <w:t>地图服务</w:t>
        </w:r>
      </w:ins>
      <w:r>
        <w:rPr>
          <w:rFonts w:hint="eastAsia"/>
          <w:sz w:val="24"/>
        </w:rPr>
        <w:t>为客户端提供地图服务接口，如地图瓦片服务、</w:t>
      </w:r>
      <w:r>
        <w:rPr>
          <w:rFonts w:hint="eastAsia"/>
          <w:sz w:val="24"/>
        </w:rPr>
        <w:t xml:space="preserve">WFS </w:t>
      </w:r>
      <w:r>
        <w:rPr>
          <w:rFonts w:hint="eastAsia"/>
          <w:sz w:val="24"/>
        </w:rPr>
        <w:t>空间要素查询服务等。</w:t>
      </w:r>
    </w:p>
    <w:p w14:paraId="62916595" w14:textId="4886FDC6" w:rsidR="00067B30" w:rsidRDefault="0031372E">
      <w:pPr>
        <w:spacing w:line="500" w:lineRule="exact"/>
        <w:ind w:firstLine="420"/>
        <w:rPr>
          <w:sz w:val="24"/>
        </w:rPr>
      </w:pPr>
      <w:r>
        <w:rPr>
          <w:rFonts w:hint="eastAsia"/>
          <w:sz w:val="24"/>
        </w:rPr>
        <w:t>客户端基于</w:t>
      </w:r>
      <w:r>
        <w:rPr>
          <w:rFonts w:hint="eastAsia"/>
          <w:sz w:val="24"/>
        </w:rPr>
        <w:t>HTML5</w:t>
      </w:r>
      <w:r>
        <w:rPr>
          <w:rFonts w:hint="eastAsia"/>
          <w:sz w:val="24"/>
        </w:rPr>
        <w:t>和</w:t>
      </w:r>
      <w:r>
        <w:rPr>
          <w:rFonts w:hint="eastAsia"/>
          <w:sz w:val="24"/>
        </w:rPr>
        <w:t>WebGL</w:t>
      </w:r>
      <w:r>
        <w:rPr>
          <w:rFonts w:hint="eastAsia"/>
          <w:sz w:val="24"/>
        </w:rPr>
        <w:t>技术</w:t>
      </w:r>
      <w:del w:id="285" w:author="zry" w:date="2017-05-25T15:48:00Z">
        <w:r w:rsidDel="00705060">
          <w:rPr>
            <w:rFonts w:hint="eastAsia"/>
            <w:sz w:val="24"/>
          </w:rPr>
          <w:delText>进行前端开发</w:delText>
        </w:r>
      </w:del>
      <w:r>
        <w:rPr>
          <w:rFonts w:hint="eastAsia"/>
          <w:sz w:val="24"/>
        </w:rPr>
        <w:t>，并使用</w:t>
      </w:r>
      <w:r>
        <w:rPr>
          <w:rFonts w:hint="eastAsia"/>
          <w:sz w:val="24"/>
        </w:rPr>
        <w:t>Cesium</w:t>
      </w:r>
      <w:r>
        <w:rPr>
          <w:rFonts w:hint="eastAsia"/>
          <w:sz w:val="24"/>
        </w:rPr>
        <w:t>作为核心</w:t>
      </w:r>
      <w:r>
        <w:rPr>
          <w:rFonts w:hint="eastAsia"/>
          <w:sz w:val="24"/>
        </w:rPr>
        <w:lastRenderedPageBreak/>
        <w:t>类库进行三维场景的构建，实现动态矢量要素三维可视化、交互式要素标注、交互式构建三维模型、地形数据可视化、二三维场景切换等功能。系统架构如图</w:t>
      </w:r>
      <w:r>
        <w:rPr>
          <w:rFonts w:hint="eastAsia"/>
          <w:sz w:val="24"/>
        </w:rPr>
        <w:t>4-3</w:t>
      </w:r>
      <w:r>
        <w:rPr>
          <w:rFonts w:hint="eastAsia"/>
          <w:sz w:val="24"/>
        </w:rPr>
        <w:t>所示。</w:t>
      </w:r>
    </w:p>
    <w:p w14:paraId="7EF2DD3E" w14:textId="77777777" w:rsidR="00067B30" w:rsidRDefault="00067B30">
      <w:pPr>
        <w:spacing w:line="500" w:lineRule="exact"/>
        <w:ind w:firstLine="480"/>
        <w:rPr>
          <w:rFonts w:ascii="宋体" w:hAnsi="宋体" w:cs="宋体"/>
          <w:sz w:val="24"/>
        </w:rPr>
      </w:pPr>
    </w:p>
    <w:p w14:paraId="461E84BD" w14:textId="77777777" w:rsidR="00067B30" w:rsidRDefault="0031372E">
      <w:r>
        <w:rPr>
          <w:noProof/>
        </w:rPr>
        <w:drawing>
          <wp:inline distT="0" distB="0" distL="114300" distR="114300" wp14:anchorId="0CF6D59A" wp14:editId="746D22B9">
            <wp:extent cx="5266690" cy="3886200"/>
            <wp:effectExtent l="0" t="0" r="1016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63" cstate="print"/>
                    <a:stretch>
                      <a:fillRect/>
                    </a:stretch>
                  </pic:blipFill>
                  <pic:spPr>
                    <a:xfrm>
                      <a:off x="0" y="0"/>
                      <a:ext cx="5266690" cy="3886200"/>
                    </a:xfrm>
                    <a:prstGeom prst="rect">
                      <a:avLst/>
                    </a:prstGeom>
                    <a:noFill/>
                    <a:ln w="9525">
                      <a:noFill/>
                    </a:ln>
                  </pic:spPr>
                </pic:pic>
              </a:graphicData>
            </a:graphic>
          </wp:inline>
        </w:drawing>
      </w:r>
    </w:p>
    <w:p w14:paraId="1BD7322F" w14:textId="77777777" w:rsidR="00067B30" w:rsidRDefault="00067B30">
      <w:pPr>
        <w:jc w:val="center"/>
        <w:rPr>
          <w:rStyle w:val="Char2"/>
        </w:rPr>
      </w:pPr>
    </w:p>
    <w:p w14:paraId="29AD01A7" w14:textId="77777777" w:rsidR="00067B30" w:rsidRDefault="0031372E">
      <w:pPr>
        <w:jc w:val="center"/>
        <w:rPr>
          <w:rStyle w:val="Char2"/>
        </w:rPr>
      </w:pPr>
      <w:bookmarkStart w:id="286" w:name="_Toc2700"/>
      <w:r>
        <w:rPr>
          <w:rStyle w:val="Char2"/>
          <w:rFonts w:hint="eastAsia"/>
        </w:rPr>
        <w:t>图</w:t>
      </w:r>
      <w:r>
        <w:rPr>
          <w:rStyle w:val="Char2"/>
          <w:rFonts w:hint="eastAsia"/>
        </w:rPr>
        <w:t xml:space="preserve">4-3  </w:t>
      </w:r>
      <w:r>
        <w:rPr>
          <w:rStyle w:val="Char2"/>
          <w:rFonts w:hint="eastAsia"/>
        </w:rPr>
        <w:t>系统架构图</w:t>
      </w:r>
    </w:p>
    <w:bookmarkEnd w:id="286"/>
    <w:p w14:paraId="6D252F91" w14:textId="77777777" w:rsidR="00067B30" w:rsidRDefault="0031372E">
      <w:pPr>
        <w:pStyle w:val="2"/>
        <w:spacing w:before="312" w:after="156"/>
      </w:pPr>
      <w:r>
        <w:rPr>
          <w:rFonts w:hint="eastAsia"/>
        </w:rPr>
        <w:t xml:space="preserve"> </w:t>
      </w:r>
      <w:bookmarkStart w:id="287" w:name="_Toc16062"/>
      <w:r>
        <w:rPr>
          <w:rFonts w:hint="eastAsia"/>
        </w:rPr>
        <w:t>本章小结</w:t>
      </w:r>
      <w:bookmarkEnd w:id="287"/>
    </w:p>
    <w:p w14:paraId="469ECDF4" w14:textId="71C4C6E5" w:rsidR="00067B30" w:rsidRDefault="0031372E">
      <w:pPr>
        <w:spacing w:line="500" w:lineRule="exact"/>
        <w:ind w:firstLine="420"/>
        <w:rPr>
          <w:sz w:val="24"/>
        </w:rPr>
      </w:pPr>
      <w:bookmarkStart w:id="288" w:name="_Toc14935"/>
      <w:r>
        <w:rPr>
          <w:rFonts w:cs="宋体" w:hint="eastAsia"/>
          <w:sz w:val="24"/>
          <w:lang w:bidi="ar"/>
        </w:rPr>
        <w:t>本章讨论了基于</w:t>
      </w:r>
      <w:r>
        <w:rPr>
          <w:sz w:val="24"/>
          <w:lang w:bidi="ar"/>
        </w:rPr>
        <w:t>Cesium</w:t>
      </w:r>
      <w:r>
        <w:rPr>
          <w:rFonts w:cs="宋体" w:hint="eastAsia"/>
          <w:sz w:val="24"/>
          <w:lang w:bidi="ar"/>
        </w:rPr>
        <w:t>的一个三维</w:t>
      </w:r>
      <w:r>
        <w:rPr>
          <w:sz w:val="24"/>
          <w:lang w:bidi="ar"/>
        </w:rPr>
        <w:t>WebGIS</w:t>
      </w:r>
      <w:r>
        <w:rPr>
          <w:rFonts w:cs="宋体" w:hint="eastAsia"/>
          <w:sz w:val="24"/>
          <w:lang w:bidi="ar"/>
        </w:rPr>
        <w:t>原型系统</w:t>
      </w:r>
      <w:ins w:id="289" w:author="zry" w:date="2017-05-25T15:49:00Z">
        <w:r w:rsidR="00705060">
          <w:rPr>
            <w:rFonts w:cs="宋体" w:hint="eastAsia"/>
            <w:sz w:val="24"/>
            <w:lang w:bidi="ar"/>
          </w:rPr>
          <w:t>平台</w:t>
        </w:r>
      </w:ins>
      <w:r>
        <w:rPr>
          <w:rFonts w:cs="宋体" w:hint="eastAsia"/>
          <w:sz w:val="24"/>
          <w:lang w:bidi="ar"/>
        </w:rPr>
        <w:t>的建设</w:t>
      </w:r>
      <w:del w:id="290" w:author="zry" w:date="2017-05-25T15:49:00Z">
        <w:r w:rsidDel="00705060">
          <w:rPr>
            <w:rFonts w:cs="宋体" w:hint="eastAsia"/>
            <w:sz w:val="24"/>
            <w:lang w:bidi="ar"/>
          </w:rPr>
          <w:delText>究</w:delText>
        </w:r>
      </w:del>
      <w:r>
        <w:rPr>
          <w:rFonts w:cs="宋体" w:hint="eastAsia"/>
          <w:sz w:val="24"/>
          <w:lang w:bidi="ar"/>
        </w:rPr>
        <w:t>目标、功能设计和整体技术构架。最终</w:t>
      </w:r>
      <w:del w:id="291" w:author="zry" w:date="2017-05-25T15:49:00Z">
        <w:r w:rsidDel="00705060">
          <w:rPr>
            <w:rFonts w:cs="宋体" w:hint="eastAsia"/>
            <w:sz w:val="24"/>
            <w:lang w:bidi="ar"/>
          </w:rPr>
          <w:delText>是要</w:delText>
        </w:r>
      </w:del>
      <w:r>
        <w:rPr>
          <w:rFonts w:cs="宋体" w:hint="eastAsia"/>
          <w:sz w:val="24"/>
          <w:lang w:bidi="ar"/>
        </w:rPr>
        <w:t>实现</w:t>
      </w:r>
      <w:ins w:id="292" w:author="zry" w:date="2017-05-25T15:50:00Z">
        <w:r w:rsidR="00705060">
          <w:rPr>
            <w:rFonts w:cs="宋体" w:hint="eastAsia"/>
            <w:sz w:val="24"/>
            <w:lang w:bidi="ar"/>
          </w:rPr>
          <w:t>的平台</w:t>
        </w:r>
      </w:ins>
      <w:r>
        <w:rPr>
          <w:rFonts w:cs="宋体" w:hint="eastAsia"/>
          <w:sz w:val="24"/>
          <w:lang w:bidi="ar"/>
        </w:rPr>
        <w:t>具备三维空间信息表达与分析能力、支持硬件加速、跨平台、易于扩展</w:t>
      </w:r>
      <w:del w:id="293" w:author="zry" w:date="2017-05-25T15:50:00Z">
        <w:r w:rsidDel="00705060">
          <w:rPr>
            <w:rFonts w:cs="宋体" w:hint="eastAsia"/>
            <w:sz w:val="24"/>
            <w:lang w:bidi="ar"/>
          </w:rPr>
          <w:delText>的三维</w:delText>
        </w:r>
        <w:r w:rsidDel="00705060">
          <w:rPr>
            <w:sz w:val="24"/>
            <w:lang w:bidi="ar"/>
          </w:rPr>
          <w:delText>WebGIS</w:delText>
        </w:r>
        <w:r w:rsidDel="00705060">
          <w:rPr>
            <w:rFonts w:cs="宋体" w:hint="eastAsia"/>
            <w:sz w:val="24"/>
            <w:lang w:bidi="ar"/>
          </w:rPr>
          <w:delText>工具性软件</w:delText>
        </w:r>
      </w:del>
      <w:r>
        <w:rPr>
          <w:rFonts w:cs="宋体" w:hint="eastAsia"/>
          <w:sz w:val="24"/>
          <w:lang w:bidi="ar"/>
        </w:rPr>
        <w:t>，</w:t>
      </w:r>
      <w:del w:id="294" w:author="zry" w:date="2017-05-25T15:50:00Z">
        <w:r w:rsidDel="00705060">
          <w:rPr>
            <w:rFonts w:cs="宋体" w:hint="eastAsia"/>
            <w:sz w:val="24"/>
            <w:lang w:bidi="ar"/>
          </w:rPr>
          <w:delText>实现</w:delText>
        </w:r>
      </w:del>
      <w:ins w:id="295" w:author="zry" w:date="2017-05-25T15:50:00Z">
        <w:r w:rsidR="00705060">
          <w:rPr>
            <w:rFonts w:cs="宋体" w:hint="eastAsia"/>
            <w:sz w:val="24"/>
            <w:lang w:bidi="ar"/>
          </w:rPr>
          <w:t>并</w:t>
        </w:r>
      </w:ins>
      <w:r>
        <w:rPr>
          <w:rFonts w:cs="宋体" w:hint="eastAsia"/>
          <w:sz w:val="24"/>
          <w:lang w:bidi="ar"/>
        </w:rPr>
        <w:t>对</w:t>
      </w:r>
      <w:r>
        <w:rPr>
          <w:sz w:val="24"/>
          <w:lang w:bidi="ar"/>
        </w:rPr>
        <w:t>ECNUGIS</w:t>
      </w:r>
      <w:r>
        <w:rPr>
          <w:rFonts w:cs="宋体" w:hint="eastAsia"/>
          <w:sz w:val="24"/>
          <w:lang w:bidi="ar"/>
        </w:rPr>
        <w:t>平台的功能扩展。</w:t>
      </w:r>
    </w:p>
    <w:p w14:paraId="554FE248" w14:textId="77777777" w:rsidR="00067B30" w:rsidRDefault="00067B30">
      <w:pPr>
        <w:rPr>
          <w:sz w:val="24"/>
          <w:lang w:bidi="ar"/>
        </w:rPr>
        <w:sectPr w:rsidR="00067B30">
          <w:headerReference w:type="default" r:id="rId64"/>
          <w:pgSz w:w="11906" w:h="16838"/>
          <w:pgMar w:top="1440" w:right="1800" w:bottom="1440" w:left="1800" w:header="851" w:footer="992" w:gutter="0"/>
          <w:cols w:space="720"/>
          <w:docGrid w:type="lines" w:linePitch="312"/>
        </w:sectPr>
      </w:pPr>
    </w:p>
    <w:p w14:paraId="74A8B96C" w14:textId="77777777" w:rsidR="00067B30" w:rsidRDefault="0031372E">
      <w:pPr>
        <w:pStyle w:val="1"/>
      </w:pPr>
      <w:r>
        <w:rPr>
          <w:rFonts w:hint="eastAsia"/>
        </w:rPr>
        <w:lastRenderedPageBreak/>
        <w:t>三维</w:t>
      </w:r>
      <w:r>
        <w:rPr>
          <w:rFonts w:ascii="Times New Roman" w:hAnsi="Times New Roman"/>
        </w:rPr>
        <w:t>WebGIS</w:t>
      </w:r>
      <w:r>
        <w:rPr>
          <w:rFonts w:hint="eastAsia"/>
        </w:rPr>
        <w:t>平台的实现</w:t>
      </w:r>
      <w:bookmarkEnd w:id="288"/>
    </w:p>
    <w:p w14:paraId="07DE5934" w14:textId="77777777" w:rsidR="00067B30" w:rsidRDefault="0031372E">
      <w:pPr>
        <w:spacing w:line="500" w:lineRule="exact"/>
        <w:ind w:firstLine="420"/>
        <w:rPr>
          <w:sz w:val="24"/>
        </w:rPr>
      </w:pPr>
      <w:r>
        <w:rPr>
          <w:rFonts w:cs="宋体" w:hint="eastAsia"/>
          <w:sz w:val="24"/>
          <w:lang w:bidi="ar"/>
        </w:rPr>
        <w:t>本章主要从动态矢量要素的获取与组织、</w:t>
      </w:r>
      <w:bookmarkStart w:id="296" w:name="OLE_LINK49"/>
      <w:r>
        <w:rPr>
          <w:rFonts w:cs="宋体" w:hint="eastAsia"/>
          <w:sz w:val="24"/>
          <w:lang w:bidi="ar"/>
        </w:rPr>
        <w:t>与统计数据关联、数据的加载与分组管理以及图层管理</w:t>
      </w:r>
      <w:bookmarkEnd w:id="296"/>
      <w:r>
        <w:rPr>
          <w:rFonts w:cs="宋体" w:hint="eastAsia"/>
          <w:sz w:val="24"/>
          <w:lang w:bidi="ar"/>
        </w:rPr>
        <w:t>等方面，讨论动态矢量要素三维可视化过程中，如何实现三维</w:t>
      </w:r>
      <w:r>
        <w:rPr>
          <w:sz w:val="24"/>
          <w:lang w:bidi="ar"/>
        </w:rPr>
        <w:t>WebGIS</w:t>
      </w:r>
      <w:r>
        <w:rPr>
          <w:rFonts w:cs="宋体" w:hint="eastAsia"/>
          <w:sz w:val="24"/>
          <w:lang w:bidi="ar"/>
        </w:rPr>
        <w:t>与</w:t>
      </w:r>
      <w:r>
        <w:rPr>
          <w:sz w:val="24"/>
          <w:lang w:bidi="ar"/>
        </w:rPr>
        <w:t>ECNUGIS</w:t>
      </w:r>
      <w:r>
        <w:rPr>
          <w:rFonts w:cs="宋体" w:hint="eastAsia"/>
          <w:sz w:val="24"/>
          <w:lang w:bidi="ar"/>
        </w:rPr>
        <w:t>平台进行对接。同时研究了地图标注实现使用到的关键技术，设计了交互式建模中关于三维模型数据进行读取、存储和管理技术。研究并实现了加载外部三维模型的技术。</w:t>
      </w:r>
    </w:p>
    <w:p w14:paraId="7810C1D4" w14:textId="77777777" w:rsidR="00067B30" w:rsidRDefault="0031372E">
      <w:pPr>
        <w:pStyle w:val="2"/>
        <w:spacing w:before="312" w:after="156"/>
      </w:pPr>
      <w:r>
        <w:rPr>
          <w:rFonts w:hint="eastAsia"/>
        </w:rPr>
        <w:t xml:space="preserve"> </w:t>
      </w:r>
      <w:bookmarkStart w:id="297" w:name="_Toc27502"/>
      <w:r>
        <w:rPr>
          <w:rFonts w:hint="eastAsia"/>
        </w:rPr>
        <w:t>动态矢量要素三维可视化</w:t>
      </w:r>
      <w:bookmarkEnd w:id="297"/>
    </w:p>
    <w:p w14:paraId="35E8ED15" w14:textId="77777777" w:rsidR="00067B30" w:rsidRDefault="0031372E">
      <w:pPr>
        <w:spacing w:line="500" w:lineRule="exact"/>
        <w:ind w:firstLine="420"/>
        <w:rPr>
          <w:sz w:val="24"/>
        </w:rPr>
      </w:pPr>
      <w:r>
        <w:rPr>
          <w:rFonts w:hint="eastAsia"/>
          <w:sz w:val="24"/>
        </w:rPr>
        <w:t>动态矢量要素的类型有多种，包括</w:t>
      </w:r>
      <w:r>
        <w:rPr>
          <w:rFonts w:hint="eastAsia"/>
          <w:sz w:val="24"/>
        </w:rPr>
        <w:t>JSON</w:t>
      </w:r>
      <w:r>
        <w:rPr>
          <w:rFonts w:hint="eastAsia"/>
          <w:sz w:val="24"/>
        </w:rPr>
        <w:t>、</w:t>
      </w:r>
      <w:r>
        <w:rPr>
          <w:rFonts w:hint="eastAsia"/>
          <w:sz w:val="24"/>
        </w:rPr>
        <w:t>TopoJSON</w:t>
      </w:r>
      <w:r>
        <w:rPr>
          <w:rFonts w:hint="eastAsia"/>
          <w:sz w:val="24"/>
        </w:rPr>
        <w:t>、</w:t>
      </w:r>
      <w:r>
        <w:rPr>
          <w:rFonts w:hint="eastAsia"/>
          <w:sz w:val="24"/>
        </w:rPr>
        <w:t>GeoJSON</w:t>
      </w:r>
      <w:r>
        <w:rPr>
          <w:rFonts w:hint="eastAsia"/>
          <w:sz w:val="24"/>
        </w:rPr>
        <w:t>、</w:t>
      </w:r>
      <w:r>
        <w:rPr>
          <w:rFonts w:hint="eastAsia"/>
          <w:sz w:val="24"/>
        </w:rPr>
        <w:t>KML</w:t>
      </w:r>
      <w:r>
        <w:rPr>
          <w:rFonts w:hint="eastAsia"/>
          <w:sz w:val="24"/>
        </w:rPr>
        <w:t>、</w:t>
      </w:r>
      <w:r>
        <w:rPr>
          <w:rFonts w:hint="eastAsia"/>
          <w:sz w:val="24"/>
        </w:rPr>
        <w:t>CZML</w:t>
      </w:r>
      <w:r>
        <w:rPr>
          <w:rFonts w:hint="eastAsia"/>
          <w:sz w:val="24"/>
        </w:rPr>
        <w:t>等。本平台在对不同数据格式的矢量要素可视化时，选取了对应数据格式的数据源对象对其进行加载或解析。例如</w:t>
      </w:r>
      <w:r>
        <w:rPr>
          <w:rFonts w:hint="eastAsia"/>
          <w:sz w:val="24"/>
        </w:rPr>
        <w:t>GeoJSON</w:t>
      </w:r>
      <w:r>
        <w:rPr>
          <w:rFonts w:hint="eastAsia"/>
          <w:sz w:val="24"/>
        </w:rPr>
        <w:t>格式矢量数据使用</w:t>
      </w:r>
      <w:r>
        <w:rPr>
          <w:rFonts w:hint="eastAsia"/>
          <w:sz w:val="24"/>
        </w:rPr>
        <w:t>Cesium.GeoJsonDataSource</w:t>
      </w:r>
      <w:r>
        <w:rPr>
          <w:rFonts w:hint="eastAsia"/>
          <w:sz w:val="24"/>
        </w:rPr>
        <w:t>对象解析，而</w:t>
      </w:r>
      <w:r>
        <w:rPr>
          <w:rFonts w:hint="eastAsia"/>
          <w:sz w:val="24"/>
        </w:rPr>
        <w:t>KML</w:t>
      </w:r>
      <w:r>
        <w:rPr>
          <w:rFonts w:hint="eastAsia"/>
          <w:sz w:val="24"/>
        </w:rPr>
        <w:t>格式矢量数据则需使用</w:t>
      </w:r>
      <w:r>
        <w:rPr>
          <w:rFonts w:hint="eastAsia"/>
          <w:sz w:val="24"/>
        </w:rPr>
        <w:t>Cesium.KmlDataSource</w:t>
      </w:r>
      <w:r>
        <w:rPr>
          <w:rFonts w:hint="eastAsia"/>
          <w:sz w:val="24"/>
        </w:rPr>
        <w:t>对象进行解析。</w:t>
      </w:r>
    </w:p>
    <w:p w14:paraId="43DC1D43" w14:textId="77777777" w:rsidR="00067B30" w:rsidRDefault="0031372E">
      <w:pPr>
        <w:spacing w:line="500" w:lineRule="exact"/>
        <w:ind w:firstLine="420"/>
        <w:rPr>
          <w:sz w:val="24"/>
        </w:rPr>
      </w:pPr>
      <w:r>
        <w:rPr>
          <w:rFonts w:hint="eastAsia"/>
          <w:sz w:val="24"/>
        </w:rPr>
        <w:t>加载矢量数据的方式有两种。一种是将数据以文件的形式保存在服务器端，创建相应格式的数据源对象后，调用其</w:t>
      </w:r>
      <w:r>
        <w:rPr>
          <w:rFonts w:hint="eastAsia"/>
          <w:sz w:val="24"/>
        </w:rPr>
        <w:t>loadUrl</w:t>
      </w:r>
      <w:r>
        <w:rPr>
          <w:rFonts w:hint="eastAsia"/>
          <w:sz w:val="24"/>
        </w:rPr>
        <w:t>方法将数据请求到前端，并对数据进行解析。另一种方法是使用</w:t>
      </w:r>
      <w:r>
        <w:rPr>
          <w:rFonts w:hint="eastAsia"/>
          <w:sz w:val="24"/>
        </w:rPr>
        <w:t>Ajax</w:t>
      </w:r>
      <w:r>
        <w:rPr>
          <w:rFonts w:hint="eastAsia"/>
          <w:sz w:val="24"/>
        </w:rPr>
        <w:t>技术获取矢量要素数据，并调用数据源对象的</w:t>
      </w:r>
      <w:r>
        <w:rPr>
          <w:rFonts w:hint="eastAsia"/>
          <w:sz w:val="24"/>
        </w:rPr>
        <w:t>load</w:t>
      </w:r>
      <w:r>
        <w:rPr>
          <w:rFonts w:hint="eastAsia"/>
          <w:sz w:val="24"/>
        </w:rPr>
        <w:t>方法解析矢量数据。</w:t>
      </w:r>
    </w:p>
    <w:p w14:paraId="6E5B7CFC" w14:textId="77777777" w:rsidR="00067B30" w:rsidRDefault="0031372E">
      <w:pPr>
        <w:spacing w:line="500" w:lineRule="exact"/>
        <w:ind w:firstLine="420"/>
        <w:rPr>
          <w:sz w:val="24"/>
        </w:rPr>
      </w:pPr>
      <w:r>
        <w:rPr>
          <w:rFonts w:hint="eastAsia"/>
          <w:sz w:val="24"/>
        </w:rPr>
        <w:t>本平台在进行动态矢量要素三维可视化时，结合实验室自主研发的</w:t>
      </w:r>
      <w:r>
        <w:rPr>
          <w:rFonts w:hint="eastAsia"/>
          <w:sz w:val="24"/>
        </w:rPr>
        <w:t>ECNUGIS Server</w:t>
      </w:r>
      <w:r>
        <w:rPr>
          <w:rFonts w:hint="eastAsia"/>
          <w:sz w:val="24"/>
        </w:rPr>
        <w:t>，通过它提供的要素服务接口返回</w:t>
      </w:r>
      <w:r>
        <w:rPr>
          <w:rFonts w:hint="eastAsia"/>
          <w:sz w:val="24"/>
        </w:rPr>
        <w:t>GeoJSON</w:t>
      </w:r>
      <w:r>
        <w:rPr>
          <w:rFonts w:hint="eastAsia"/>
          <w:sz w:val="24"/>
        </w:rPr>
        <w:t>格式的矢量数据，动态获取矢量要素集。使用场景的</w:t>
      </w:r>
      <w:r>
        <w:rPr>
          <w:rFonts w:hint="eastAsia"/>
          <w:sz w:val="24"/>
        </w:rPr>
        <w:t>viewer.dataSources.add</w:t>
      </w:r>
      <w:r>
        <w:rPr>
          <w:rFonts w:hint="eastAsia"/>
          <w:sz w:val="24"/>
        </w:rPr>
        <w:t>方法，将解析后的动态对象</w:t>
      </w:r>
      <w:r>
        <w:rPr>
          <w:rFonts w:hint="eastAsia"/>
          <w:sz w:val="24"/>
        </w:rPr>
        <w:t>DynamicObject</w:t>
      </w:r>
      <w:r>
        <w:rPr>
          <w:rFonts w:hint="eastAsia"/>
          <w:sz w:val="24"/>
        </w:rPr>
        <w:t>添加到场景中，实现要素的动态渲染。</w:t>
      </w:r>
    </w:p>
    <w:p w14:paraId="46D6D418" w14:textId="77777777" w:rsidR="00067B30" w:rsidRDefault="0031372E">
      <w:pPr>
        <w:pStyle w:val="3"/>
        <w:spacing w:before="312" w:after="156"/>
      </w:pPr>
      <w:r>
        <w:rPr>
          <w:rFonts w:hint="eastAsia"/>
        </w:rPr>
        <w:t xml:space="preserve"> </w:t>
      </w:r>
      <w:bookmarkStart w:id="298" w:name="_Toc23098"/>
      <w:r>
        <w:rPr>
          <w:rFonts w:hint="eastAsia"/>
        </w:rPr>
        <w:t>动态矢量要素的获取与组织</w:t>
      </w:r>
      <w:bookmarkEnd w:id="298"/>
    </w:p>
    <w:p w14:paraId="3A9382FF" w14:textId="77777777" w:rsidR="00067B30" w:rsidRDefault="0031372E">
      <w:pPr>
        <w:spacing w:line="500" w:lineRule="exact"/>
        <w:ind w:firstLine="420"/>
        <w:rPr>
          <w:sz w:val="24"/>
        </w:rPr>
      </w:pPr>
      <w:r>
        <w:rPr>
          <w:rFonts w:hint="eastAsia"/>
          <w:sz w:val="24"/>
        </w:rPr>
        <w:t xml:space="preserve">ECNUGIS </w:t>
      </w:r>
      <w:bookmarkStart w:id="299" w:name="OLE_LINK41"/>
      <w:r>
        <w:rPr>
          <w:rFonts w:hint="eastAsia"/>
          <w:sz w:val="24"/>
        </w:rPr>
        <w:t>Server</w:t>
      </w:r>
      <w:bookmarkEnd w:id="299"/>
      <w:r>
        <w:rPr>
          <w:rFonts w:hint="eastAsia"/>
          <w:sz w:val="24"/>
        </w:rPr>
        <w:t>的要素服务提供查询、修改、增加和删除矢量要素集的接口。本文使用要素服务的查询接口，指定查询条件获取对应的矢量要素数据，该接口返回</w:t>
      </w:r>
      <w:r>
        <w:rPr>
          <w:rFonts w:hint="eastAsia"/>
          <w:sz w:val="24"/>
        </w:rPr>
        <w:t>GeoJSON</w:t>
      </w:r>
      <w:r>
        <w:rPr>
          <w:rFonts w:hint="eastAsia"/>
          <w:sz w:val="24"/>
        </w:rPr>
        <w:t>格式的矢量要素集。为了减小网络数据的传输量，该平台对要素服务接口返回的数据做了进一步处理，使用差值法对矢量数据进行编码压</w:t>
      </w:r>
      <w:r>
        <w:rPr>
          <w:rFonts w:hint="eastAsia"/>
          <w:sz w:val="24"/>
        </w:rPr>
        <w:lastRenderedPageBreak/>
        <w:t>缩。</w:t>
      </w:r>
    </w:p>
    <w:p w14:paraId="48154827" w14:textId="77777777" w:rsidR="00067B30" w:rsidRDefault="0031372E">
      <w:pPr>
        <w:spacing w:line="500" w:lineRule="exact"/>
        <w:ind w:firstLine="420"/>
        <w:rPr>
          <w:sz w:val="24"/>
        </w:rPr>
      </w:pPr>
      <w:r>
        <w:rPr>
          <w:rFonts w:hint="eastAsia"/>
          <w:sz w:val="24"/>
        </w:rPr>
        <w:t>使用要素服务</w:t>
      </w:r>
      <w:r>
        <w:rPr>
          <w:rFonts w:hint="eastAsia"/>
          <w:sz w:val="24"/>
        </w:rPr>
        <w:t>WebFeature</w:t>
      </w:r>
      <w:r>
        <w:rPr>
          <w:rFonts w:hint="eastAsia"/>
          <w:sz w:val="24"/>
        </w:rPr>
        <w:t>接口，需设置查询参数，包括待查询矢量要素所在数据库名、矢量要素集名、过滤的筛选条件，并指定返回的数据格式为</w:t>
      </w:r>
      <w:r>
        <w:rPr>
          <w:rFonts w:hint="eastAsia"/>
          <w:sz w:val="24"/>
        </w:rPr>
        <w:t>GeoJSON</w:t>
      </w:r>
      <w:r>
        <w:rPr>
          <w:rFonts w:hint="eastAsia"/>
          <w:sz w:val="24"/>
        </w:rPr>
        <w:t>格式。返回的矢量要素集中包含了一个特征对象集合，该对象的类型为</w:t>
      </w:r>
      <w:r>
        <w:rPr>
          <w:rFonts w:hint="eastAsia"/>
          <w:sz w:val="24"/>
        </w:rPr>
        <w:t>FeatureCollection</w:t>
      </w:r>
      <w:r>
        <w:rPr>
          <w:rFonts w:hint="eastAsia"/>
          <w:sz w:val="24"/>
        </w:rPr>
        <w:t>，</w:t>
      </w:r>
      <w:r>
        <w:rPr>
          <w:rFonts w:hint="eastAsia"/>
          <w:sz w:val="24"/>
        </w:rPr>
        <w:t>features</w:t>
      </w:r>
      <w:r>
        <w:rPr>
          <w:rFonts w:hint="eastAsia"/>
          <w:sz w:val="24"/>
        </w:rPr>
        <w:t>属性则为多个特征对象组成的数组。每个特征对象就是一个要素，成员</w:t>
      </w:r>
      <w:r>
        <w:rPr>
          <w:rFonts w:hint="eastAsia"/>
          <w:sz w:val="24"/>
        </w:rPr>
        <w:t>type</w:t>
      </w:r>
      <w:r>
        <w:rPr>
          <w:rFonts w:hint="eastAsia"/>
          <w:sz w:val="24"/>
        </w:rPr>
        <w:t>表示该对象的类型；成员</w:t>
      </w:r>
      <w:r>
        <w:rPr>
          <w:rFonts w:hint="eastAsia"/>
          <w:sz w:val="24"/>
        </w:rPr>
        <w:t>geometry</w:t>
      </w:r>
      <w:r>
        <w:rPr>
          <w:rFonts w:hint="eastAsia"/>
          <w:sz w:val="24"/>
        </w:rPr>
        <w:t>包含了描述空间位置的信息；成员</w:t>
      </w:r>
      <w:r>
        <w:rPr>
          <w:rFonts w:hint="eastAsia"/>
          <w:sz w:val="24"/>
        </w:rPr>
        <w:t>properties</w:t>
      </w:r>
      <w:r>
        <w:rPr>
          <w:rFonts w:hint="eastAsia"/>
          <w:sz w:val="24"/>
        </w:rPr>
        <w:t>包含了要素的属性信息。还额外增加了用于数据解码的缩放系数</w:t>
      </w:r>
      <w:r>
        <w:rPr>
          <w:rFonts w:hint="eastAsia"/>
          <w:sz w:val="24"/>
        </w:rPr>
        <w:t>scale</w:t>
      </w:r>
      <w:r>
        <w:rPr>
          <w:rFonts w:hint="eastAsia"/>
          <w:sz w:val="24"/>
        </w:rPr>
        <w:t>和每个要素的坐标偏移量</w:t>
      </w:r>
      <w:r>
        <w:rPr>
          <w:rFonts w:hint="eastAsia"/>
          <w:sz w:val="24"/>
        </w:rPr>
        <w:t>encodeOffsets</w:t>
      </w:r>
      <w:r>
        <w:rPr>
          <w:rFonts w:hint="eastAsia"/>
          <w:sz w:val="24"/>
        </w:rPr>
        <w:t>。</w:t>
      </w:r>
    </w:p>
    <w:p w14:paraId="737DE000" w14:textId="77777777" w:rsidR="00067B30" w:rsidRDefault="0031372E">
      <w:pPr>
        <w:spacing w:line="500" w:lineRule="exact"/>
        <w:ind w:firstLine="420"/>
        <w:rPr>
          <w:sz w:val="24"/>
        </w:rPr>
      </w:pPr>
      <w:r>
        <w:rPr>
          <w:rFonts w:hint="eastAsia"/>
          <w:sz w:val="24"/>
        </w:rPr>
        <w:t>为了减小数据传输量，缩短</w:t>
      </w:r>
      <w:r>
        <w:rPr>
          <w:rFonts w:hint="eastAsia"/>
          <w:sz w:val="24"/>
        </w:rPr>
        <w:t>HTTP</w:t>
      </w:r>
      <w:r>
        <w:rPr>
          <w:rFonts w:hint="eastAsia"/>
          <w:sz w:val="24"/>
        </w:rPr>
        <w:t>请求的时间，</w:t>
      </w:r>
      <w:r>
        <w:rPr>
          <w:rFonts w:hint="eastAsia"/>
          <w:sz w:val="24"/>
        </w:rPr>
        <w:t>ECNUGIS Server</w:t>
      </w:r>
      <w:r>
        <w:rPr>
          <w:rFonts w:hint="eastAsia"/>
          <w:sz w:val="24"/>
        </w:rPr>
        <w:t>要素服务接口所返回的</w:t>
      </w:r>
      <w:r>
        <w:rPr>
          <w:rFonts w:hint="eastAsia"/>
          <w:sz w:val="24"/>
        </w:rPr>
        <w:t>GeoJSON</w:t>
      </w:r>
      <w:r>
        <w:rPr>
          <w:rFonts w:hint="eastAsia"/>
          <w:sz w:val="24"/>
        </w:rPr>
        <w:t>数据进过压缩处理，在使用数据前先对其进行解码处理。首先针对不同坐标系将每个坐标对的值以及坐标偏移量</w:t>
      </w:r>
      <w:r>
        <w:rPr>
          <w:rFonts w:hint="eastAsia"/>
          <w:sz w:val="24"/>
        </w:rPr>
        <w:t>encodeOffsets</w:t>
      </w:r>
      <w:r>
        <w:rPr>
          <w:rFonts w:hint="eastAsia"/>
          <w:sz w:val="24"/>
        </w:rPr>
        <w:t>都除以缩放比例</w:t>
      </w:r>
      <w:r>
        <w:rPr>
          <w:rFonts w:hint="eastAsia"/>
          <w:sz w:val="24"/>
        </w:rPr>
        <w:t>scale</w:t>
      </w:r>
      <w:r>
        <w:rPr>
          <w:rFonts w:hint="eastAsia"/>
          <w:sz w:val="24"/>
        </w:rPr>
        <w:t>。然后将处理后的坐标偏移量作为第一个点的坐标，其余点的坐标值设为该坐标值加上前一个点的坐标值。最后修改要素类型，点要素的类型都设置为</w:t>
      </w:r>
      <w:r>
        <w:rPr>
          <w:rFonts w:hint="eastAsia"/>
          <w:sz w:val="24"/>
        </w:rPr>
        <w:t>MultiPoint</w:t>
      </w:r>
      <w:r>
        <w:rPr>
          <w:rFonts w:hint="eastAsia"/>
          <w:sz w:val="24"/>
        </w:rPr>
        <w:t>，线要素的类型设置为</w:t>
      </w:r>
      <w:r>
        <w:rPr>
          <w:rFonts w:hint="eastAsia"/>
          <w:sz w:val="24"/>
        </w:rPr>
        <w:t>MultiLineString</w:t>
      </w:r>
      <w:r>
        <w:rPr>
          <w:rFonts w:hint="eastAsia"/>
          <w:sz w:val="24"/>
        </w:rPr>
        <w:t>，面要素类型设置为</w:t>
      </w:r>
      <w:r>
        <w:rPr>
          <w:rFonts w:hint="eastAsia"/>
          <w:sz w:val="24"/>
        </w:rPr>
        <w:t>Polygon</w:t>
      </w:r>
      <w:r>
        <w:rPr>
          <w:rFonts w:hint="eastAsia"/>
          <w:sz w:val="24"/>
        </w:rPr>
        <w:t>。</w:t>
      </w:r>
    </w:p>
    <w:p w14:paraId="3F07460D" w14:textId="77777777" w:rsidR="00067B30" w:rsidRDefault="0031372E">
      <w:pPr>
        <w:pStyle w:val="3"/>
        <w:spacing w:before="312" w:after="156"/>
      </w:pPr>
      <w:r>
        <w:rPr>
          <w:rFonts w:hint="eastAsia"/>
        </w:rPr>
        <w:t xml:space="preserve"> </w:t>
      </w:r>
      <w:bookmarkStart w:id="300" w:name="_Toc32403"/>
      <w:r>
        <w:rPr>
          <w:rFonts w:hint="eastAsia"/>
        </w:rPr>
        <w:t>统计数据与矢量要素数据关联</w:t>
      </w:r>
      <w:bookmarkEnd w:id="300"/>
    </w:p>
    <w:p w14:paraId="151749DA" w14:textId="77777777" w:rsidR="00067B30" w:rsidRDefault="0031372E">
      <w:pPr>
        <w:spacing w:line="500" w:lineRule="exact"/>
        <w:ind w:firstLine="420"/>
        <w:rPr>
          <w:sz w:val="24"/>
        </w:rPr>
      </w:pPr>
      <w:r>
        <w:rPr>
          <w:rFonts w:hint="eastAsia"/>
          <w:sz w:val="24"/>
        </w:rPr>
        <w:t>大量的统计数据并不包含坐标位置信息。对于没有地理空间信息的统计数据，将其与具有地理空间位置信息的数据进行关联，作为矢量要素三维可视化的数据源，显得尤为重要。因此平台实现了统计数据与矢量要素数据的关联。首先确定作为提供地理坐标位置信息的矢量要素集，以及用来对数据进行关联的字段。将该字段与统计数据中包含的表征地理信息的字段进行关联。并将关联关系存储在数据库中，数据关联操作是在</w:t>
      </w:r>
      <w:r>
        <w:rPr>
          <w:rFonts w:hint="eastAsia"/>
          <w:sz w:val="24"/>
        </w:rPr>
        <w:t>ECNUGIS</w:t>
      </w:r>
      <w:r>
        <w:rPr>
          <w:rFonts w:hint="eastAsia"/>
          <w:sz w:val="24"/>
        </w:rPr>
        <w:t>平台中完成的。</w:t>
      </w:r>
    </w:p>
    <w:p w14:paraId="3978DD9A" w14:textId="77777777" w:rsidR="00067B30" w:rsidRDefault="0031372E">
      <w:pPr>
        <w:spacing w:line="500" w:lineRule="exact"/>
        <w:ind w:firstLine="420"/>
        <w:rPr>
          <w:sz w:val="24"/>
        </w:rPr>
      </w:pPr>
      <w:r>
        <w:rPr>
          <w:rFonts w:hint="eastAsia"/>
          <w:sz w:val="24"/>
        </w:rPr>
        <w:t>将统计数据作为三维可视化数据源时，查找该地图空间中包含的已关联的表格数据信息。针对每个表格信息，使用</w:t>
      </w:r>
      <w:r>
        <w:rPr>
          <w:rFonts w:hint="eastAsia"/>
          <w:sz w:val="24"/>
        </w:rPr>
        <w:t>ECNUGIS Server</w:t>
      </w:r>
      <w:r>
        <w:rPr>
          <w:rFonts w:hint="eastAsia"/>
          <w:sz w:val="24"/>
        </w:rPr>
        <w:t>的数据库服务接口</w:t>
      </w:r>
      <w:r>
        <w:rPr>
          <w:rFonts w:hint="eastAsia"/>
          <w:sz w:val="24"/>
        </w:rPr>
        <w:t>WebSQL</w:t>
      </w:r>
      <w:r>
        <w:rPr>
          <w:rFonts w:hint="eastAsia"/>
          <w:sz w:val="24"/>
        </w:rPr>
        <w:t>提供的查询功能请求表格数据，最终以</w:t>
      </w:r>
      <w:r>
        <w:rPr>
          <w:rFonts w:hint="eastAsia"/>
          <w:sz w:val="24"/>
        </w:rPr>
        <w:t>JSON</w:t>
      </w:r>
      <w:r>
        <w:rPr>
          <w:rFonts w:hint="eastAsia"/>
          <w:sz w:val="24"/>
        </w:rPr>
        <w:t>格式将表格数据请求到前端。</w:t>
      </w:r>
    </w:p>
    <w:p w14:paraId="6CDA39A1" w14:textId="77777777" w:rsidR="00067B30" w:rsidRDefault="0031372E">
      <w:pPr>
        <w:spacing w:line="500" w:lineRule="exact"/>
        <w:ind w:firstLine="420"/>
        <w:rPr>
          <w:sz w:val="24"/>
        </w:rPr>
      </w:pPr>
      <w:r>
        <w:rPr>
          <w:rFonts w:hint="eastAsia"/>
          <w:sz w:val="24"/>
        </w:rPr>
        <w:t>表格数据三维可视化之前，需利用表格的关联字段与相对应的矢量要素集进</w:t>
      </w:r>
      <w:r>
        <w:rPr>
          <w:rFonts w:hint="eastAsia"/>
          <w:sz w:val="24"/>
        </w:rPr>
        <w:lastRenderedPageBreak/>
        <w:t>行地理位置映射。遍历要素集，查找到表格数据集合中与要素表数据相匹配的记录。若存在匹配项，则将该记录中的所有数据保存到矢量要素的</w:t>
      </w:r>
      <w:r>
        <w:rPr>
          <w:rFonts w:hint="eastAsia"/>
          <w:sz w:val="24"/>
        </w:rPr>
        <w:t>properties</w:t>
      </w:r>
      <w:r>
        <w:rPr>
          <w:rFonts w:hint="eastAsia"/>
          <w:sz w:val="24"/>
        </w:rPr>
        <w:t>属性中；若不存在，则将值设置为默认值，供矢量要素三维可视化使用。实现代码如下：</w:t>
      </w:r>
    </w:p>
    <w:p w14:paraId="0AE1C9C8" w14:textId="77777777" w:rsidR="00067B30" w:rsidRDefault="0031372E">
      <w:pPr>
        <w:spacing w:line="500" w:lineRule="exact"/>
        <w:ind w:firstLine="420"/>
        <w:rPr>
          <w:sz w:val="24"/>
        </w:rPr>
      </w:pPr>
      <w:r>
        <w:rPr>
          <w:rFonts w:hint="eastAsia"/>
          <w:sz w:val="24"/>
        </w:rPr>
        <w:t>geojson.features.forEach(function(feature){</w:t>
      </w:r>
    </w:p>
    <w:p w14:paraId="1306AD8A" w14:textId="77777777" w:rsidR="00067B30" w:rsidRDefault="0031372E">
      <w:pPr>
        <w:spacing w:line="500" w:lineRule="exact"/>
        <w:ind w:firstLine="420"/>
        <w:rPr>
          <w:sz w:val="24"/>
        </w:rPr>
      </w:pPr>
      <w:r>
        <w:rPr>
          <w:rFonts w:hint="eastAsia"/>
          <w:sz w:val="24"/>
        </w:rPr>
        <w:tab/>
        <w:t>var relValue = feature.properties[refinfo.ftsfld];</w:t>
      </w:r>
    </w:p>
    <w:p w14:paraId="023C3D3C" w14:textId="77777777" w:rsidR="00067B30" w:rsidRDefault="0031372E">
      <w:pPr>
        <w:spacing w:line="500" w:lineRule="exact"/>
        <w:ind w:firstLine="420"/>
        <w:rPr>
          <w:sz w:val="24"/>
        </w:rPr>
      </w:pPr>
      <w:r>
        <w:rPr>
          <w:rFonts w:hint="eastAsia"/>
          <w:sz w:val="24"/>
        </w:rPr>
        <w:tab/>
        <w:t xml:space="preserve">var relArr = msg.find(function(record){ </w:t>
      </w:r>
    </w:p>
    <w:p w14:paraId="5C05DFD1" w14:textId="77777777" w:rsidR="00067B30" w:rsidRDefault="0031372E">
      <w:pPr>
        <w:spacing w:line="500" w:lineRule="exact"/>
        <w:ind w:firstLine="420"/>
        <w:rPr>
          <w:sz w:val="24"/>
        </w:rPr>
      </w:pPr>
      <w:r>
        <w:rPr>
          <w:rFonts w:hint="eastAsia"/>
          <w:sz w:val="24"/>
        </w:rPr>
        <w:tab/>
      </w:r>
      <w:r>
        <w:rPr>
          <w:rFonts w:hint="eastAsia"/>
          <w:sz w:val="24"/>
        </w:rPr>
        <w:tab/>
        <w:t>return record[refinfo.relfld] == relValue;</w:t>
      </w:r>
    </w:p>
    <w:p w14:paraId="68683788" w14:textId="77777777" w:rsidR="00067B30" w:rsidRDefault="0031372E">
      <w:pPr>
        <w:spacing w:line="500" w:lineRule="exact"/>
        <w:ind w:firstLine="420"/>
        <w:rPr>
          <w:sz w:val="24"/>
        </w:rPr>
      </w:pPr>
      <w:r>
        <w:rPr>
          <w:rFonts w:hint="eastAsia"/>
          <w:sz w:val="24"/>
        </w:rPr>
        <w:tab/>
        <w:t>});</w:t>
      </w:r>
    </w:p>
    <w:p w14:paraId="01274EC0" w14:textId="77777777" w:rsidR="00067B30" w:rsidRDefault="0031372E">
      <w:pPr>
        <w:spacing w:line="500" w:lineRule="exact"/>
        <w:ind w:firstLine="420"/>
        <w:rPr>
          <w:sz w:val="24"/>
        </w:rPr>
      </w:pPr>
      <w:r>
        <w:rPr>
          <w:rFonts w:hint="eastAsia"/>
          <w:sz w:val="24"/>
        </w:rPr>
        <w:tab/>
        <w:t>for(var key in msg[0]){</w:t>
      </w:r>
    </w:p>
    <w:p w14:paraId="5C04D645" w14:textId="77777777" w:rsidR="00067B30" w:rsidRDefault="0031372E">
      <w:pPr>
        <w:spacing w:line="500" w:lineRule="exact"/>
        <w:ind w:firstLine="420"/>
        <w:rPr>
          <w:sz w:val="24"/>
        </w:rPr>
      </w:pPr>
      <w:r>
        <w:rPr>
          <w:rFonts w:hint="eastAsia"/>
          <w:sz w:val="24"/>
        </w:rPr>
        <w:tab/>
      </w:r>
      <w:r>
        <w:rPr>
          <w:rFonts w:hint="eastAsia"/>
          <w:sz w:val="24"/>
        </w:rPr>
        <w:tab/>
        <w:t>feature.properties[key] = relArr ? relArr[key] + '' : '0';</w:t>
      </w:r>
    </w:p>
    <w:p w14:paraId="409CE996" w14:textId="77777777" w:rsidR="00067B30" w:rsidRDefault="0031372E">
      <w:pPr>
        <w:spacing w:line="500" w:lineRule="exact"/>
        <w:ind w:left="420" w:firstLine="420"/>
        <w:rPr>
          <w:sz w:val="24"/>
        </w:rPr>
      </w:pPr>
      <w:r>
        <w:rPr>
          <w:rFonts w:hint="eastAsia"/>
          <w:sz w:val="24"/>
        </w:rPr>
        <w:t>}</w:t>
      </w:r>
    </w:p>
    <w:p w14:paraId="5EBA0099" w14:textId="77777777" w:rsidR="00067B30" w:rsidRDefault="0031372E">
      <w:pPr>
        <w:spacing w:line="500" w:lineRule="exact"/>
        <w:ind w:firstLine="420"/>
        <w:rPr>
          <w:sz w:val="24"/>
        </w:rPr>
      </w:pPr>
      <w:r>
        <w:rPr>
          <w:rFonts w:hint="eastAsia"/>
          <w:sz w:val="24"/>
        </w:rPr>
        <w:t>});</w:t>
      </w:r>
    </w:p>
    <w:p w14:paraId="20B5D702" w14:textId="77777777" w:rsidR="00067B30" w:rsidRDefault="0031372E">
      <w:pPr>
        <w:pStyle w:val="3"/>
        <w:spacing w:before="312" w:after="156"/>
      </w:pPr>
      <w:r>
        <w:rPr>
          <w:rFonts w:hint="eastAsia"/>
        </w:rPr>
        <w:t xml:space="preserve"> </w:t>
      </w:r>
      <w:bookmarkStart w:id="301" w:name="_Toc6785"/>
      <w:r>
        <w:rPr>
          <w:rFonts w:hint="eastAsia"/>
        </w:rPr>
        <w:t>数据加载及分组管理</w:t>
      </w:r>
      <w:bookmarkEnd w:id="301"/>
    </w:p>
    <w:p w14:paraId="7B063101" w14:textId="77777777" w:rsidR="00067B30" w:rsidRDefault="0031372E">
      <w:pPr>
        <w:spacing w:line="500" w:lineRule="exact"/>
        <w:ind w:firstLine="420"/>
        <w:rPr>
          <w:sz w:val="24"/>
        </w:rPr>
      </w:pPr>
      <w:r>
        <w:rPr>
          <w:rFonts w:hint="eastAsia"/>
          <w:sz w:val="24"/>
        </w:rPr>
        <w:t>每一种格式的矢量数据都有对应的数据源对象用来解析数据，并将静态数据转换为三维渲染场景中需要的动态对象数据。获取到</w:t>
      </w:r>
      <w:r>
        <w:rPr>
          <w:rFonts w:hint="eastAsia"/>
          <w:sz w:val="24"/>
        </w:rPr>
        <w:t>GeoJSON</w:t>
      </w:r>
      <w:r>
        <w:rPr>
          <w:rFonts w:hint="eastAsia"/>
          <w:sz w:val="24"/>
        </w:rPr>
        <w:t>数据后，使用</w:t>
      </w:r>
      <w:r>
        <w:rPr>
          <w:rFonts w:hint="eastAsia"/>
          <w:sz w:val="24"/>
        </w:rPr>
        <w:t>GeoJsonDataSource</w:t>
      </w:r>
      <w:r>
        <w:rPr>
          <w:rFonts w:hint="eastAsia"/>
          <w:sz w:val="24"/>
        </w:rPr>
        <w:t>对象的</w:t>
      </w:r>
      <w:r>
        <w:rPr>
          <w:rFonts w:hint="eastAsia"/>
          <w:sz w:val="24"/>
        </w:rPr>
        <w:t>load</w:t>
      </w:r>
      <w:r>
        <w:rPr>
          <w:rFonts w:hint="eastAsia"/>
          <w:sz w:val="24"/>
        </w:rPr>
        <w:t>方法，按照</w:t>
      </w:r>
      <w:r>
        <w:rPr>
          <w:rFonts w:hint="eastAsia"/>
          <w:sz w:val="24"/>
        </w:rPr>
        <w:t>GeoJSON</w:t>
      </w:r>
      <w:r>
        <w:rPr>
          <w:rFonts w:hint="eastAsia"/>
          <w:sz w:val="24"/>
        </w:rPr>
        <w:t>的层次对数据进行解析。并在</w:t>
      </w:r>
      <w:r>
        <w:rPr>
          <w:rFonts w:hint="eastAsia"/>
          <w:sz w:val="24"/>
        </w:rPr>
        <w:t>GeoJsonDataSource</w:t>
      </w:r>
      <w:r>
        <w:rPr>
          <w:rFonts w:hint="eastAsia"/>
          <w:sz w:val="24"/>
        </w:rPr>
        <w:t>对象的</w:t>
      </w:r>
      <w:r>
        <w:rPr>
          <w:rFonts w:hint="eastAsia"/>
          <w:sz w:val="24"/>
        </w:rPr>
        <w:t>DynamicObjectCollection</w:t>
      </w:r>
      <w:r>
        <w:rPr>
          <w:rFonts w:hint="eastAsia"/>
          <w:sz w:val="24"/>
        </w:rPr>
        <w:t>成员中添加所创建的动态对象，并设置其位置及样式。解析完成后，利用</w:t>
      </w:r>
      <w:r>
        <w:rPr>
          <w:rFonts w:hint="eastAsia"/>
          <w:sz w:val="24"/>
        </w:rPr>
        <w:t>viewer.dataSources.add</w:t>
      </w:r>
      <w:r>
        <w:rPr>
          <w:rFonts w:hint="eastAsia"/>
          <w:sz w:val="24"/>
        </w:rPr>
        <w:t>方法将处理的结果加载到三维场景的数据源集合中。因此场景实时渲染时能够显示矢量要素集，实现了矢量数据的三维可视化。代码如下：</w:t>
      </w:r>
    </w:p>
    <w:p w14:paraId="3792E5EE" w14:textId="77777777" w:rsidR="00067B30" w:rsidRDefault="0031372E">
      <w:pPr>
        <w:spacing w:line="500" w:lineRule="exact"/>
        <w:ind w:firstLine="420"/>
        <w:rPr>
          <w:sz w:val="24"/>
        </w:rPr>
      </w:pPr>
      <w:r>
        <w:rPr>
          <w:rFonts w:hint="eastAsia"/>
          <w:sz w:val="24"/>
        </w:rPr>
        <w:t xml:space="preserve">  </w:t>
      </w:r>
      <w:r>
        <w:rPr>
          <w:rFonts w:hint="eastAsia"/>
          <w:sz w:val="24"/>
        </w:rPr>
        <w:tab/>
        <w:t xml:space="preserve"> var promise = Cesium.GeoJsonDataSource.load(geojson);</w:t>
      </w:r>
    </w:p>
    <w:p w14:paraId="198BAAF6" w14:textId="77777777" w:rsidR="00067B30" w:rsidRDefault="0031372E">
      <w:pPr>
        <w:spacing w:line="500" w:lineRule="exact"/>
        <w:ind w:firstLine="420"/>
        <w:rPr>
          <w:sz w:val="24"/>
        </w:rPr>
      </w:pPr>
      <w:r>
        <w:rPr>
          <w:rFonts w:hint="eastAsia"/>
          <w:sz w:val="24"/>
        </w:rPr>
        <w:t xml:space="preserve">  </w:t>
      </w:r>
      <w:r>
        <w:rPr>
          <w:rFonts w:hint="eastAsia"/>
          <w:sz w:val="24"/>
        </w:rPr>
        <w:tab/>
        <w:t xml:space="preserve"> promise.then(function(dataSource) {</w:t>
      </w:r>
    </w:p>
    <w:p w14:paraId="1E2A6E7E" w14:textId="77777777" w:rsidR="00067B30" w:rsidRDefault="0031372E">
      <w:pPr>
        <w:spacing w:line="500" w:lineRule="exact"/>
        <w:ind w:firstLine="420"/>
        <w:rPr>
          <w:sz w:val="24"/>
        </w:rPr>
      </w:pPr>
      <w:r>
        <w:rPr>
          <w:rFonts w:hint="eastAsia"/>
          <w:sz w:val="24"/>
        </w:rPr>
        <w:t xml:space="preserve">      </w:t>
      </w:r>
      <w:r>
        <w:rPr>
          <w:rFonts w:hint="eastAsia"/>
          <w:sz w:val="24"/>
        </w:rPr>
        <w:tab/>
        <w:t>viewer.dataSources.add(dataSource);</w:t>
      </w:r>
    </w:p>
    <w:p w14:paraId="5CDDAA6B" w14:textId="77777777" w:rsidR="00067B30" w:rsidRDefault="0031372E">
      <w:pPr>
        <w:spacing w:line="500" w:lineRule="exact"/>
        <w:ind w:firstLine="420"/>
        <w:rPr>
          <w:sz w:val="24"/>
        </w:rPr>
      </w:pPr>
      <w:r>
        <w:rPr>
          <w:rFonts w:hint="eastAsia"/>
          <w:sz w:val="24"/>
        </w:rPr>
        <w:t xml:space="preserve">  </w:t>
      </w:r>
      <w:r>
        <w:rPr>
          <w:rFonts w:hint="eastAsia"/>
          <w:sz w:val="24"/>
        </w:rPr>
        <w:tab/>
        <w:t xml:space="preserve"> }.otherwise(function(error) {</w:t>
      </w:r>
    </w:p>
    <w:p w14:paraId="3EDFB21F" w14:textId="77777777" w:rsidR="00067B30" w:rsidRDefault="0031372E">
      <w:pPr>
        <w:spacing w:line="500" w:lineRule="exact"/>
        <w:ind w:firstLine="420"/>
        <w:rPr>
          <w:sz w:val="24"/>
        </w:rPr>
      </w:pPr>
      <w:r>
        <w:rPr>
          <w:rFonts w:hint="eastAsia"/>
          <w:sz w:val="24"/>
        </w:rPr>
        <w:t xml:space="preserve">      </w:t>
      </w:r>
      <w:r>
        <w:rPr>
          <w:rFonts w:hint="eastAsia"/>
          <w:sz w:val="24"/>
        </w:rPr>
        <w:tab/>
        <w:t>console.warn(error);</w:t>
      </w:r>
    </w:p>
    <w:p w14:paraId="26C134A4" w14:textId="77777777" w:rsidR="00067B30" w:rsidRDefault="0031372E">
      <w:pPr>
        <w:spacing w:line="500" w:lineRule="exact"/>
        <w:ind w:firstLine="420"/>
        <w:rPr>
          <w:sz w:val="24"/>
        </w:rPr>
      </w:pPr>
      <w:r>
        <w:rPr>
          <w:rFonts w:hint="eastAsia"/>
          <w:sz w:val="24"/>
        </w:rPr>
        <w:t xml:space="preserve">    });</w:t>
      </w:r>
    </w:p>
    <w:p w14:paraId="5D0D4833" w14:textId="77777777" w:rsidR="00067B30" w:rsidRDefault="0031372E">
      <w:pPr>
        <w:spacing w:line="500" w:lineRule="exact"/>
        <w:ind w:firstLine="420"/>
        <w:rPr>
          <w:sz w:val="24"/>
        </w:rPr>
      </w:pPr>
      <w:r>
        <w:rPr>
          <w:rFonts w:hint="eastAsia"/>
          <w:sz w:val="24"/>
        </w:rPr>
        <w:lastRenderedPageBreak/>
        <w:t>根据矢量要素的几何类型，动态创建每种类型对应的实体对象，并根据矢量对象的属性设置实体对象的位置及样式等信息，最后添加到场景</w:t>
      </w:r>
      <w:r>
        <w:rPr>
          <w:rFonts w:hint="eastAsia"/>
          <w:sz w:val="24"/>
        </w:rPr>
        <w:t>viewer.</w:t>
      </w:r>
      <w:r>
        <w:rPr>
          <w:sz w:val="24"/>
        </w:rPr>
        <w:t>scene</w:t>
      </w:r>
      <w:r>
        <w:rPr>
          <w:rFonts w:hint="eastAsia"/>
          <w:sz w:val="24"/>
        </w:rPr>
        <w:t>的</w:t>
      </w:r>
      <w:r>
        <w:rPr>
          <w:rFonts w:hint="eastAsia"/>
          <w:sz w:val="24"/>
        </w:rPr>
        <w:t>PrimitiveCollection</w:t>
      </w:r>
      <w:r>
        <w:rPr>
          <w:rFonts w:hint="eastAsia"/>
          <w:sz w:val="24"/>
        </w:rPr>
        <w:t>属性中。</w:t>
      </w:r>
      <w:r>
        <w:rPr>
          <w:rFonts w:hint="eastAsia"/>
          <w:sz w:val="24"/>
        </w:rPr>
        <w:t>Cesium</w:t>
      </w:r>
      <w:r>
        <w:rPr>
          <w:rFonts w:hint="eastAsia"/>
          <w:sz w:val="24"/>
        </w:rPr>
        <w:t>对</w:t>
      </w:r>
      <w:r>
        <w:rPr>
          <w:rFonts w:hint="eastAsia"/>
          <w:sz w:val="24"/>
        </w:rPr>
        <w:t>Point</w:t>
      </w:r>
      <w:r>
        <w:rPr>
          <w:rFonts w:hint="eastAsia"/>
          <w:sz w:val="24"/>
        </w:rPr>
        <w:t>类型及</w:t>
      </w:r>
      <w:r>
        <w:rPr>
          <w:rFonts w:hint="eastAsia"/>
          <w:sz w:val="24"/>
        </w:rPr>
        <w:t>MultiPoint</w:t>
      </w:r>
      <w:r>
        <w:rPr>
          <w:rFonts w:hint="eastAsia"/>
          <w:sz w:val="24"/>
        </w:rPr>
        <w:t>类型的点状几何要素，利用</w:t>
      </w:r>
      <w:r>
        <w:rPr>
          <w:rFonts w:hint="eastAsia"/>
          <w:sz w:val="24"/>
        </w:rPr>
        <w:t>Billboard</w:t>
      </w:r>
      <w:r>
        <w:rPr>
          <w:rFonts w:hint="eastAsia"/>
          <w:sz w:val="24"/>
        </w:rPr>
        <w:t>可视化类创建公告牌实体对象。对于</w:t>
      </w:r>
      <w:r>
        <w:rPr>
          <w:rFonts w:hint="eastAsia"/>
          <w:sz w:val="24"/>
        </w:rPr>
        <w:t>LineString</w:t>
      </w:r>
      <w:r>
        <w:rPr>
          <w:rFonts w:hint="eastAsia"/>
          <w:sz w:val="24"/>
        </w:rPr>
        <w:t>类型及</w:t>
      </w:r>
      <w:r>
        <w:rPr>
          <w:rFonts w:hint="eastAsia"/>
          <w:sz w:val="24"/>
        </w:rPr>
        <w:t>MultiLineString</w:t>
      </w:r>
      <w:r>
        <w:rPr>
          <w:rFonts w:hint="eastAsia"/>
          <w:sz w:val="24"/>
        </w:rPr>
        <w:t>类型的线状几何要素，使用</w:t>
      </w:r>
      <w:r>
        <w:rPr>
          <w:rFonts w:hint="eastAsia"/>
          <w:sz w:val="24"/>
        </w:rPr>
        <w:t>Polyline</w:t>
      </w:r>
      <w:r>
        <w:rPr>
          <w:rFonts w:hint="eastAsia"/>
          <w:sz w:val="24"/>
        </w:rPr>
        <w:t>可视化类创建线要素实体对象。对于</w:t>
      </w:r>
      <w:r>
        <w:rPr>
          <w:rFonts w:hint="eastAsia"/>
          <w:sz w:val="24"/>
        </w:rPr>
        <w:t>Polygon</w:t>
      </w:r>
      <w:r>
        <w:rPr>
          <w:rFonts w:hint="eastAsia"/>
          <w:sz w:val="24"/>
        </w:rPr>
        <w:t>类型的面状要素，则使用</w:t>
      </w:r>
      <w:r>
        <w:rPr>
          <w:rFonts w:hint="eastAsia"/>
          <w:sz w:val="24"/>
        </w:rPr>
        <w:t>Polygon</w:t>
      </w:r>
      <w:r>
        <w:rPr>
          <w:rFonts w:hint="eastAsia"/>
          <w:sz w:val="24"/>
        </w:rPr>
        <w:t>可视化类创建面实体对象。</w:t>
      </w:r>
    </w:p>
    <w:p w14:paraId="6197B773" w14:textId="77777777" w:rsidR="00067B30" w:rsidRDefault="0031372E">
      <w:pPr>
        <w:spacing w:line="500" w:lineRule="exact"/>
        <w:ind w:firstLine="420"/>
        <w:rPr>
          <w:sz w:val="24"/>
        </w:rPr>
      </w:pPr>
      <w:r>
        <w:rPr>
          <w:rFonts w:hint="eastAsia"/>
          <w:sz w:val="24"/>
        </w:rPr>
        <w:t>此时矢量要素集已加载到地球球体上，但是由于所创建的实体对象颜色都采用同一颜色，不同实体之间不易区分。并且没有将矢量要素的信息用实体的外观，如高度、宽度等手段表现出来，公告牌只能表示点的位置信息，而线要素及面要素则都是紧贴球面，高度为</w:t>
      </w:r>
      <w:r>
        <w:rPr>
          <w:rFonts w:hint="eastAsia"/>
          <w:sz w:val="24"/>
        </w:rPr>
        <w:t>0</w:t>
      </w:r>
      <w:r>
        <w:rPr>
          <w:rFonts w:hint="eastAsia"/>
          <w:sz w:val="24"/>
        </w:rPr>
        <w:t>。</w:t>
      </w:r>
    </w:p>
    <w:p w14:paraId="14659856" w14:textId="77777777" w:rsidR="00067B30" w:rsidRDefault="0031372E">
      <w:pPr>
        <w:spacing w:line="500" w:lineRule="exact"/>
        <w:ind w:firstLine="420"/>
        <w:rPr>
          <w:sz w:val="24"/>
        </w:rPr>
      </w:pPr>
      <w:r>
        <w:rPr>
          <w:rFonts w:hint="eastAsia"/>
          <w:sz w:val="24"/>
        </w:rPr>
        <w:t>为了更加直观的展示矢量数据，对实体对象做进一步的改进：第一步是为实体对象赋颜色，根据属性值计算实体的颜色，创建颜色对象后将其设置为实体对象的</w:t>
      </w:r>
      <w:r>
        <w:rPr>
          <w:rFonts w:hint="eastAsia"/>
          <w:sz w:val="24"/>
        </w:rPr>
        <w:t>material</w:t>
      </w:r>
      <w:r>
        <w:rPr>
          <w:rFonts w:hint="eastAsia"/>
          <w:sz w:val="24"/>
        </w:rPr>
        <w:t>属性。第二步是根据不同类型的矢量数据修改其对应的实体，使其更具有表现力。针对点状要素，不使用默认的公告牌可视化类，而将其改为可赋半径、高度值的柱状实体可视化类，通过几何特征直观地表现属性信息特征。实体半径及高度是根据属性值的大小计算得到的，以高度计算为例。首先查找到属性值中的最大值，将包含最大值的实体要素的高度设置为一个固定高度，不同坐标系拥有的固定高度不同。然后计算每个实体的高度，将要素的属性值与最大值的比例乘以对应坐标系的固定高度。对于线状要素，将对应的可视化实体类改为墙体可视化类，采用类似上述的方法设置墙体的高度属性</w:t>
      </w:r>
      <w:r>
        <w:rPr>
          <w:rFonts w:hint="eastAsia"/>
          <w:sz w:val="24"/>
        </w:rPr>
        <w:t>maximumHeights</w:t>
      </w:r>
      <w:r>
        <w:rPr>
          <w:rFonts w:hint="eastAsia"/>
          <w:sz w:val="24"/>
        </w:rPr>
        <w:t>。面状要素不改变表现的实体类，而是对每一个实体对象设置</w:t>
      </w:r>
      <w:r>
        <w:rPr>
          <w:rFonts w:hint="eastAsia"/>
          <w:sz w:val="24"/>
        </w:rPr>
        <w:t>extrudedHeight</w:t>
      </w:r>
      <w:r>
        <w:rPr>
          <w:rFonts w:hint="eastAsia"/>
          <w:sz w:val="24"/>
        </w:rPr>
        <w:t>属性，改变实体的高度。</w:t>
      </w:r>
    </w:p>
    <w:p w14:paraId="1891E1C1" w14:textId="77777777" w:rsidR="00067B30" w:rsidRDefault="0031372E">
      <w:pPr>
        <w:spacing w:line="500" w:lineRule="exact"/>
        <w:ind w:firstLine="420"/>
        <w:rPr>
          <w:sz w:val="24"/>
        </w:rPr>
      </w:pPr>
      <w:r>
        <w:rPr>
          <w:rFonts w:hint="eastAsia"/>
          <w:sz w:val="24"/>
        </w:rPr>
        <w:t>标注能够使用户更加方便的查看矢量要素数据。在该模块中也为每个实体对象添加了地图标注，标注的位置随实体高度的改变而变化，并且根据地图的缩放级别控制标注的显示及透明度。另外还设计了控制地图标注显隐的开关，提高了用户对系统的可控性，也增强了系统的交互性。添加地图标注首先要计算标注的位置及高度。点要素较为简单，位置即为对应实体对象的坐标值，高度为对应实</w:t>
      </w:r>
      <w:r>
        <w:rPr>
          <w:rFonts w:hint="eastAsia"/>
          <w:sz w:val="24"/>
        </w:rPr>
        <w:lastRenderedPageBreak/>
        <w:t>体高度加上一个偏移量；线要素及面要素的位置是根据所有坐标点的平均值取到的，计算步骤具体如下：</w:t>
      </w:r>
    </w:p>
    <w:p w14:paraId="2F8E59AB" w14:textId="77777777" w:rsidR="00067B30" w:rsidRDefault="0031372E">
      <w:pPr>
        <w:spacing w:line="500" w:lineRule="exact"/>
        <w:ind w:firstLine="420"/>
        <w:rPr>
          <w:sz w:val="24"/>
        </w:rPr>
      </w:pPr>
      <w:r>
        <w:rPr>
          <w:rFonts w:hint="eastAsia"/>
          <w:sz w:val="24"/>
        </w:rPr>
        <w:tab/>
        <w:t>var total = coords.reduce(function(prev, next){</w:t>
      </w:r>
    </w:p>
    <w:p w14:paraId="0312C393" w14:textId="77777777" w:rsidR="00067B30" w:rsidRDefault="0031372E">
      <w:pPr>
        <w:spacing w:line="500" w:lineRule="exact"/>
        <w:ind w:firstLine="420"/>
        <w:rPr>
          <w:sz w:val="24"/>
        </w:rPr>
      </w:pPr>
      <w:r>
        <w:rPr>
          <w:rFonts w:hint="eastAsia"/>
          <w:sz w:val="24"/>
        </w:rPr>
        <w:tab/>
      </w:r>
      <w:r>
        <w:rPr>
          <w:rFonts w:hint="eastAsia"/>
          <w:sz w:val="24"/>
        </w:rPr>
        <w:tab/>
        <w:t>var x = (parseFloat(prev[0]) + parseFloat(next[0])).toFixed(4);</w:t>
      </w:r>
    </w:p>
    <w:p w14:paraId="01E598B3" w14:textId="77777777" w:rsidR="00067B30" w:rsidRDefault="0031372E">
      <w:pPr>
        <w:spacing w:line="500" w:lineRule="exact"/>
        <w:ind w:firstLine="420"/>
        <w:rPr>
          <w:sz w:val="24"/>
        </w:rPr>
      </w:pPr>
      <w:r>
        <w:rPr>
          <w:rFonts w:hint="eastAsia"/>
          <w:sz w:val="24"/>
        </w:rPr>
        <w:tab/>
      </w:r>
      <w:r>
        <w:rPr>
          <w:rFonts w:hint="eastAsia"/>
          <w:sz w:val="24"/>
        </w:rPr>
        <w:tab/>
        <w:t>var y = (parseFloat(prev[1]) + parseFloat(next[1])).toFixed(4);</w:t>
      </w:r>
    </w:p>
    <w:p w14:paraId="601FCAA4" w14:textId="77777777" w:rsidR="00067B30" w:rsidRDefault="0031372E">
      <w:pPr>
        <w:spacing w:line="500" w:lineRule="exact"/>
        <w:ind w:firstLine="420"/>
        <w:rPr>
          <w:sz w:val="24"/>
        </w:rPr>
      </w:pPr>
      <w:r>
        <w:rPr>
          <w:rFonts w:hint="eastAsia"/>
          <w:sz w:val="24"/>
        </w:rPr>
        <w:tab/>
      </w:r>
      <w:r>
        <w:rPr>
          <w:rFonts w:hint="eastAsia"/>
          <w:sz w:val="24"/>
        </w:rPr>
        <w:tab/>
        <w:t>return [x, y];</w:t>
      </w:r>
    </w:p>
    <w:p w14:paraId="3EADEE95" w14:textId="77777777" w:rsidR="00067B30" w:rsidRDefault="0031372E">
      <w:pPr>
        <w:spacing w:line="500" w:lineRule="exact"/>
        <w:ind w:firstLine="420"/>
        <w:rPr>
          <w:sz w:val="24"/>
        </w:rPr>
      </w:pPr>
      <w:r>
        <w:rPr>
          <w:rFonts w:hint="eastAsia"/>
          <w:sz w:val="24"/>
        </w:rPr>
        <w:tab/>
        <w:t>});</w:t>
      </w:r>
      <w:r>
        <w:rPr>
          <w:rFonts w:hint="eastAsia"/>
          <w:sz w:val="24"/>
        </w:rPr>
        <w:tab/>
      </w:r>
    </w:p>
    <w:p w14:paraId="31A6A9BD" w14:textId="77777777" w:rsidR="00067B30" w:rsidRDefault="0031372E">
      <w:pPr>
        <w:spacing w:line="500" w:lineRule="exact"/>
        <w:ind w:firstLine="420"/>
        <w:rPr>
          <w:sz w:val="24"/>
        </w:rPr>
      </w:pPr>
      <w:r>
        <w:rPr>
          <w:rFonts w:hint="eastAsia"/>
          <w:sz w:val="24"/>
        </w:rPr>
        <w:tab/>
        <w:t>var labelX = total[0]/coords.length;</w:t>
      </w:r>
    </w:p>
    <w:p w14:paraId="61CA88CE" w14:textId="77777777" w:rsidR="00067B30" w:rsidRDefault="0031372E">
      <w:pPr>
        <w:spacing w:line="500" w:lineRule="exact"/>
        <w:ind w:firstLine="420"/>
        <w:rPr>
          <w:sz w:val="24"/>
        </w:rPr>
      </w:pPr>
      <w:r>
        <w:rPr>
          <w:rFonts w:hint="eastAsia"/>
          <w:sz w:val="24"/>
        </w:rPr>
        <w:tab/>
        <w:t>var labelY = total[1]/coords.length;</w:t>
      </w:r>
    </w:p>
    <w:p w14:paraId="31EF3C2D" w14:textId="77777777" w:rsidR="00067B30" w:rsidRDefault="0031372E">
      <w:pPr>
        <w:spacing w:line="500" w:lineRule="exact"/>
        <w:ind w:firstLine="420"/>
        <w:rPr>
          <w:sz w:val="24"/>
        </w:rPr>
      </w:pPr>
      <w:r>
        <w:rPr>
          <w:rFonts w:hint="eastAsia"/>
          <w:sz w:val="24"/>
        </w:rPr>
        <w:t>为了到达更好的可视化效果，需要控制地图标注在大比例尺下可见，而在小比例尺下不可见，并且状态的切换是标注透明度逐渐变化的过程，要在不同坐标系下设置标注实体的</w:t>
      </w:r>
      <w:r>
        <w:rPr>
          <w:rFonts w:hint="eastAsia"/>
          <w:sz w:val="24"/>
        </w:rPr>
        <w:t>translucencyByDistance</w:t>
      </w:r>
      <w:r>
        <w:rPr>
          <w:rFonts w:hint="eastAsia"/>
          <w:sz w:val="24"/>
        </w:rPr>
        <w:t>属性。本文中对于</w:t>
      </w:r>
      <w:r>
        <w:rPr>
          <w:rFonts w:hint="eastAsia"/>
          <w:sz w:val="24"/>
        </w:rPr>
        <w:t>WGS84</w:t>
      </w:r>
      <w:r>
        <w:rPr>
          <w:rFonts w:hint="eastAsia"/>
          <w:sz w:val="24"/>
        </w:rPr>
        <w:t>坐标系设置该属性的值为</w:t>
      </w:r>
      <w:r>
        <w:rPr>
          <w:rFonts w:hint="eastAsia"/>
          <w:sz w:val="24"/>
        </w:rPr>
        <w:t>new Cesium.NearFarScalar(6e6, 1.0, 2e7, 0.0)</w:t>
      </w:r>
      <w:r>
        <w:rPr>
          <w:rFonts w:hint="eastAsia"/>
          <w:sz w:val="24"/>
        </w:rPr>
        <w:t>；对于地方坐标系则将该值设置为</w:t>
      </w:r>
      <w:r>
        <w:rPr>
          <w:rFonts w:hint="eastAsia"/>
          <w:sz w:val="24"/>
        </w:rPr>
        <w:t>new Cesium.NearFarScalar(1.1e5, 1.0, 1.5e5, 0.0)</w:t>
      </w:r>
      <w:r>
        <w:rPr>
          <w:rFonts w:hint="eastAsia"/>
          <w:sz w:val="24"/>
        </w:rPr>
        <w:t>。</w:t>
      </w:r>
    </w:p>
    <w:p w14:paraId="41E44F0F" w14:textId="77777777" w:rsidR="00067B30" w:rsidRDefault="0031372E">
      <w:pPr>
        <w:spacing w:line="500" w:lineRule="exact"/>
        <w:ind w:firstLine="420"/>
        <w:rPr>
          <w:sz w:val="24"/>
        </w:rPr>
      </w:pPr>
      <w:r>
        <w:rPr>
          <w:rFonts w:hint="eastAsia"/>
          <w:sz w:val="24"/>
        </w:rPr>
        <w:t>将实体对象进行分组能够更方便的对其进行管理。可以将每一个要素图层的信息都保存到一个</w:t>
      </w:r>
      <w:r>
        <w:rPr>
          <w:rFonts w:hint="eastAsia"/>
          <w:sz w:val="24"/>
        </w:rPr>
        <w:t>JSON</w:t>
      </w:r>
      <w:r>
        <w:rPr>
          <w:rFonts w:hint="eastAsia"/>
          <w:sz w:val="24"/>
        </w:rPr>
        <w:t>对象中，其中</w:t>
      </w:r>
      <w:r>
        <w:rPr>
          <w:rFonts w:hint="eastAsia"/>
          <w:sz w:val="24"/>
        </w:rPr>
        <w:t>entities</w:t>
      </w:r>
      <w:r>
        <w:rPr>
          <w:rFonts w:hint="eastAsia"/>
          <w:sz w:val="24"/>
        </w:rPr>
        <w:t>属性用于管理该图层转换后的实体对象集合，再添加</w:t>
      </w:r>
      <w:r>
        <w:rPr>
          <w:rFonts w:hint="eastAsia"/>
          <w:sz w:val="24"/>
        </w:rPr>
        <w:t>labels</w:t>
      </w:r>
      <w:r>
        <w:rPr>
          <w:rFonts w:hint="eastAsia"/>
          <w:sz w:val="24"/>
        </w:rPr>
        <w:t>属性用于管理图层的所有标注。实体分组首先需要创建用于管理实体的集合对象，使用</w:t>
      </w:r>
      <w:r>
        <w:rPr>
          <w:rFonts w:hint="eastAsia"/>
          <w:sz w:val="24"/>
        </w:rPr>
        <w:t>new Cesium.Entity()</w:t>
      </w:r>
      <w:r>
        <w:rPr>
          <w:rFonts w:hint="eastAsia"/>
          <w:sz w:val="24"/>
        </w:rPr>
        <w:t>方法创建，并将该对象添加到场景的渲染环境中。其次还需将每一个实体对象的</w:t>
      </w:r>
      <w:r>
        <w:rPr>
          <w:rFonts w:hint="eastAsia"/>
          <w:sz w:val="24"/>
        </w:rPr>
        <w:t>parent</w:t>
      </w:r>
      <w:r>
        <w:rPr>
          <w:rFonts w:hint="eastAsia"/>
          <w:sz w:val="24"/>
        </w:rPr>
        <w:t>属性设置为该集合对象。这样就可以实现对一个图层中的所有要素同时执行修改属性或批量删除等操作，有利于实体的管理控制。</w:t>
      </w:r>
    </w:p>
    <w:p w14:paraId="6EB9BB94" w14:textId="77777777" w:rsidR="00067B30" w:rsidRDefault="0031372E">
      <w:pPr>
        <w:pStyle w:val="3"/>
        <w:spacing w:before="312" w:after="156"/>
      </w:pPr>
      <w:r>
        <w:rPr>
          <w:rFonts w:hint="eastAsia"/>
        </w:rPr>
        <w:t xml:space="preserve"> </w:t>
      </w:r>
      <w:bookmarkStart w:id="302" w:name="_Toc23099"/>
      <w:r>
        <w:rPr>
          <w:rFonts w:hint="eastAsia"/>
        </w:rPr>
        <w:t>图层管理</w:t>
      </w:r>
      <w:bookmarkEnd w:id="302"/>
    </w:p>
    <w:p w14:paraId="665E0164" w14:textId="77777777" w:rsidR="00067B30" w:rsidRDefault="0031372E">
      <w:pPr>
        <w:spacing w:line="500" w:lineRule="exact"/>
        <w:ind w:firstLine="420"/>
        <w:rPr>
          <w:sz w:val="24"/>
        </w:rPr>
      </w:pPr>
      <w:r>
        <w:rPr>
          <w:rFonts w:hint="eastAsia"/>
          <w:sz w:val="24"/>
        </w:rPr>
        <w:t>图层管理包括对已加载的图层构建图层列表、控制图层标注信息的显示与隐藏、缩放到当前图层的视窗范围以及卸载图层。图层管理功能可以让用户与地图进行交互，方便对地图空间进行管理，能够根据需求控制图层状态，以达到最佳的数据展示效果。</w:t>
      </w:r>
    </w:p>
    <w:p w14:paraId="3F68576F" w14:textId="77777777" w:rsidR="00067B30" w:rsidRDefault="0031372E">
      <w:pPr>
        <w:spacing w:line="500" w:lineRule="exact"/>
        <w:ind w:firstLine="420"/>
        <w:rPr>
          <w:sz w:val="24"/>
        </w:rPr>
      </w:pPr>
      <w:r>
        <w:rPr>
          <w:rFonts w:hint="eastAsia"/>
          <w:sz w:val="24"/>
        </w:rPr>
        <w:t>图层列表是根据加载图层时的图层信息构建的。当用户添加图层时，将图层</w:t>
      </w:r>
      <w:r>
        <w:rPr>
          <w:rFonts w:hint="eastAsia"/>
          <w:sz w:val="24"/>
        </w:rPr>
        <w:lastRenderedPageBreak/>
        <w:t>的</w:t>
      </w:r>
      <w:r>
        <w:rPr>
          <w:rFonts w:hint="eastAsia"/>
          <w:sz w:val="24"/>
        </w:rPr>
        <w:t>id</w:t>
      </w:r>
      <w:r>
        <w:rPr>
          <w:rFonts w:hint="eastAsia"/>
          <w:sz w:val="24"/>
        </w:rPr>
        <w:t>、图层名以及包含的字段等信息传递到图层管理模块，图层管理模块根据这些信息创建新的表项，并添加到图层列表中。每一个图层列表项都有一个标注按钮，点击标注按钮可控制图层标注的显隐。由于每个层的标注实体对象都被存储在一个组里了，可以很方便的通过最外层的实体控制所有标注实体的状态，因此只需要对最外层的实体修改属性，需要显示标注时将</w:t>
      </w:r>
      <w:r>
        <w:rPr>
          <w:rFonts w:hint="eastAsia"/>
          <w:sz w:val="24"/>
        </w:rPr>
        <w:t>show</w:t>
      </w:r>
      <w:r>
        <w:rPr>
          <w:rFonts w:hint="eastAsia"/>
          <w:sz w:val="24"/>
        </w:rPr>
        <w:t>属性设置为</w:t>
      </w:r>
      <w:r>
        <w:rPr>
          <w:rFonts w:hint="eastAsia"/>
          <w:sz w:val="24"/>
        </w:rPr>
        <w:t>true</w:t>
      </w:r>
      <w:r>
        <w:rPr>
          <w:rFonts w:hint="eastAsia"/>
          <w:sz w:val="24"/>
        </w:rPr>
        <w:t>，关闭标注只需将该属性设置为</w:t>
      </w:r>
      <w:r>
        <w:rPr>
          <w:rFonts w:hint="eastAsia"/>
          <w:sz w:val="24"/>
        </w:rPr>
        <w:t>false</w:t>
      </w:r>
      <w:r>
        <w:rPr>
          <w:rFonts w:hint="eastAsia"/>
          <w:sz w:val="24"/>
        </w:rPr>
        <w:t>即可。</w:t>
      </w:r>
    </w:p>
    <w:p w14:paraId="20EF0BB4" w14:textId="77777777" w:rsidR="00067B30" w:rsidRDefault="0031372E">
      <w:pPr>
        <w:spacing w:line="500" w:lineRule="exact"/>
        <w:ind w:firstLine="420"/>
        <w:rPr>
          <w:sz w:val="24"/>
        </w:rPr>
      </w:pPr>
      <w:r>
        <w:rPr>
          <w:rFonts w:hint="eastAsia"/>
          <w:sz w:val="24"/>
        </w:rPr>
        <w:t>定位到选中图层的视窗范围。用户点击某个图层，改变该图层项的样式，并将数据源对象传递到</w:t>
      </w:r>
      <w:r>
        <w:rPr>
          <w:rFonts w:hint="eastAsia"/>
          <w:sz w:val="24"/>
        </w:rPr>
        <w:t>Cesium</w:t>
      </w:r>
      <w:r>
        <w:rPr>
          <w:rFonts w:hint="eastAsia"/>
          <w:sz w:val="24"/>
        </w:rPr>
        <w:t>中，利用</w:t>
      </w:r>
      <w:r>
        <w:rPr>
          <w:rFonts w:hint="eastAsia"/>
          <w:sz w:val="24"/>
        </w:rPr>
        <w:t>flyTo</w:t>
      </w:r>
      <w:r>
        <w:rPr>
          <w:rFonts w:hint="eastAsia"/>
          <w:sz w:val="24"/>
        </w:rPr>
        <w:t>方法飞行到图层所在位置。</w:t>
      </w:r>
    </w:p>
    <w:p w14:paraId="0DA0ABB8" w14:textId="77777777" w:rsidR="00067B30" w:rsidRDefault="0031372E">
      <w:pPr>
        <w:spacing w:line="500" w:lineRule="exact"/>
        <w:ind w:firstLine="420"/>
        <w:rPr>
          <w:sz w:val="24"/>
        </w:rPr>
      </w:pPr>
      <w:r>
        <w:rPr>
          <w:rFonts w:hint="eastAsia"/>
          <w:sz w:val="24"/>
        </w:rPr>
        <w:t>卸载图层的操作。是根据矢量要素集</w:t>
      </w:r>
      <w:r>
        <w:rPr>
          <w:rFonts w:hint="eastAsia"/>
          <w:sz w:val="24"/>
        </w:rPr>
        <w:t>id</w:t>
      </w:r>
      <w:r>
        <w:rPr>
          <w:rFonts w:hint="eastAsia"/>
          <w:sz w:val="24"/>
        </w:rPr>
        <w:t>，查找到地图工作空间中所关联的图层信息、数据源对象以及实体对象等，将该图层信息对象删除，同时将数据源对象和所存储的标注实体从系统中移除。</w:t>
      </w:r>
    </w:p>
    <w:p w14:paraId="67E87594" w14:textId="77777777" w:rsidR="00067B30" w:rsidRDefault="0031372E">
      <w:pPr>
        <w:pStyle w:val="3"/>
        <w:spacing w:before="312" w:after="156"/>
      </w:pPr>
      <w:r>
        <w:rPr>
          <w:rFonts w:hint="eastAsia"/>
        </w:rPr>
        <w:t xml:space="preserve"> </w:t>
      </w:r>
      <w:bookmarkStart w:id="303" w:name="_Toc5420"/>
      <w:r>
        <w:rPr>
          <w:rFonts w:hint="eastAsia"/>
        </w:rPr>
        <w:t>图层样式管理</w:t>
      </w:r>
      <w:bookmarkEnd w:id="303"/>
    </w:p>
    <w:p w14:paraId="5BF39065" w14:textId="77777777" w:rsidR="00067B30" w:rsidRDefault="0031372E">
      <w:pPr>
        <w:spacing w:line="500" w:lineRule="exact"/>
        <w:ind w:firstLine="420"/>
        <w:rPr>
          <w:sz w:val="24"/>
        </w:rPr>
      </w:pPr>
      <w:r>
        <w:rPr>
          <w:rFonts w:hint="eastAsia"/>
          <w:sz w:val="24"/>
        </w:rPr>
        <w:t>图层样式管理包括控制图层显隐，修改地图标注的颜色、大小以及基准高度，修改图层要素的颜色，是否分级显示以及分级的级数。</w:t>
      </w:r>
    </w:p>
    <w:p w14:paraId="29F76688" w14:textId="77777777" w:rsidR="00067B30" w:rsidRDefault="0031372E">
      <w:pPr>
        <w:spacing w:line="500" w:lineRule="exact"/>
        <w:ind w:firstLine="420"/>
        <w:rPr>
          <w:sz w:val="24"/>
        </w:rPr>
      </w:pPr>
      <w:r>
        <w:rPr>
          <w:rFonts w:hint="eastAsia"/>
          <w:sz w:val="24"/>
        </w:rPr>
        <w:t>图层显隐的实现通过修改该图层的</w:t>
      </w:r>
      <w:r>
        <w:rPr>
          <w:rFonts w:hint="eastAsia"/>
          <w:sz w:val="24"/>
        </w:rPr>
        <w:t>entities</w:t>
      </w:r>
      <w:r>
        <w:rPr>
          <w:rFonts w:hint="eastAsia"/>
          <w:sz w:val="24"/>
        </w:rPr>
        <w:t>对象集合的</w:t>
      </w:r>
      <w:r>
        <w:rPr>
          <w:rFonts w:hint="eastAsia"/>
          <w:sz w:val="24"/>
        </w:rPr>
        <w:t>show</w:t>
      </w:r>
      <w:r>
        <w:rPr>
          <w:rFonts w:hint="eastAsia"/>
          <w:sz w:val="24"/>
        </w:rPr>
        <w:t>属性来实现，地图标注的样式修改是通过修改</w:t>
      </w:r>
      <w:r>
        <w:rPr>
          <w:rFonts w:hint="eastAsia"/>
          <w:sz w:val="24"/>
        </w:rPr>
        <w:t>label</w:t>
      </w:r>
      <w:r>
        <w:rPr>
          <w:rFonts w:hint="eastAsia"/>
          <w:sz w:val="24"/>
        </w:rPr>
        <w:t>实体集合的</w:t>
      </w:r>
      <w:r>
        <w:rPr>
          <w:rFonts w:hint="eastAsia"/>
          <w:sz w:val="24"/>
        </w:rPr>
        <w:t>fillColor</w:t>
      </w:r>
      <w:r>
        <w:rPr>
          <w:rFonts w:hint="eastAsia"/>
          <w:sz w:val="24"/>
        </w:rPr>
        <w:t>属性、</w:t>
      </w:r>
      <w:r>
        <w:rPr>
          <w:rFonts w:hint="eastAsia"/>
          <w:sz w:val="24"/>
        </w:rPr>
        <w:t>scale</w:t>
      </w:r>
      <w:r>
        <w:rPr>
          <w:rFonts w:hint="eastAsia"/>
          <w:sz w:val="24"/>
        </w:rPr>
        <w:t>属性以及</w:t>
      </w:r>
      <w:r>
        <w:rPr>
          <w:rFonts w:hint="eastAsia"/>
          <w:sz w:val="24"/>
        </w:rPr>
        <w:t>pixelOffset</w:t>
      </w:r>
      <w:r>
        <w:rPr>
          <w:rFonts w:hint="eastAsia"/>
          <w:sz w:val="24"/>
        </w:rPr>
        <w:t>属性实现的。</w:t>
      </w:r>
    </w:p>
    <w:p w14:paraId="13254234" w14:textId="77777777" w:rsidR="00067B30" w:rsidRDefault="0031372E">
      <w:pPr>
        <w:spacing w:line="500" w:lineRule="exact"/>
        <w:ind w:firstLine="420"/>
        <w:rPr>
          <w:sz w:val="24"/>
        </w:rPr>
      </w:pPr>
      <w:r>
        <w:rPr>
          <w:rFonts w:hint="eastAsia"/>
          <w:sz w:val="24"/>
        </w:rPr>
        <w:t>图层要素的样式修改较为复杂，改变最大值、中间值或最小值的颜色后，需要根据颜色渐变动态改变虚拟地球中该图层要素的颜色。首先需要创建颜色模板，在一个临时的</w:t>
      </w:r>
      <w:r>
        <w:rPr>
          <w:rFonts w:hint="eastAsia"/>
          <w:sz w:val="24"/>
        </w:rPr>
        <w:t xml:space="preserve">Canvas </w:t>
      </w:r>
      <w:r>
        <w:rPr>
          <w:rFonts w:hint="eastAsia"/>
          <w:sz w:val="24"/>
        </w:rPr>
        <w:t>画布中，设置画布的宽为</w:t>
      </w:r>
      <w:r>
        <w:rPr>
          <w:rFonts w:hint="eastAsia"/>
          <w:sz w:val="24"/>
        </w:rPr>
        <w:t>256px,</w:t>
      </w:r>
      <w:r>
        <w:rPr>
          <w:rFonts w:hint="eastAsia"/>
          <w:sz w:val="24"/>
        </w:rPr>
        <w:t>高设置为</w:t>
      </w:r>
      <w:r>
        <w:rPr>
          <w:rFonts w:hint="eastAsia"/>
          <w:sz w:val="24"/>
        </w:rPr>
        <w:t>1px</w:t>
      </w:r>
      <w:r>
        <w:rPr>
          <w:rFonts w:hint="eastAsia"/>
          <w:sz w:val="24"/>
        </w:rPr>
        <w:t>，同时绘制一个同等大小的矩形。利用</w:t>
      </w:r>
      <w:r>
        <w:rPr>
          <w:rFonts w:hint="eastAsia"/>
          <w:sz w:val="24"/>
        </w:rPr>
        <w:t>createLinearGradient</w:t>
      </w:r>
      <w:r>
        <w:rPr>
          <w:rFonts w:hint="eastAsia"/>
          <w:sz w:val="24"/>
        </w:rPr>
        <w:t>方法，根据赋值情况创建一条线性颜色渐变对其进行填色。使用</w:t>
      </w:r>
      <w:r>
        <w:rPr>
          <w:rFonts w:hint="eastAsia"/>
          <w:sz w:val="24"/>
        </w:rPr>
        <w:t>Canvas API</w:t>
      </w:r>
      <w:r>
        <w:rPr>
          <w:rFonts w:hint="eastAsia"/>
          <w:sz w:val="24"/>
        </w:rPr>
        <w:t>的</w:t>
      </w:r>
      <w:r>
        <w:rPr>
          <w:rFonts w:hint="eastAsia"/>
          <w:sz w:val="24"/>
        </w:rPr>
        <w:t>getImageData</w:t>
      </w:r>
      <w:r>
        <w:rPr>
          <w:rFonts w:hint="eastAsia"/>
          <w:sz w:val="24"/>
        </w:rPr>
        <w:t>方法得到</w:t>
      </w:r>
      <w:r>
        <w:rPr>
          <w:rFonts w:hint="eastAsia"/>
          <w:sz w:val="24"/>
        </w:rPr>
        <w:t>ImageData</w:t>
      </w:r>
      <w:r>
        <w:rPr>
          <w:rFonts w:hint="eastAsia"/>
          <w:sz w:val="24"/>
        </w:rPr>
        <w:t>对象，该对象的</w:t>
      </w:r>
      <w:r>
        <w:rPr>
          <w:rFonts w:hint="eastAsia"/>
          <w:sz w:val="24"/>
        </w:rPr>
        <w:t>data</w:t>
      </w:r>
      <w:r>
        <w:rPr>
          <w:rFonts w:hint="eastAsia"/>
          <w:sz w:val="24"/>
        </w:rPr>
        <w:t>属性中存放着每个点的</w:t>
      </w:r>
      <w:r>
        <w:rPr>
          <w:rFonts w:hint="eastAsia"/>
          <w:sz w:val="24"/>
        </w:rPr>
        <w:t>R</w:t>
      </w:r>
      <w:r>
        <w:rPr>
          <w:rFonts w:hint="eastAsia"/>
          <w:sz w:val="24"/>
        </w:rPr>
        <w:t>（红色）</w:t>
      </w:r>
      <w:r>
        <w:rPr>
          <w:rFonts w:hint="eastAsia"/>
          <w:sz w:val="24"/>
        </w:rPr>
        <w:t>G</w:t>
      </w:r>
      <w:r>
        <w:rPr>
          <w:rFonts w:hint="eastAsia"/>
          <w:sz w:val="24"/>
        </w:rPr>
        <w:t>（绿色）</w:t>
      </w:r>
      <w:r>
        <w:rPr>
          <w:rFonts w:hint="eastAsia"/>
          <w:sz w:val="24"/>
        </w:rPr>
        <w:t>B</w:t>
      </w:r>
      <w:r>
        <w:rPr>
          <w:rFonts w:hint="eastAsia"/>
          <w:sz w:val="24"/>
        </w:rPr>
        <w:t>（蓝色）</w:t>
      </w:r>
      <w:r>
        <w:rPr>
          <w:rFonts w:hint="eastAsia"/>
          <w:sz w:val="24"/>
        </w:rPr>
        <w:t>A</w:t>
      </w:r>
      <w:r>
        <w:rPr>
          <w:rFonts w:hint="eastAsia"/>
          <w:sz w:val="24"/>
        </w:rPr>
        <w:t>（透明度）信息，因此得到的</w:t>
      </w:r>
      <w:r>
        <w:rPr>
          <w:rFonts w:hint="eastAsia"/>
          <w:sz w:val="24"/>
        </w:rPr>
        <w:t>data</w:t>
      </w:r>
      <w:r>
        <w:rPr>
          <w:rFonts w:hint="eastAsia"/>
          <w:sz w:val="24"/>
        </w:rPr>
        <w:t>的长度为</w:t>
      </w:r>
      <w:r>
        <w:rPr>
          <w:rFonts w:hint="eastAsia"/>
          <w:sz w:val="24"/>
        </w:rPr>
        <w:t>256*4=1024</w:t>
      </w:r>
      <w:r>
        <w:rPr>
          <w:rFonts w:hint="eastAsia"/>
          <w:sz w:val="24"/>
        </w:rPr>
        <w:t>，每四个元素对应一个点的信息。具体的代码如下所示：</w:t>
      </w:r>
    </w:p>
    <w:p w14:paraId="176993B8" w14:textId="77777777" w:rsidR="00067B30" w:rsidRDefault="0031372E">
      <w:pPr>
        <w:spacing w:line="500" w:lineRule="exact"/>
        <w:ind w:firstLine="420"/>
        <w:rPr>
          <w:sz w:val="24"/>
        </w:rPr>
      </w:pPr>
      <w:r>
        <w:rPr>
          <w:rFonts w:hint="eastAsia"/>
          <w:sz w:val="24"/>
        </w:rPr>
        <w:t>_getColorPalette : function(color) {</w:t>
      </w:r>
    </w:p>
    <w:p w14:paraId="4854B09E" w14:textId="77777777" w:rsidR="00067B30" w:rsidRDefault="0031372E">
      <w:pPr>
        <w:spacing w:line="500" w:lineRule="exact"/>
        <w:ind w:firstLine="420"/>
        <w:rPr>
          <w:sz w:val="24"/>
        </w:rPr>
      </w:pPr>
      <w:r>
        <w:rPr>
          <w:rFonts w:hint="eastAsia"/>
          <w:sz w:val="24"/>
        </w:rPr>
        <w:t xml:space="preserve">   var gradientConfig = color || { 1: "#FF4500", 0.5: "#FFF600", 0: </w:t>
      </w:r>
      <w:r>
        <w:rPr>
          <w:rFonts w:hint="eastAsia"/>
          <w:sz w:val="24"/>
        </w:rPr>
        <w:lastRenderedPageBreak/>
        <w:t>"#87CEFA"};</w:t>
      </w:r>
    </w:p>
    <w:p w14:paraId="74086EC5" w14:textId="77777777" w:rsidR="00067B30" w:rsidRDefault="0031372E">
      <w:pPr>
        <w:spacing w:line="500" w:lineRule="exact"/>
        <w:ind w:firstLine="420"/>
        <w:rPr>
          <w:sz w:val="24"/>
        </w:rPr>
      </w:pPr>
      <w:r>
        <w:rPr>
          <w:rFonts w:hint="eastAsia"/>
          <w:sz w:val="24"/>
        </w:rPr>
        <w:t xml:space="preserve">   var paletteCanvas = document.createElement('canvas');</w:t>
      </w:r>
    </w:p>
    <w:p w14:paraId="028E5F73" w14:textId="77777777" w:rsidR="00067B30" w:rsidRDefault="0031372E">
      <w:pPr>
        <w:spacing w:line="500" w:lineRule="exact"/>
        <w:ind w:firstLine="420"/>
        <w:rPr>
          <w:sz w:val="24"/>
        </w:rPr>
      </w:pPr>
      <w:r>
        <w:rPr>
          <w:rFonts w:hint="eastAsia"/>
          <w:sz w:val="24"/>
        </w:rPr>
        <w:t xml:space="preserve">   var paletteCtx = paletteCanvas.getContext('2d');</w:t>
      </w:r>
    </w:p>
    <w:p w14:paraId="2AF07733" w14:textId="77777777" w:rsidR="00067B30" w:rsidRDefault="0031372E">
      <w:pPr>
        <w:spacing w:line="500" w:lineRule="exact"/>
        <w:ind w:firstLine="420"/>
        <w:rPr>
          <w:sz w:val="24"/>
        </w:rPr>
      </w:pPr>
      <w:r>
        <w:rPr>
          <w:rFonts w:hint="eastAsia"/>
          <w:sz w:val="24"/>
        </w:rPr>
        <w:t xml:space="preserve">   paletteCanvas.width = 256;</w:t>
      </w:r>
    </w:p>
    <w:p w14:paraId="6619B0C0" w14:textId="77777777" w:rsidR="00067B30" w:rsidRDefault="0031372E">
      <w:pPr>
        <w:spacing w:line="500" w:lineRule="exact"/>
        <w:ind w:firstLine="420"/>
        <w:rPr>
          <w:sz w:val="24"/>
        </w:rPr>
      </w:pPr>
      <w:r>
        <w:rPr>
          <w:rFonts w:hint="eastAsia"/>
          <w:sz w:val="24"/>
        </w:rPr>
        <w:t xml:space="preserve">   paletteCanvas.height = 1;</w:t>
      </w:r>
      <w:r>
        <w:rPr>
          <w:rFonts w:hint="eastAsia"/>
          <w:sz w:val="24"/>
        </w:rPr>
        <w:tab/>
      </w:r>
      <w:r>
        <w:rPr>
          <w:rFonts w:hint="eastAsia"/>
          <w:sz w:val="24"/>
        </w:rPr>
        <w:tab/>
      </w:r>
    </w:p>
    <w:p w14:paraId="029EA2B3" w14:textId="77777777" w:rsidR="00067B30" w:rsidRDefault="0031372E">
      <w:pPr>
        <w:spacing w:line="500" w:lineRule="exact"/>
        <w:ind w:firstLine="420"/>
        <w:rPr>
          <w:sz w:val="24"/>
        </w:rPr>
      </w:pPr>
      <w:r>
        <w:rPr>
          <w:rFonts w:hint="eastAsia"/>
          <w:sz w:val="24"/>
        </w:rPr>
        <w:t xml:space="preserve">   var gradient = paletteCtx.createLinearGradient(0, 0, 256, 1);</w:t>
      </w:r>
    </w:p>
    <w:p w14:paraId="1AD4648D" w14:textId="77777777" w:rsidR="00067B30" w:rsidRDefault="0031372E">
      <w:pPr>
        <w:spacing w:line="500" w:lineRule="exact"/>
        <w:ind w:firstLine="420"/>
        <w:rPr>
          <w:sz w:val="24"/>
        </w:rPr>
      </w:pPr>
      <w:r>
        <w:rPr>
          <w:rFonts w:hint="eastAsia"/>
          <w:sz w:val="24"/>
        </w:rPr>
        <w:t xml:space="preserve">   for (var key in gradientConfig) {</w:t>
      </w:r>
    </w:p>
    <w:p w14:paraId="61223F8D" w14:textId="77777777" w:rsidR="00067B30" w:rsidRDefault="0031372E">
      <w:pPr>
        <w:spacing w:line="500" w:lineRule="exact"/>
        <w:ind w:firstLine="420"/>
        <w:rPr>
          <w:sz w:val="24"/>
        </w:rPr>
      </w:pPr>
      <w:r>
        <w:rPr>
          <w:rFonts w:hint="eastAsia"/>
          <w:sz w:val="24"/>
        </w:rPr>
        <w:t xml:space="preserve">      gradient.addColorStop(key, gradientConfig[key]);</w:t>
      </w:r>
    </w:p>
    <w:p w14:paraId="79ECFC41" w14:textId="77777777" w:rsidR="00067B30" w:rsidRDefault="0031372E">
      <w:pPr>
        <w:spacing w:line="500" w:lineRule="exact"/>
        <w:ind w:firstLine="420"/>
        <w:rPr>
          <w:sz w:val="24"/>
        </w:rPr>
      </w:pPr>
      <w:r>
        <w:rPr>
          <w:rFonts w:hint="eastAsia"/>
          <w:sz w:val="24"/>
        </w:rPr>
        <w:t xml:space="preserve">   }</w:t>
      </w:r>
      <w:r>
        <w:rPr>
          <w:rFonts w:hint="eastAsia"/>
          <w:sz w:val="24"/>
        </w:rPr>
        <w:tab/>
      </w:r>
    </w:p>
    <w:p w14:paraId="1396495E" w14:textId="77777777" w:rsidR="00067B30" w:rsidRDefault="0031372E">
      <w:pPr>
        <w:spacing w:line="500" w:lineRule="exact"/>
        <w:ind w:firstLine="420"/>
        <w:rPr>
          <w:sz w:val="24"/>
        </w:rPr>
      </w:pPr>
      <w:r>
        <w:rPr>
          <w:rFonts w:hint="eastAsia"/>
          <w:sz w:val="24"/>
        </w:rPr>
        <w:t xml:space="preserve">   paletteCtx.fillStyle = gradient;</w:t>
      </w:r>
    </w:p>
    <w:p w14:paraId="07896974" w14:textId="77777777" w:rsidR="00067B30" w:rsidRDefault="0031372E">
      <w:pPr>
        <w:spacing w:line="500" w:lineRule="exact"/>
        <w:ind w:firstLine="420"/>
        <w:rPr>
          <w:sz w:val="24"/>
        </w:rPr>
      </w:pPr>
      <w:r>
        <w:rPr>
          <w:rFonts w:hint="eastAsia"/>
          <w:sz w:val="24"/>
        </w:rPr>
        <w:t xml:space="preserve">   paletteCtx.fillRect(0, 0, 256, 1);</w:t>
      </w:r>
    </w:p>
    <w:p w14:paraId="3D9F3380" w14:textId="77777777" w:rsidR="00067B30" w:rsidRDefault="0031372E">
      <w:pPr>
        <w:spacing w:line="500" w:lineRule="exact"/>
        <w:ind w:firstLine="420"/>
        <w:rPr>
          <w:sz w:val="24"/>
        </w:rPr>
      </w:pPr>
      <w:r>
        <w:rPr>
          <w:rFonts w:hint="eastAsia"/>
          <w:sz w:val="24"/>
        </w:rPr>
        <w:t xml:space="preserve">   return paletteCtx.getImageData(0, 0, 256, 1).data;</w:t>
      </w:r>
    </w:p>
    <w:p w14:paraId="1F877D5C" w14:textId="77777777" w:rsidR="00067B30" w:rsidRDefault="0031372E">
      <w:pPr>
        <w:spacing w:line="500" w:lineRule="exact"/>
        <w:ind w:firstLine="420"/>
        <w:rPr>
          <w:sz w:val="24"/>
        </w:rPr>
      </w:pPr>
      <w:r>
        <w:rPr>
          <w:rFonts w:hint="eastAsia"/>
          <w:sz w:val="24"/>
        </w:rPr>
        <w:t>}</w:t>
      </w:r>
    </w:p>
    <w:p w14:paraId="2BE0ED51" w14:textId="77777777" w:rsidR="00067B30" w:rsidRDefault="0031372E">
      <w:pPr>
        <w:spacing w:line="500" w:lineRule="exact"/>
        <w:ind w:firstLine="420"/>
        <w:rPr>
          <w:sz w:val="24"/>
        </w:rPr>
      </w:pPr>
      <w:r>
        <w:rPr>
          <w:rFonts w:hint="eastAsia"/>
          <w:sz w:val="24"/>
        </w:rPr>
        <w:t>其次，获取到要素属性中的最大值，计算每一个要素的属性值与最大值的比例，根据比例值得到颜色模板中对应点的位置。并将得到的颜色信息通过</w:t>
      </w:r>
      <w:r>
        <w:rPr>
          <w:rFonts w:hint="eastAsia"/>
          <w:sz w:val="24"/>
        </w:rPr>
        <w:t>Cesium.Color.fromBytes</w:t>
      </w:r>
      <w:r>
        <w:rPr>
          <w:rFonts w:hint="eastAsia"/>
          <w:sz w:val="24"/>
        </w:rPr>
        <w:t>，得到一个颜色实例作为矢量要素实体对象的</w:t>
      </w:r>
      <w:r>
        <w:rPr>
          <w:rFonts w:hint="eastAsia"/>
          <w:sz w:val="24"/>
        </w:rPr>
        <w:t>material</w:t>
      </w:r>
      <w:r>
        <w:rPr>
          <w:rFonts w:hint="eastAsia"/>
          <w:sz w:val="24"/>
        </w:rPr>
        <w:t>属性，从而实现通过图层样式面板修改参数改变样式的功能。</w:t>
      </w:r>
    </w:p>
    <w:p w14:paraId="6EFD0D6C" w14:textId="77777777" w:rsidR="00067B30" w:rsidRDefault="0031372E">
      <w:pPr>
        <w:spacing w:line="500" w:lineRule="exact"/>
        <w:ind w:firstLine="420"/>
        <w:rPr>
          <w:sz w:val="24"/>
        </w:rPr>
      </w:pPr>
      <w:r>
        <w:rPr>
          <w:rFonts w:hint="eastAsia"/>
          <w:sz w:val="24"/>
        </w:rPr>
        <w:t>选中分级显示复选框后，可将矢量图层按照给定的级数以分级专题图的形式显示。实现的过程是依照颜色模板确定每一级对应的显示颜色，计算每个矢量要素属于第几级并赋上相应的颜色。</w:t>
      </w:r>
    </w:p>
    <w:p w14:paraId="7CF8CFA2" w14:textId="77777777" w:rsidR="00067B30" w:rsidRDefault="0031372E">
      <w:pPr>
        <w:pStyle w:val="2"/>
        <w:spacing w:before="312" w:after="156"/>
      </w:pPr>
      <w:r>
        <w:rPr>
          <w:rFonts w:hint="eastAsia"/>
        </w:rPr>
        <w:t xml:space="preserve"> </w:t>
      </w:r>
      <w:bookmarkStart w:id="304" w:name="_Toc6121"/>
      <w:r>
        <w:rPr>
          <w:rFonts w:hint="eastAsia"/>
        </w:rPr>
        <w:t>地形数据可视化</w:t>
      </w:r>
      <w:bookmarkEnd w:id="304"/>
    </w:p>
    <w:p w14:paraId="70426D2A" w14:textId="77777777" w:rsidR="00067B30" w:rsidRDefault="0031372E">
      <w:pPr>
        <w:spacing w:line="500" w:lineRule="exact"/>
        <w:ind w:firstLine="420"/>
        <w:rPr>
          <w:sz w:val="24"/>
        </w:rPr>
      </w:pPr>
      <w:r>
        <w:rPr>
          <w:rFonts w:hint="eastAsia"/>
          <w:sz w:val="24"/>
        </w:rPr>
        <w:t>地形数据描述地球表面的几何形状，逼真地表现出地表的高低起伏，地形数据集有时称为数字高程模型。本平台支持各种标准地形格式，对于</w:t>
      </w:r>
      <w:r>
        <w:rPr>
          <w:rFonts w:hint="eastAsia"/>
          <w:sz w:val="24"/>
        </w:rPr>
        <w:t>terrain</w:t>
      </w:r>
      <w:r>
        <w:rPr>
          <w:rFonts w:hint="eastAsia"/>
          <w:sz w:val="24"/>
        </w:rPr>
        <w:t>文件格式的地形数据，该文件可由</w:t>
      </w:r>
      <w:r>
        <w:rPr>
          <w:rFonts w:hint="eastAsia"/>
          <w:sz w:val="24"/>
        </w:rPr>
        <w:t>geotiff</w:t>
      </w:r>
      <w:r>
        <w:rPr>
          <w:rFonts w:hint="eastAsia"/>
          <w:sz w:val="24"/>
        </w:rPr>
        <w:t>格式的</w:t>
      </w:r>
      <w:r>
        <w:rPr>
          <w:rFonts w:hint="eastAsia"/>
          <w:sz w:val="24"/>
        </w:rPr>
        <w:t>DEM</w:t>
      </w:r>
      <w:r>
        <w:rPr>
          <w:rFonts w:hint="eastAsia"/>
          <w:sz w:val="24"/>
        </w:rPr>
        <w:t>高程数据通过开源的生成工具转换得到，输入的地形数据源可以是</w:t>
      </w:r>
      <w:r>
        <w:rPr>
          <w:rFonts w:hint="eastAsia"/>
          <w:sz w:val="24"/>
        </w:rPr>
        <w:t>SRTM90</w:t>
      </w:r>
      <w:r>
        <w:rPr>
          <w:rFonts w:hint="eastAsia"/>
          <w:sz w:val="24"/>
        </w:rPr>
        <w:t>、</w:t>
      </w:r>
      <w:r>
        <w:rPr>
          <w:rFonts w:hint="eastAsia"/>
          <w:sz w:val="24"/>
        </w:rPr>
        <w:t>ASTER30</w:t>
      </w:r>
      <w:r>
        <w:rPr>
          <w:rFonts w:hint="eastAsia"/>
          <w:sz w:val="24"/>
        </w:rPr>
        <w:t>等数字高程数据。</w:t>
      </w:r>
    </w:p>
    <w:p w14:paraId="3F62D314" w14:textId="77777777" w:rsidR="00067B30" w:rsidRDefault="0031372E">
      <w:pPr>
        <w:spacing w:line="500" w:lineRule="exact"/>
        <w:ind w:firstLine="420"/>
        <w:rPr>
          <w:sz w:val="24"/>
        </w:rPr>
      </w:pPr>
      <w:r>
        <w:rPr>
          <w:rFonts w:hint="eastAsia"/>
          <w:sz w:val="24"/>
        </w:rPr>
        <w:t>生成</w:t>
      </w:r>
      <w:r>
        <w:rPr>
          <w:rFonts w:hint="eastAsia"/>
          <w:sz w:val="24"/>
        </w:rPr>
        <w:t>*.terrain</w:t>
      </w:r>
      <w:r>
        <w:rPr>
          <w:rFonts w:hint="eastAsia"/>
          <w:sz w:val="24"/>
        </w:rPr>
        <w:t>格式数据后，需要将地形数据进行发布与可视化。地形数据的</w:t>
      </w:r>
      <w:r>
        <w:rPr>
          <w:rFonts w:hint="eastAsia"/>
          <w:sz w:val="24"/>
        </w:rPr>
        <w:lastRenderedPageBreak/>
        <w:t>发布，需要将地形切片配置到服务器的发布路径下，同时配置文件的</w:t>
      </w:r>
      <w:r>
        <w:rPr>
          <w:rFonts w:hint="eastAsia"/>
          <w:sz w:val="24"/>
        </w:rPr>
        <w:t>Content-Type</w:t>
      </w:r>
      <w:r>
        <w:rPr>
          <w:rFonts w:hint="eastAsia"/>
          <w:sz w:val="24"/>
        </w:rPr>
        <w:t>为</w:t>
      </w:r>
      <w:r>
        <w:rPr>
          <w:rFonts w:hint="eastAsia"/>
          <w:sz w:val="24"/>
        </w:rPr>
        <w:t>application/octet-stream</w:t>
      </w:r>
      <w:r>
        <w:rPr>
          <w:rFonts w:hint="eastAsia"/>
          <w:sz w:val="24"/>
        </w:rPr>
        <w:t>，即可发布地形服务。</w:t>
      </w:r>
    </w:p>
    <w:p w14:paraId="4D48729E" w14:textId="77777777" w:rsidR="00067B30" w:rsidRDefault="0031372E">
      <w:pPr>
        <w:spacing w:line="500" w:lineRule="exact"/>
        <w:ind w:firstLine="420"/>
        <w:rPr>
          <w:sz w:val="24"/>
        </w:rPr>
      </w:pPr>
      <w:r>
        <w:rPr>
          <w:rFonts w:hint="eastAsia"/>
          <w:sz w:val="24"/>
        </w:rPr>
        <w:t>加载地形使用到了</w:t>
      </w:r>
      <w:r>
        <w:rPr>
          <w:rFonts w:hint="eastAsia"/>
          <w:sz w:val="24"/>
        </w:rPr>
        <w:t>CesiumTerrainProvider</w:t>
      </w:r>
      <w:r>
        <w:rPr>
          <w:rFonts w:hint="eastAsia"/>
          <w:sz w:val="24"/>
        </w:rPr>
        <w:t>类，可以加载本地的地形服务或者使用网络上发布的标准的地形服务，具体加载过程的代码如下所示：</w:t>
      </w:r>
    </w:p>
    <w:p w14:paraId="6F61F4C2" w14:textId="77777777" w:rsidR="00067B30" w:rsidRDefault="0031372E">
      <w:pPr>
        <w:spacing w:line="500" w:lineRule="exact"/>
        <w:rPr>
          <w:sz w:val="24"/>
        </w:rPr>
      </w:pPr>
      <w:r>
        <w:rPr>
          <w:rFonts w:hint="eastAsia"/>
          <w:sz w:val="24"/>
        </w:rPr>
        <w:t xml:space="preserve">   CesiumTerrainProvider() {</w:t>
      </w:r>
    </w:p>
    <w:p w14:paraId="1BF79CC2" w14:textId="77777777" w:rsidR="00067B30" w:rsidRDefault="0031372E">
      <w:pPr>
        <w:spacing w:line="500" w:lineRule="exact"/>
        <w:ind w:firstLine="420"/>
        <w:rPr>
          <w:sz w:val="24"/>
        </w:rPr>
      </w:pPr>
      <w:r>
        <w:rPr>
          <w:rFonts w:hint="eastAsia"/>
          <w:sz w:val="24"/>
        </w:rPr>
        <w:t xml:space="preserve">   let cesiumTerrainProviderMeshes = new Cesium.CesiumTerrainProvider({</w:t>
      </w:r>
    </w:p>
    <w:p w14:paraId="05456FB5" w14:textId="77777777" w:rsidR="00067B30" w:rsidRDefault="0031372E">
      <w:pPr>
        <w:spacing w:line="500" w:lineRule="exact"/>
        <w:ind w:firstLine="420"/>
        <w:rPr>
          <w:sz w:val="24"/>
        </w:rPr>
      </w:pPr>
      <w:r>
        <w:rPr>
          <w:rFonts w:hint="eastAsia"/>
          <w:sz w:val="24"/>
        </w:rPr>
        <w:t xml:space="preserve">            url : '</w:t>
      </w:r>
      <w:bookmarkStart w:id="305" w:name="OLE_LINK83"/>
      <w:r>
        <w:rPr>
          <w:rFonts w:hint="eastAsia"/>
          <w:sz w:val="24"/>
        </w:rPr>
        <w:t>https://assets.agi.com/stk-terrain/world</w:t>
      </w:r>
      <w:bookmarkEnd w:id="305"/>
      <w:r>
        <w:rPr>
          <w:rFonts w:hint="eastAsia"/>
          <w:sz w:val="24"/>
        </w:rPr>
        <w:t>',</w:t>
      </w:r>
    </w:p>
    <w:p w14:paraId="53DB3331" w14:textId="77777777" w:rsidR="00067B30" w:rsidRDefault="0031372E">
      <w:pPr>
        <w:spacing w:line="500" w:lineRule="exact"/>
        <w:ind w:firstLine="420"/>
        <w:rPr>
          <w:sz w:val="24"/>
        </w:rPr>
      </w:pPr>
      <w:r>
        <w:rPr>
          <w:rFonts w:hint="eastAsia"/>
          <w:sz w:val="24"/>
        </w:rPr>
        <w:t xml:space="preserve">            requestWaterMask : true,</w:t>
      </w:r>
    </w:p>
    <w:p w14:paraId="1B47C0BC" w14:textId="77777777" w:rsidR="00067B30" w:rsidRDefault="0031372E">
      <w:pPr>
        <w:spacing w:line="500" w:lineRule="exact"/>
        <w:ind w:firstLine="420"/>
        <w:rPr>
          <w:sz w:val="24"/>
        </w:rPr>
      </w:pPr>
      <w:r>
        <w:rPr>
          <w:rFonts w:hint="eastAsia"/>
          <w:sz w:val="24"/>
        </w:rPr>
        <w:t xml:space="preserve">            requestVertexNormals : true</w:t>
      </w:r>
    </w:p>
    <w:p w14:paraId="2AB9AF49" w14:textId="77777777" w:rsidR="00067B30" w:rsidRDefault="0031372E">
      <w:pPr>
        <w:spacing w:line="500" w:lineRule="exact"/>
        <w:ind w:firstLine="420"/>
        <w:rPr>
          <w:sz w:val="24"/>
        </w:rPr>
      </w:pPr>
      <w:r>
        <w:rPr>
          <w:rFonts w:hint="eastAsia"/>
          <w:sz w:val="24"/>
        </w:rPr>
        <w:t xml:space="preserve">   });</w:t>
      </w:r>
    </w:p>
    <w:p w14:paraId="308645D5" w14:textId="77777777" w:rsidR="00067B30" w:rsidRDefault="0031372E">
      <w:pPr>
        <w:spacing w:line="500" w:lineRule="exact"/>
        <w:ind w:firstLine="420"/>
        <w:rPr>
          <w:sz w:val="24"/>
        </w:rPr>
      </w:pPr>
      <w:r>
        <w:rPr>
          <w:rFonts w:hint="eastAsia"/>
          <w:sz w:val="24"/>
        </w:rPr>
        <w:t xml:space="preserve">   viewer.terrainProvider = cesiumTerrainProviderMeshes;</w:t>
      </w:r>
    </w:p>
    <w:p w14:paraId="2A31CCB4" w14:textId="77777777" w:rsidR="00067B30" w:rsidRDefault="0031372E">
      <w:pPr>
        <w:spacing w:line="500" w:lineRule="exact"/>
        <w:rPr>
          <w:sz w:val="24"/>
        </w:rPr>
      </w:pPr>
      <w:r>
        <w:rPr>
          <w:rFonts w:hint="eastAsia"/>
          <w:sz w:val="24"/>
        </w:rPr>
        <w:t xml:space="preserve">   }</w:t>
      </w:r>
    </w:p>
    <w:p w14:paraId="5386E470" w14:textId="77777777" w:rsidR="00067B30" w:rsidRDefault="0031372E">
      <w:pPr>
        <w:pStyle w:val="2"/>
        <w:spacing w:before="312" w:after="156"/>
      </w:pPr>
      <w:r>
        <w:rPr>
          <w:rFonts w:hint="eastAsia"/>
        </w:rPr>
        <w:t xml:space="preserve"> </w:t>
      </w:r>
      <w:bookmarkStart w:id="306" w:name="_Toc20272"/>
      <w:r>
        <w:rPr>
          <w:rFonts w:hint="eastAsia"/>
        </w:rPr>
        <w:t>地图标注的实现</w:t>
      </w:r>
      <w:bookmarkEnd w:id="306"/>
    </w:p>
    <w:p w14:paraId="78F68EBA" w14:textId="77777777" w:rsidR="00067B30" w:rsidRDefault="0031372E">
      <w:pPr>
        <w:spacing w:line="500" w:lineRule="exact"/>
        <w:ind w:firstLine="420"/>
        <w:rPr>
          <w:sz w:val="24"/>
        </w:rPr>
      </w:pPr>
      <w:r>
        <w:rPr>
          <w:rFonts w:hint="eastAsia"/>
          <w:sz w:val="24"/>
        </w:rPr>
        <w:t>交互式要素标注是地理信息系统中最常见的功能之一，标注可以用来标识地理空间中</w:t>
      </w:r>
      <w:r>
        <w:rPr>
          <w:rFonts w:hint="eastAsia"/>
          <w:sz w:val="24"/>
        </w:rPr>
        <w:t>POI</w:t>
      </w:r>
      <w:r>
        <w:rPr>
          <w:rFonts w:hint="eastAsia"/>
          <w:sz w:val="24"/>
        </w:rPr>
        <w:t>兴趣点的坐标位置及相应的属性信息，兴趣点的类型可以是公共设施、建筑物、景点等。矢量要素标注使用到了</w:t>
      </w:r>
      <w:r>
        <w:rPr>
          <w:rFonts w:hint="eastAsia"/>
          <w:sz w:val="24"/>
        </w:rPr>
        <w:t>PinBuilder</w:t>
      </w:r>
      <w:r>
        <w:rPr>
          <w:rFonts w:hint="eastAsia"/>
          <w:sz w:val="24"/>
        </w:rPr>
        <w:t>类，通过定义</w:t>
      </w:r>
      <w:r>
        <w:rPr>
          <w:rFonts w:hint="eastAsia"/>
          <w:sz w:val="24"/>
        </w:rPr>
        <w:t>PinBduider</w:t>
      </w:r>
      <w:r>
        <w:rPr>
          <w:rFonts w:hint="eastAsia"/>
          <w:sz w:val="24"/>
        </w:rPr>
        <w:t>，形成不同颜色、类型、纹理的地图标注容器，再将各个标注填入容器形成完整的标注，可通过</w:t>
      </w:r>
      <w:r>
        <w:rPr>
          <w:rFonts w:hint="eastAsia"/>
          <w:sz w:val="24"/>
        </w:rPr>
        <w:t>fromText</w:t>
      </w:r>
      <w:r>
        <w:rPr>
          <w:rFonts w:hint="eastAsia"/>
          <w:sz w:val="24"/>
        </w:rPr>
        <w:t>、</w:t>
      </w:r>
      <w:r>
        <w:rPr>
          <w:rFonts w:hint="eastAsia"/>
          <w:sz w:val="24"/>
        </w:rPr>
        <w:t>fromColor</w:t>
      </w:r>
      <w:r>
        <w:rPr>
          <w:rFonts w:hint="eastAsia"/>
          <w:sz w:val="24"/>
        </w:rPr>
        <w:t>、</w:t>
      </w:r>
      <w:r>
        <w:rPr>
          <w:rFonts w:hint="eastAsia"/>
          <w:sz w:val="24"/>
        </w:rPr>
        <w:t>fromMakiIconId</w:t>
      </w:r>
      <w:r>
        <w:rPr>
          <w:rFonts w:hint="eastAsia"/>
          <w:sz w:val="24"/>
        </w:rPr>
        <w:t>、</w:t>
      </w:r>
      <w:r>
        <w:rPr>
          <w:rFonts w:hint="eastAsia"/>
          <w:sz w:val="24"/>
        </w:rPr>
        <w:t>fromUrl</w:t>
      </w:r>
      <w:r>
        <w:rPr>
          <w:rFonts w:hint="eastAsia"/>
          <w:sz w:val="24"/>
        </w:rPr>
        <w:t>等几种形式添加。</w:t>
      </w:r>
    </w:p>
    <w:p w14:paraId="25CE60F2" w14:textId="77777777" w:rsidR="00067B30" w:rsidRDefault="0031372E">
      <w:pPr>
        <w:spacing w:line="500" w:lineRule="exact"/>
        <w:ind w:firstLine="420"/>
        <w:rPr>
          <w:sz w:val="24"/>
        </w:rPr>
      </w:pPr>
      <w:r>
        <w:rPr>
          <w:rFonts w:hint="eastAsia"/>
          <w:sz w:val="24"/>
        </w:rPr>
        <w:t>（</w:t>
      </w:r>
      <w:r>
        <w:rPr>
          <w:rFonts w:hint="eastAsia"/>
          <w:sz w:val="24"/>
        </w:rPr>
        <w:t>1</w:t>
      </w:r>
      <w:r>
        <w:rPr>
          <w:rFonts w:hint="eastAsia"/>
          <w:sz w:val="24"/>
        </w:rPr>
        <w:t>）坐标位置拾取</w:t>
      </w:r>
    </w:p>
    <w:p w14:paraId="7969E2A0" w14:textId="77777777" w:rsidR="00067B30" w:rsidRDefault="0031372E">
      <w:pPr>
        <w:spacing w:line="500" w:lineRule="exact"/>
        <w:ind w:firstLine="420"/>
        <w:rPr>
          <w:sz w:val="24"/>
        </w:rPr>
      </w:pPr>
      <w:r>
        <w:rPr>
          <w:rFonts w:hint="eastAsia"/>
          <w:sz w:val="24"/>
        </w:rPr>
        <w:t>矢量要素标注的第一步是</w:t>
      </w:r>
      <w:bookmarkStart w:id="307" w:name="OLE_LINK13"/>
      <w:r>
        <w:rPr>
          <w:rFonts w:hint="eastAsia"/>
          <w:sz w:val="24"/>
        </w:rPr>
        <w:t>坐标位置的拾取</w:t>
      </w:r>
      <w:bookmarkEnd w:id="307"/>
      <w:r>
        <w:rPr>
          <w:rFonts w:hint="eastAsia"/>
          <w:sz w:val="24"/>
        </w:rPr>
        <w:t>。</w:t>
      </w:r>
      <w:r>
        <w:rPr>
          <w:sz w:val="24"/>
        </w:rPr>
        <w:t>首先需要获取地球</w:t>
      </w:r>
      <w:r>
        <w:rPr>
          <w:rFonts w:hint="eastAsia"/>
          <w:sz w:val="24"/>
        </w:rPr>
        <w:t>当前场景</w:t>
      </w:r>
      <w:r>
        <w:rPr>
          <w:sz w:val="24"/>
        </w:rPr>
        <w:t>所在画布的事件处理句柄</w:t>
      </w:r>
      <w:r>
        <w:rPr>
          <w:rFonts w:hint="eastAsia"/>
          <w:sz w:val="24"/>
        </w:rPr>
        <w:t>handler</w:t>
      </w:r>
      <w:r>
        <w:rPr>
          <w:sz w:val="24"/>
        </w:rPr>
        <w:t>，为</w:t>
      </w:r>
      <w:r>
        <w:rPr>
          <w:rFonts w:hint="eastAsia"/>
          <w:sz w:val="24"/>
        </w:rPr>
        <w:t>handler</w:t>
      </w:r>
      <w:r>
        <w:rPr>
          <w:sz w:val="24"/>
        </w:rPr>
        <w:t>添加鼠标点击事件</w:t>
      </w:r>
      <w:r>
        <w:rPr>
          <w:rFonts w:hint="eastAsia"/>
          <w:sz w:val="24"/>
        </w:rPr>
        <w:t>的</w:t>
      </w:r>
      <w:r>
        <w:rPr>
          <w:sz w:val="24"/>
        </w:rPr>
        <w:t>处理函数，</w:t>
      </w:r>
      <w:r>
        <w:rPr>
          <w:rFonts w:hint="eastAsia"/>
          <w:sz w:val="24"/>
        </w:rPr>
        <w:t>监听</w:t>
      </w:r>
      <w:r>
        <w:rPr>
          <w:sz w:val="24"/>
        </w:rPr>
        <w:t>鼠标</w:t>
      </w:r>
      <w:r>
        <w:rPr>
          <w:rFonts w:hint="eastAsia"/>
          <w:sz w:val="24"/>
        </w:rPr>
        <w:t>点击时的屏幕坐标</w:t>
      </w:r>
      <w:r>
        <w:rPr>
          <w:sz w:val="24"/>
        </w:rPr>
        <w:t>位置</w:t>
      </w:r>
      <w:r>
        <w:rPr>
          <w:rFonts w:hint="eastAsia"/>
          <w:sz w:val="24"/>
        </w:rPr>
        <w:t>mousePosition</w:t>
      </w:r>
      <w:r>
        <w:rPr>
          <w:rFonts w:hint="eastAsia"/>
          <w:sz w:val="24"/>
        </w:rPr>
        <w:t>。通过</w:t>
      </w:r>
      <w:r>
        <w:rPr>
          <w:rFonts w:hint="eastAsia"/>
          <w:sz w:val="24"/>
        </w:rPr>
        <w:t>Camera</w:t>
      </w:r>
      <w:r>
        <w:rPr>
          <w:rFonts w:hint="eastAsia"/>
          <w:sz w:val="24"/>
        </w:rPr>
        <w:t>类中的</w:t>
      </w:r>
      <w:r>
        <w:rPr>
          <w:rFonts w:hint="eastAsia"/>
          <w:sz w:val="24"/>
        </w:rPr>
        <w:t>pickEllipsoid</w:t>
      </w:r>
      <w:r>
        <w:rPr>
          <w:rFonts w:hint="eastAsia"/>
          <w:sz w:val="24"/>
        </w:rPr>
        <w:t>方法，将点击的屏幕坐标位置及地球椭球体作为参数传入，得到当前鼠标点的空间坐标位置。该方法返回的空间位置是笛卡尔坐标系中的位置，需要将其转化为地理坐标系，使用场景中地球椭球体的</w:t>
      </w:r>
      <w:r>
        <w:rPr>
          <w:rFonts w:hint="eastAsia"/>
          <w:sz w:val="24"/>
        </w:rPr>
        <w:t>cartesianToCartographic</w:t>
      </w:r>
      <w:r>
        <w:rPr>
          <w:rFonts w:hint="eastAsia"/>
          <w:sz w:val="24"/>
        </w:rPr>
        <w:t>方法实现坐标转换。转</w:t>
      </w:r>
      <w:r>
        <w:rPr>
          <w:rFonts w:hint="eastAsia"/>
          <w:sz w:val="24"/>
        </w:rPr>
        <w:lastRenderedPageBreak/>
        <w:t>换后的坐标用弧度表示，再使用</w:t>
      </w:r>
      <w:r>
        <w:rPr>
          <w:rFonts w:hint="eastAsia"/>
          <w:sz w:val="24"/>
        </w:rPr>
        <w:t>Math</w:t>
      </w:r>
      <w:r>
        <w:rPr>
          <w:rFonts w:hint="eastAsia"/>
          <w:sz w:val="24"/>
        </w:rPr>
        <w:t>类中的</w:t>
      </w:r>
      <w:r>
        <w:rPr>
          <w:rFonts w:hint="eastAsia"/>
          <w:sz w:val="24"/>
        </w:rPr>
        <w:t>toDegrees</w:t>
      </w:r>
      <w:r>
        <w:rPr>
          <w:rFonts w:hint="eastAsia"/>
          <w:sz w:val="24"/>
        </w:rPr>
        <w:t>方法转为度的十进制度表示，最终获取得到鼠标点的经纬度信息，代码实现如下所示：</w:t>
      </w:r>
    </w:p>
    <w:p w14:paraId="6E281599" w14:textId="77777777" w:rsidR="00067B30" w:rsidRDefault="0031372E">
      <w:pPr>
        <w:spacing w:line="500" w:lineRule="exact"/>
        <w:ind w:firstLine="420"/>
        <w:rPr>
          <w:sz w:val="24"/>
        </w:rPr>
      </w:pPr>
      <w:r>
        <w:rPr>
          <w:rFonts w:hint="eastAsia"/>
          <w:sz w:val="24"/>
        </w:rPr>
        <w:t xml:space="preserve">    getPosition(click) {</w:t>
      </w:r>
    </w:p>
    <w:p w14:paraId="12D189FE" w14:textId="77777777" w:rsidR="00067B30" w:rsidRDefault="0031372E">
      <w:pPr>
        <w:spacing w:line="500" w:lineRule="exact"/>
        <w:ind w:firstLine="420"/>
        <w:rPr>
          <w:sz w:val="24"/>
        </w:rPr>
      </w:pPr>
      <w:r>
        <w:rPr>
          <w:rFonts w:hint="eastAsia"/>
          <w:sz w:val="24"/>
        </w:rPr>
        <w:t xml:space="preserve">    </w:t>
      </w:r>
      <w:r>
        <w:rPr>
          <w:rFonts w:hint="eastAsia"/>
          <w:sz w:val="24"/>
        </w:rPr>
        <w:tab/>
        <w:t xml:space="preserve"> let ellipsoid = viewer.scene.globe.ellipsoid;</w:t>
      </w:r>
    </w:p>
    <w:p w14:paraId="0BA78F0C" w14:textId="77777777" w:rsidR="00067B30" w:rsidRDefault="0031372E">
      <w:pPr>
        <w:spacing w:line="500" w:lineRule="exact"/>
        <w:ind w:firstLine="420"/>
        <w:rPr>
          <w:sz w:val="24"/>
        </w:rPr>
      </w:pPr>
      <w:r>
        <w:rPr>
          <w:rFonts w:hint="eastAsia"/>
          <w:sz w:val="24"/>
        </w:rPr>
        <w:t xml:space="preserve">        let cartesian = viewer.camera.pickEllipsoid(click.position, ellipsoid);</w:t>
      </w:r>
    </w:p>
    <w:p w14:paraId="3627748F" w14:textId="77777777" w:rsidR="00067B30" w:rsidRDefault="0031372E">
      <w:pPr>
        <w:spacing w:line="500" w:lineRule="exact"/>
        <w:ind w:firstLine="420"/>
        <w:rPr>
          <w:sz w:val="24"/>
        </w:rPr>
      </w:pPr>
      <w:r>
        <w:rPr>
          <w:rFonts w:hint="eastAsia"/>
          <w:sz w:val="24"/>
        </w:rPr>
        <w:t xml:space="preserve">        if(cartesian) {</w:t>
      </w:r>
    </w:p>
    <w:p w14:paraId="22AF6A71" w14:textId="77777777" w:rsidR="00067B30" w:rsidRDefault="0031372E">
      <w:pPr>
        <w:spacing w:line="500" w:lineRule="exact"/>
        <w:ind w:firstLine="420"/>
        <w:rPr>
          <w:sz w:val="24"/>
        </w:rPr>
      </w:pPr>
      <w:r>
        <w:rPr>
          <w:rFonts w:hint="eastAsia"/>
          <w:sz w:val="24"/>
        </w:rPr>
        <w:t xml:space="preserve">        </w:t>
      </w:r>
      <w:r>
        <w:rPr>
          <w:rFonts w:hint="eastAsia"/>
          <w:sz w:val="24"/>
        </w:rPr>
        <w:tab/>
        <w:t>let cartographic = ellipsoid.cartesianToCartographic(cartesian);</w:t>
      </w:r>
    </w:p>
    <w:p w14:paraId="3E933862" w14:textId="77777777" w:rsidR="00067B30" w:rsidRDefault="0031372E">
      <w:pPr>
        <w:spacing w:line="500" w:lineRule="exact"/>
        <w:ind w:firstLine="420"/>
        <w:rPr>
          <w:sz w:val="24"/>
        </w:rPr>
      </w:pPr>
      <w:r>
        <w:rPr>
          <w:rFonts w:hint="eastAsia"/>
          <w:sz w:val="24"/>
        </w:rPr>
        <w:t xml:space="preserve">        </w:t>
      </w:r>
      <w:r>
        <w:rPr>
          <w:rFonts w:hint="eastAsia"/>
          <w:sz w:val="24"/>
        </w:rPr>
        <w:tab/>
        <w:t>let lon = Cesium.Math.toDegrees(cartographic.longitude);</w:t>
      </w:r>
    </w:p>
    <w:p w14:paraId="30E6DE72" w14:textId="77777777" w:rsidR="00067B30" w:rsidRDefault="0031372E">
      <w:pPr>
        <w:spacing w:line="500" w:lineRule="exact"/>
        <w:ind w:firstLine="420"/>
        <w:rPr>
          <w:sz w:val="24"/>
        </w:rPr>
      </w:pPr>
      <w:r>
        <w:rPr>
          <w:rFonts w:hint="eastAsia"/>
          <w:sz w:val="24"/>
        </w:rPr>
        <w:t xml:space="preserve">        </w:t>
      </w:r>
      <w:r>
        <w:rPr>
          <w:rFonts w:hint="eastAsia"/>
          <w:sz w:val="24"/>
        </w:rPr>
        <w:tab/>
        <w:t>let lat = Cesium.Math.toDegrees(cartographic.latitude);</w:t>
      </w:r>
    </w:p>
    <w:p w14:paraId="23F082E6" w14:textId="77777777" w:rsidR="00067B30" w:rsidRDefault="0031372E">
      <w:pPr>
        <w:spacing w:line="500" w:lineRule="exact"/>
        <w:ind w:firstLine="420"/>
        <w:rPr>
          <w:sz w:val="24"/>
        </w:rPr>
      </w:pPr>
      <w:r>
        <w:rPr>
          <w:rFonts w:hint="eastAsia"/>
          <w:sz w:val="24"/>
        </w:rPr>
        <w:t xml:space="preserve">        </w:t>
      </w:r>
      <w:r>
        <w:rPr>
          <w:rFonts w:hint="eastAsia"/>
          <w:sz w:val="24"/>
        </w:rPr>
        <w:tab/>
        <w:t>return {lon:lon,lat:lat};</w:t>
      </w:r>
    </w:p>
    <w:p w14:paraId="5CDA6FF8" w14:textId="77777777" w:rsidR="00067B30" w:rsidRDefault="0031372E">
      <w:pPr>
        <w:spacing w:line="500" w:lineRule="exact"/>
        <w:ind w:firstLine="420"/>
        <w:rPr>
          <w:sz w:val="24"/>
        </w:rPr>
      </w:pPr>
      <w:r>
        <w:rPr>
          <w:rFonts w:hint="eastAsia"/>
          <w:sz w:val="24"/>
        </w:rPr>
        <w:t xml:space="preserve">        }</w:t>
      </w:r>
    </w:p>
    <w:p w14:paraId="430662B2" w14:textId="77777777" w:rsidR="00067B30" w:rsidRDefault="0031372E">
      <w:pPr>
        <w:spacing w:line="500" w:lineRule="exact"/>
        <w:ind w:firstLine="420"/>
        <w:rPr>
          <w:sz w:val="24"/>
        </w:rPr>
      </w:pPr>
      <w:r>
        <w:rPr>
          <w:rFonts w:hint="eastAsia"/>
          <w:sz w:val="24"/>
        </w:rPr>
        <w:t xml:space="preserve">    }  </w:t>
      </w:r>
    </w:p>
    <w:p w14:paraId="67052C31" w14:textId="77777777" w:rsidR="00067B30" w:rsidRDefault="0031372E">
      <w:pPr>
        <w:spacing w:line="500" w:lineRule="exact"/>
        <w:ind w:firstLine="420"/>
        <w:rPr>
          <w:sz w:val="24"/>
        </w:rPr>
      </w:pPr>
      <w:r>
        <w:rPr>
          <w:rFonts w:hint="eastAsia"/>
          <w:sz w:val="24"/>
        </w:rPr>
        <w:t>（</w:t>
      </w:r>
      <w:r>
        <w:rPr>
          <w:rFonts w:hint="eastAsia"/>
          <w:sz w:val="24"/>
        </w:rPr>
        <w:t>2</w:t>
      </w:r>
      <w:r>
        <w:rPr>
          <w:rFonts w:hint="eastAsia"/>
          <w:sz w:val="24"/>
        </w:rPr>
        <w:t>）创建矢量标注</w:t>
      </w:r>
    </w:p>
    <w:p w14:paraId="4C7D325C" w14:textId="77777777" w:rsidR="00067B30" w:rsidRDefault="0031372E">
      <w:pPr>
        <w:spacing w:line="500" w:lineRule="exact"/>
        <w:ind w:firstLine="420"/>
        <w:rPr>
          <w:sz w:val="24"/>
        </w:rPr>
      </w:pPr>
      <w:r>
        <w:rPr>
          <w:rFonts w:hint="eastAsia"/>
          <w:sz w:val="24"/>
        </w:rPr>
        <w:t>得到位置信息后便可进一步与地球进行交互。矢量标注的创建，是通过</w:t>
      </w:r>
      <w:r>
        <w:rPr>
          <w:rFonts w:hint="eastAsia"/>
          <w:sz w:val="24"/>
        </w:rPr>
        <w:t>new</w:t>
      </w:r>
      <w:r>
        <w:rPr>
          <w:rFonts w:hint="eastAsia"/>
          <w:sz w:val="24"/>
        </w:rPr>
        <w:t>关键字实例化一个</w:t>
      </w:r>
      <w:r>
        <w:rPr>
          <w:rFonts w:hint="eastAsia"/>
          <w:sz w:val="24"/>
        </w:rPr>
        <w:t>PinBuider</w:t>
      </w:r>
      <w:r>
        <w:rPr>
          <w:sz w:val="24"/>
        </w:rPr>
        <w:t>对象</w:t>
      </w:r>
      <w:r>
        <w:rPr>
          <w:rFonts w:hint="eastAsia"/>
          <w:sz w:val="24"/>
        </w:rPr>
        <w:t>，利用上述方法获取到鼠标位置的坐标信息，为标注添加名称及描述信息，并根据用户采用的标注类型选取对应的方法创建标注内容。若为文本标注，则使用</w:t>
      </w:r>
      <w:r>
        <w:rPr>
          <w:rFonts w:hint="eastAsia"/>
          <w:sz w:val="24"/>
        </w:rPr>
        <w:t>pinBuilder.fromText(text, color, size).toDataURL()</w:t>
      </w:r>
      <w:r>
        <w:rPr>
          <w:rFonts w:hint="eastAsia"/>
          <w:sz w:val="24"/>
        </w:rPr>
        <w:t>创建标注内容；若使用系统提供符号库，则用</w:t>
      </w:r>
      <w:r>
        <w:rPr>
          <w:rFonts w:hint="eastAsia"/>
          <w:sz w:val="24"/>
        </w:rPr>
        <w:t>pinBuilder.fromMakiIconId(id, color, size)</w:t>
      </w:r>
      <w:r>
        <w:rPr>
          <w:rFonts w:hint="eastAsia"/>
          <w:sz w:val="24"/>
        </w:rPr>
        <w:t>方法创建；若用户使用自定义的上传图片，则用</w:t>
      </w:r>
      <w:r>
        <w:rPr>
          <w:rFonts w:hint="eastAsia"/>
          <w:sz w:val="24"/>
        </w:rPr>
        <w:t>pinBuilder.fromUrl(url, color, size)</w:t>
      </w:r>
      <w:r>
        <w:rPr>
          <w:rFonts w:hint="eastAsia"/>
          <w:sz w:val="24"/>
        </w:rPr>
        <w:t>方法创建标注内容。最后新建公告牌实体对象，将标注内容作为实体的</w:t>
      </w:r>
      <w:r>
        <w:rPr>
          <w:rFonts w:hint="eastAsia"/>
          <w:sz w:val="24"/>
        </w:rPr>
        <w:t>image</w:t>
      </w:r>
      <w:r>
        <w:rPr>
          <w:rFonts w:hint="eastAsia"/>
          <w:sz w:val="24"/>
        </w:rPr>
        <w:t>属性，并添加到场景的渲染帧中。</w:t>
      </w:r>
    </w:p>
    <w:p w14:paraId="7A01D619" w14:textId="77777777" w:rsidR="00067B30" w:rsidRDefault="0031372E">
      <w:pPr>
        <w:spacing w:line="500" w:lineRule="exact"/>
        <w:ind w:firstLine="420"/>
        <w:rPr>
          <w:sz w:val="24"/>
        </w:rPr>
      </w:pPr>
      <w:r>
        <w:rPr>
          <w:rFonts w:hint="eastAsia"/>
          <w:sz w:val="24"/>
        </w:rPr>
        <w:t>（</w:t>
      </w:r>
      <w:r>
        <w:rPr>
          <w:rFonts w:hint="eastAsia"/>
          <w:sz w:val="24"/>
        </w:rPr>
        <w:t>3</w:t>
      </w:r>
      <w:r>
        <w:rPr>
          <w:rFonts w:hint="eastAsia"/>
          <w:sz w:val="24"/>
        </w:rPr>
        <w:t>）定位标注</w:t>
      </w:r>
    </w:p>
    <w:p w14:paraId="337F85C1" w14:textId="77777777" w:rsidR="00067B30" w:rsidRDefault="0031372E">
      <w:pPr>
        <w:spacing w:line="500" w:lineRule="exact"/>
        <w:ind w:firstLine="420"/>
        <w:rPr>
          <w:sz w:val="24"/>
        </w:rPr>
      </w:pPr>
      <w:r>
        <w:rPr>
          <w:rFonts w:hint="eastAsia"/>
          <w:sz w:val="24"/>
        </w:rPr>
        <w:t>创建标注后会在已创建标注列表中添加一个列表项，列表项中存储了该标注的</w:t>
      </w:r>
      <w:r>
        <w:rPr>
          <w:rFonts w:hint="eastAsia"/>
          <w:sz w:val="24"/>
        </w:rPr>
        <w:t>id</w:t>
      </w:r>
      <w:r>
        <w:rPr>
          <w:rFonts w:hint="eastAsia"/>
          <w:sz w:val="24"/>
        </w:rPr>
        <w:t>，此时用户可通过选择标注列表定位到选中标注的地图位置。当用户改变下拉框的选项时，以存储的</w:t>
      </w:r>
      <w:r>
        <w:rPr>
          <w:rFonts w:hint="eastAsia"/>
          <w:sz w:val="24"/>
        </w:rPr>
        <w:t>id</w:t>
      </w:r>
      <w:r>
        <w:rPr>
          <w:rFonts w:hint="eastAsia"/>
          <w:sz w:val="24"/>
        </w:rPr>
        <w:t>作为索引，利用实体对象集合的</w:t>
      </w:r>
      <w:r>
        <w:rPr>
          <w:rFonts w:hint="eastAsia"/>
          <w:sz w:val="24"/>
        </w:rPr>
        <w:t>getById</w:t>
      </w:r>
      <w:r>
        <w:rPr>
          <w:rFonts w:hint="eastAsia"/>
          <w:sz w:val="24"/>
        </w:rPr>
        <w:t>方法得到矢量标注实体，并使用</w:t>
      </w:r>
      <w:r>
        <w:rPr>
          <w:sz w:val="24"/>
        </w:rPr>
        <w:t>zoomTo</w:t>
      </w:r>
      <w:r>
        <w:rPr>
          <w:rFonts w:hint="eastAsia"/>
          <w:sz w:val="24"/>
        </w:rPr>
        <w:t>方法定位到标注所在位置。</w:t>
      </w:r>
    </w:p>
    <w:p w14:paraId="3E3AFC94" w14:textId="77777777" w:rsidR="00067B30" w:rsidRDefault="0031372E">
      <w:pPr>
        <w:spacing w:line="500" w:lineRule="exact"/>
        <w:ind w:firstLine="420"/>
        <w:rPr>
          <w:sz w:val="24"/>
        </w:rPr>
      </w:pPr>
      <w:r>
        <w:rPr>
          <w:rFonts w:hint="eastAsia"/>
          <w:sz w:val="24"/>
        </w:rPr>
        <w:t>（</w:t>
      </w:r>
      <w:r>
        <w:rPr>
          <w:rFonts w:hint="eastAsia"/>
          <w:sz w:val="24"/>
        </w:rPr>
        <w:t>4</w:t>
      </w:r>
      <w:r>
        <w:rPr>
          <w:rFonts w:hint="eastAsia"/>
          <w:sz w:val="24"/>
        </w:rPr>
        <w:t>）选取标注</w:t>
      </w:r>
    </w:p>
    <w:p w14:paraId="77F88DD5" w14:textId="77777777" w:rsidR="00067B30" w:rsidRDefault="0031372E">
      <w:pPr>
        <w:spacing w:line="500" w:lineRule="exact"/>
        <w:ind w:firstLine="420"/>
        <w:rPr>
          <w:sz w:val="24"/>
        </w:rPr>
      </w:pPr>
      <w:r>
        <w:rPr>
          <w:rFonts w:hint="eastAsia"/>
          <w:sz w:val="24"/>
        </w:rPr>
        <w:lastRenderedPageBreak/>
        <w:t>点选标注时被选中的标注将会被一个高亮的矩形框框选，并在右上角弹出包含该标注名称、描述等信息的说明面板，同时显示“删除对象”按钮。实现方法是绑定鼠标左键点击事件，在事件处理函数中判断场景中</w:t>
      </w:r>
      <w:r>
        <w:rPr>
          <w:rFonts w:hint="eastAsia"/>
          <w:sz w:val="24"/>
        </w:rPr>
        <w:t>selectedEntity</w:t>
      </w:r>
      <w:r>
        <w:rPr>
          <w:rFonts w:hint="eastAsia"/>
          <w:sz w:val="24"/>
        </w:rPr>
        <w:t>对象是否存在，若存在则将删除按钮的样式设置为显示。</w:t>
      </w:r>
    </w:p>
    <w:p w14:paraId="15661CF1" w14:textId="77777777" w:rsidR="00067B30" w:rsidRDefault="0031372E">
      <w:pPr>
        <w:spacing w:line="500" w:lineRule="exact"/>
        <w:ind w:firstLine="420"/>
        <w:rPr>
          <w:sz w:val="24"/>
        </w:rPr>
      </w:pPr>
      <w:r>
        <w:rPr>
          <w:rFonts w:hint="eastAsia"/>
          <w:sz w:val="24"/>
        </w:rPr>
        <w:t>（</w:t>
      </w:r>
      <w:r>
        <w:rPr>
          <w:rFonts w:hint="eastAsia"/>
          <w:sz w:val="24"/>
        </w:rPr>
        <w:t>5</w:t>
      </w:r>
      <w:r>
        <w:rPr>
          <w:rFonts w:hint="eastAsia"/>
          <w:sz w:val="24"/>
        </w:rPr>
        <w:t>）要素标注读取及存储</w:t>
      </w:r>
    </w:p>
    <w:p w14:paraId="09710712" w14:textId="77777777" w:rsidR="00067B30" w:rsidRDefault="0031372E">
      <w:pPr>
        <w:spacing w:line="500" w:lineRule="exact"/>
        <w:ind w:firstLine="420"/>
        <w:rPr>
          <w:sz w:val="24"/>
        </w:rPr>
      </w:pPr>
      <w:r>
        <w:rPr>
          <w:rFonts w:hint="eastAsia"/>
          <w:sz w:val="24"/>
        </w:rPr>
        <w:t>标注读取是将存储在后台数据库中的记录返回到前端，并在前端处理成标注实体对象。标注存储包含了前端存储以及前后台通讯，前端存储是将新创建的标注实体以内存形式保存到前端；与后台通讯是将当前绘制的标注集合添加到数据库中，同时将要删除的数据集合从后台数据库中移除。因此需要创建一个用于管理存储标注集合的</w:t>
      </w:r>
      <w:r>
        <w:rPr>
          <w:rFonts w:hint="eastAsia"/>
          <w:sz w:val="24"/>
        </w:rPr>
        <w:t>billboardStore</w:t>
      </w:r>
      <w:r>
        <w:rPr>
          <w:rFonts w:hint="eastAsia"/>
          <w:sz w:val="24"/>
        </w:rPr>
        <w:t>对象，对象中包括了用于管理从服务器中请求的标注集合</w:t>
      </w:r>
      <w:r>
        <w:rPr>
          <w:rFonts w:hint="eastAsia"/>
          <w:sz w:val="24"/>
        </w:rPr>
        <w:t>server</w:t>
      </w:r>
      <w:r>
        <w:rPr>
          <w:rFonts w:hint="eastAsia"/>
          <w:sz w:val="24"/>
        </w:rPr>
        <w:t>、用于管理前端创建的标注集合</w:t>
      </w:r>
      <w:r>
        <w:rPr>
          <w:rFonts w:hint="eastAsia"/>
          <w:sz w:val="24"/>
        </w:rPr>
        <w:t>current</w:t>
      </w:r>
      <w:r>
        <w:rPr>
          <w:rFonts w:hint="eastAsia"/>
          <w:sz w:val="24"/>
        </w:rPr>
        <w:t>和管理需要从数据库中删除的标注集合</w:t>
      </w:r>
      <w:r>
        <w:rPr>
          <w:rFonts w:hint="eastAsia"/>
          <w:sz w:val="24"/>
        </w:rPr>
        <w:t>delete</w:t>
      </w:r>
      <w:r>
        <w:rPr>
          <w:rFonts w:hint="eastAsia"/>
          <w:sz w:val="24"/>
        </w:rPr>
        <w:t>。</w:t>
      </w:r>
    </w:p>
    <w:p w14:paraId="5028F5E2" w14:textId="77777777" w:rsidR="00067B30" w:rsidRDefault="0031372E">
      <w:pPr>
        <w:spacing w:line="500" w:lineRule="exact"/>
        <w:ind w:firstLine="420"/>
        <w:rPr>
          <w:sz w:val="24"/>
        </w:rPr>
      </w:pPr>
      <w:r>
        <w:rPr>
          <w:rFonts w:hint="eastAsia"/>
          <w:sz w:val="24"/>
        </w:rPr>
        <w:t>在初始化过程中，通过实验室研发的</w:t>
      </w:r>
      <w:r>
        <w:rPr>
          <w:rFonts w:hint="eastAsia"/>
          <w:sz w:val="24"/>
        </w:rPr>
        <w:t>ECNUGIS Server</w:t>
      </w:r>
      <w:r>
        <w:rPr>
          <w:rFonts w:hint="eastAsia"/>
          <w:sz w:val="24"/>
        </w:rPr>
        <w:t>提供的</w:t>
      </w:r>
      <w:r>
        <w:rPr>
          <w:rFonts w:hint="eastAsia"/>
          <w:sz w:val="24"/>
        </w:rPr>
        <w:t>WebSQL</w:t>
      </w:r>
      <w:r>
        <w:rPr>
          <w:rFonts w:hint="eastAsia"/>
          <w:sz w:val="24"/>
        </w:rPr>
        <w:t>接口获取到</w:t>
      </w:r>
      <w:r>
        <w:rPr>
          <w:rFonts w:hint="eastAsia"/>
          <w:sz w:val="24"/>
        </w:rPr>
        <w:t>json</w:t>
      </w:r>
      <w:r>
        <w:rPr>
          <w:rFonts w:hint="eastAsia"/>
          <w:sz w:val="24"/>
        </w:rPr>
        <w:t>形式的标注数据。将其转换为</w:t>
      </w:r>
      <w:r>
        <w:rPr>
          <w:rFonts w:hint="eastAsia"/>
          <w:sz w:val="24"/>
        </w:rPr>
        <w:t>Cesium</w:t>
      </w:r>
      <w:r>
        <w:rPr>
          <w:rFonts w:hint="eastAsia"/>
          <w:sz w:val="24"/>
        </w:rPr>
        <w:t>场景可渲染的标注实体，并为每个标注添加数据来源标识。最后将这些标注实体添加到</w:t>
      </w:r>
      <w:r>
        <w:rPr>
          <w:rFonts w:hint="eastAsia"/>
          <w:sz w:val="24"/>
        </w:rPr>
        <w:t>billboardStore</w:t>
      </w:r>
      <w:r>
        <w:rPr>
          <w:rFonts w:hint="eastAsia"/>
          <w:sz w:val="24"/>
        </w:rPr>
        <w:t>对象的</w:t>
      </w:r>
      <w:r>
        <w:rPr>
          <w:rFonts w:hint="eastAsia"/>
          <w:sz w:val="24"/>
        </w:rPr>
        <w:t>server</w:t>
      </w:r>
      <w:r>
        <w:rPr>
          <w:rFonts w:hint="eastAsia"/>
          <w:sz w:val="24"/>
        </w:rPr>
        <w:t>属性中。</w:t>
      </w:r>
    </w:p>
    <w:p w14:paraId="4E6DCFB8" w14:textId="77777777" w:rsidR="00067B30" w:rsidRDefault="0031372E">
      <w:pPr>
        <w:spacing w:line="500" w:lineRule="exact"/>
        <w:ind w:firstLine="420"/>
        <w:rPr>
          <w:sz w:val="24"/>
        </w:rPr>
      </w:pPr>
      <w:r>
        <w:rPr>
          <w:rFonts w:hint="eastAsia"/>
          <w:sz w:val="24"/>
        </w:rPr>
        <w:t>创建标注实体时，要为实体添加数据来源标识并添加到</w:t>
      </w:r>
      <w:r>
        <w:rPr>
          <w:rFonts w:hint="eastAsia"/>
          <w:sz w:val="24"/>
        </w:rPr>
        <w:t>billboardStore</w:t>
      </w:r>
      <w:r>
        <w:rPr>
          <w:rFonts w:hint="eastAsia"/>
          <w:sz w:val="24"/>
        </w:rPr>
        <w:t>对象的</w:t>
      </w:r>
      <w:r>
        <w:rPr>
          <w:rFonts w:hint="eastAsia"/>
          <w:sz w:val="24"/>
        </w:rPr>
        <w:t>current</w:t>
      </w:r>
      <w:r>
        <w:rPr>
          <w:rFonts w:hint="eastAsia"/>
          <w:sz w:val="24"/>
        </w:rPr>
        <w:t>属性中。删除对象时，首先需要判断数据来源，若为前端新创建的标注，则将</w:t>
      </w:r>
      <w:r>
        <w:rPr>
          <w:rFonts w:hint="eastAsia"/>
          <w:sz w:val="24"/>
        </w:rPr>
        <w:t>current</w:t>
      </w:r>
      <w:r>
        <w:rPr>
          <w:rFonts w:hint="eastAsia"/>
          <w:sz w:val="24"/>
        </w:rPr>
        <w:t>集合中的该对象移除；若为服务器端请求的标注，则将该对象的</w:t>
      </w:r>
      <w:r>
        <w:rPr>
          <w:rFonts w:hint="eastAsia"/>
          <w:sz w:val="24"/>
        </w:rPr>
        <w:t>id</w:t>
      </w:r>
      <w:r>
        <w:rPr>
          <w:rFonts w:hint="eastAsia"/>
          <w:sz w:val="24"/>
        </w:rPr>
        <w:t>添加到</w:t>
      </w:r>
      <w:r>
        <w:rPr>
          <w:rFonts w:hint="eastAsia"/>
          <w:sz w:val="24"/>
        </w:rPr>
        <w:t>delete</w:t>
      </w:r>
      <w:r>
        <w:rPr>
          <w:rFonts w:hint="eastAsia"/>
          <w:sz w:val="24"/>
        </w:rPr>
        <w:t>集合中。其次需要使用</w:t>
      </w:r>
      <w:r>
        <w:rPr>
          <w:rFonts w:hint="eastAsia"/>
          <w:sz w:val="24"/>
        </w:rPr>
        <w:t>viewer.entities.remove</w:t>
      </w:r>
      <w:r>
        <w:rPr>
          <w:rFonts w:hint="eastAsia"/>
          <w:sz w:val="24"/>
        </w:rPr>
        <w:t>方法，将标注对象从场景的渲染帧中移除。点击“保存”按钮进行数据存储时，同样需要使用到</w:t>
      </w:r>
      <w:r>
        <w:rPr>
          <w:rFonts w:hint="eastAsia"/>
          <w:sz w:val="24"/>
        </w:rPr>
        <w:t>WebSQL</w:t>
      </w:r>
      <w:r>
        <w:rPr>
          <w:rFonts w:hint="eastAsia"/>
          <w:sz w:val="24"/>
        </w:rPr>
        <w:t>接口，一方面将</w:t>
      </w:r>
      <w:r>
        <w:rPr>
          <w:rFonts w:hint="eastAsia"/>
          <w:sz w:val="24"/>
        </w:rPr>
        <w:t>billboardStore</w:t>
      </w:r>
      <w:r>
        <w:rPr>
          <w:rFonts w:hint="eastAsia"/>
          <w:sz w:val="24"/>
        </w:rPr>
        <w:t>对象中的</w:t>
      </w:r>
      <w:r>
        <w:rPr>
          <w:rFonts w:hint="eastAsia"/>
          <w:sz w:val="24"/>
        </w:rPr>
        <w:t>current</w:t>
      </w:r>
      <w:r>
        <w:rPr>
          <w:rFonts w:hint="eastAsia"/>
          <w:sz w:val="24"/>
        </w:rPr>
        <w:t>集合存储到数据库中；另一方面是要将</w:t>
      </w:r>
      <w:r>
        <w:rPr>
          <w:rFonts w:hint="eastAsia"/>
          <w:sz w:val="24"/>
        </w:rPr>
        <w:t>delete</w:t>
      </w:r>
      <w:r>
        <w:rPr>
          <w:rFonts w:hint="eastAsia"/>
          <w:sz w:val="24"/>
        </w:rPr>
        <w:t>集合中保存的标注实体的记录删除。</w:t>
      </w:r>
    </w:p>
    <w:p w14:paraId="65C69FE8" w14:textId="77777777" w:rsidR="00067B30" w:rsidRDefault="0031372E">
      <w:pPr>
        <w:pStyle w:val="2"/>
        <w:spacing w:before="312" w:after="156"/>
      </w:pPr>
      <w:r>
        <w:rPr>
          <w:rFonts w:hint="eastAsia"/>
        </w:rPr>
        <w:t xml:space="preserve"> </w:t>
      </w:r>
      <w:bookmarkStart w:id="308" w:name="_Toc7252"/>
      <w:r>
        <w:rPr>
          <w:rFonts w:hint="eastAsia"/>
        </w:rPr>
        <w:t>交互式建模数据存储与管理</w:t>
      </w:r>
      <w:bookmarkEnd w:id="308"/>
    </w:p>
    <w:p w14:paraId="0FF16DDD" w14:textId="77777777" w:rsidR="00067B30" w:rsidRDefault="0031372E">
      <w:pPr>
        <w:spacing w:line="500" w:lineRule="exact"/>
        <w:ind w:firstLine="420"/>
        <w:rPr>
          <w:sz w:val="24"/>
        </w:rPr>
      </w:pPr>
      <w:r>
        <w:rPr>
          <w:rFonts w:hint="eastAsia"/>
          <w:sz w:val="24"/>
        </w:rPr>
        <w:t>交互式构建的三维模型主要分为三大类：单点状要素体、多点线状要素体以及区域面状要素体。不同模型需要设置不同的参数，如椭圆柱体需要设置颜色、</w:t>
      </w:r>
      <w:r>
        <w:rPr>
          <w:rFonts w:hint="eastAsia"/>
          <w:sz w:val="24"/>
        </w:rPr>
        <w:lastRenderedPageBreak/>
        <w:t>长轴半径、短轴半径、高度以及距离地球球面高度等属性。以下是每种类型模型与其特有的属性的对应关系：</w:t>
      </w:r>
    </w:p>
    <w:p w14:paraId="3C105DF3" w14:textId="77777777" w:rsidR="00067B30" w:rsidRDefault="0031372E">
      <w:pPr>
        <w:spacing w:line="500" w:lineRule="exact"/>
        <w:rPr>
          <w:sz w:val="24"/>
        </w:rPr>
      </w:pPr>
      <w:r>
        <w:rPr>
          <w:rFonts w:hint="eastAsia"/>
          <w:sz w:val="24"/>
        </w:rPr>
        <w:t xml:space="preserve">var mapping = [   </w:t>
      </w:r>
    </w:p>
    <w:p w14:paraId="5AF102A0" w14:textId="77777777" w:rsidR="00067B30" w:rsidRDefault="0031372E">
      <w:pPr>
        <w:spacing w:line="500" w:lineRule="exact"/>
        <w:ind w:firstLine="420"/>
        <w:rPr>
          <w:sz w:val="24"/>
        </w:rPr>
      </w:pPr>
      <w:r>
        <w:rPr>
          <w:rFonts w:hint="eastAsia"/>
          <w:sz w:val="24"/>
        </w:rPr>
        <w:t>{text: '</w:t>
      </w:r>
      <w:r>
        <w:rPr>
          <w:rFonts w:hint="eastAsia"/>
          <w:sz w:val="24"/>
        </w:rPr>
        <w:t>绘制立方体</w:t>
      </w:r>
      <w:r>
        <w:rPr>
          <w:rFonts w:hint="eastAsia"/>
          <w:sz w:val="24"/>
        </w:rPr>
        <w:t xml:space="preserve">', type: 'box', options:['dimensions']},            </w:t>
      </w:r>
    </w:p>
    <w:p w14:paraId="6AFE9BAC" w14:textId="77777777" w:rsidR="00067B30" w:rsidRDefault="0031372E">
      <w:pPr>
        <w:spacing w:line="500" w:lineRule="exact"/>
        <w:ind w:firstLine="420"/>
        <w:rPr>
          <w:sz w:val="24"/>
        </w:rPr>
      </w:pPr>
      <w:r>
        <w:rPr>
          <w:rFonts w:hint="eastAsia"/>
          <w:sz w:val="24"/>
        </w:rPr>
        <w:t>{text: '</w:t>
      </w:r>
      <w:r>
        <w:rPr>
          <w:rFonts w:hint="eastAsia"/>
          <w:sz w:val="24"/>
        </w:rPr>
        <w:t>绘制球体</w:t>
      </w:r>
      <w:r>
        <w:rPr>
          <w:rFonts w:hint="eastAsia"/>
          <w:sz w:val="24"/>
        </w:rPr>
        <w:t>', type: 'ellipsoid', options:['radii']},</w:t>
      </w:r>
    </w:p>
    <w:p w14:paraId="44A716BC" w14:textId="77777777" w:rsidR="00067B30" w:rsidRDefault="0031372E">
      <w:pPr>
        <w:spacing w:line="500" w:lineRule="exact"/>
        <w:ind w:firstLine="420"/>
        <w:rPr>
          <w:sz w:val="24"/>
        </w:rPr>
      </w:pPr>
      <w:r>
        <w:rPr>
          <w:rFonts w:hint="eastAsia"/>
          <w:sz w:val="24"/>
        </w:rPr>
        <w:t>{text: '</w:t>
      </w:r>
      <w:r>
        <w:rPr>
          <w:rFonts w:hint="eastAsia"/>
          <w:sz w:val="24"/>
        </w:rPr>
        <w:t>绘制台体</w:t>
      </w:r>
      <w:r>
        <w:rPr>
          <w:rFonts w:hint="eastAsia"/>
          <w:sz w:val="24"/>
        </w:rPr>
        <w:t xml:space="preserve">',  type: 'cylinder', </w:t>
      </w:r>
    </w:p>
    <w:p w14:paraId="592010DF" w14:textId="77777777" w:rsidR="00067B30" w:rsidRDefault="0031372E">
      <w:pPr>
        <w:spacing w:line="500" w:lineRule="exact"/>
        <w:ind w:firstLine="420"/>
        <w:rPr>
          <w:sz w:val="24"/>
        </w:rPr>
      </w:pPr>
      <w:r>
        <w:rPr>
          <w:rFonts w:hint="eastAsia"/>
          <w:sz w:val="24"/>
        </w:rPr>
        <w:t>options:['topRadius','bottomRadius','length','height']},</w:t>
      </w:r>
    </w:p>
    <w:p w14:paraId="3E342E67" w14:textId="77777777" w:rsidR="00067B30" w:rsidRDefault="0031372E">
      <w:pPr>
        <w:spacing w:line="500" w:lineRule="exact"/>
        <w:ind w:firstLine="420"/>
        <w:rPr>
          <w:sz w:val="24"/>
        </w:rPr>
      </w:pPr>
      <w:r>
        <w:rPr>
          <w:rFonts w:hint="eastAsia"/>
          <w:sz w:val="24"/>
        </w:rPr>
        <w:t>{text: '</w:t>
      </w:r>
      <w:r>
        <w:rPr>
          <w:rFonts w:hint="eastAsia"/>
          <w:sz w:val="24"/>
        </w:rPr>
        <w:t>绘制椭圆柱体</w:t>
      </w:r>
      <w:r>
        <w:rPr>
          <w:rFonts w:hint="eastAsia"/>
          <w:sz w:val="24"/>
        </w:rPr>
        <w:t xml:space="preserve">', type: 'ellipse', </w:t>
      </w:r>
    </w:p>
    <w:p w14:paraId="72E4F4C4" w14:textId="77777777" w:rsidR="00067B30" w:rsidRDefault="0031372E">
      <w:pPr>
        <w:spacing w:line="500" w:lineRule="exact"/>
        <w:ind w:firstLine="420"/>
        <w:rPr>
          <w:sz w:val="24"/>
        </w:rPr>
      </w:pPr>
      <w:r>
        <w:rPr>
          <w:rFonts w:hint="eastAsia"/>
          <w:sz w:val="24"/>
        </w:rPr>
        <w:t>options:['semiMinorAxis','semiMajorAxis','extrudedHeight','height']},</w:t>
      </w:r>
    </w:p>
    <w:p w14:paraId="548EEAC1" w14:textId="77777777" w:rsidR="00067B30" w:rsidRDefault="0031372E">
      <w:pPr>
        <w:spacing w:line="500" w:lineRule="exact"/>
        <w:ind w:firstLine="420"/>
        <w:rPr>
          <w:sz w:val="24"/>
        </w:rPr>
      </w:pPr>
      <w:r>
        <w:rPr>
          <w:rFonts w:hint="eastAsia"/>
          <w:sz w:val="24"/>
        </w:rPr>
        <w:t>{text: '</w:t>
      </w:r>
      <w:r>
        <w:rPr>
          <w:rFonts w:hint="eastAsia"/>
          <w:sz w:val="24"/>
        </w:rPr>
        <w:t>绘制线</w:t>
      </w:r>
      <w:r>
        <w:rPr>
          <w:rFonts w:hint="eastAsia"/>
          <w:sz w:val="24"/>
        </w:rPr>
        <w:t>', type: 'polyline', options:['width']},</w:t>
      </w:r>
    </w:p>
    <w:p w14:paraId="09D0C928" w14:textId="77777777" w:rsidR="00067B30" w:rsidRDefault="0031372E">
      <w:pPr>
        <w:spacing w:line="500" w:lineRule="exact"/>
        <w:ind w:firstLine="420"/>
        <w:rPr>
          <w:sz w:val="24"/>
        </w:rPr>
      </w:pPr>
      <w:r>
        <w:rPr>
          <w:rFonts w:hint="eastAsia"/>
          <w:sz w:val="24"/>
        </w:rPr>
        <w:t>{text: '</w:t>
      </w:r>
      <w:r>
        <w:rPr>
          <w:rFonts w:hint="eastAsia"/>
          <w:sz w:val="24"/>
        </w:rPr>
        <w:t>绘制线体</w:t>
      </w:r>
      <w:r>
        <w:rPr>
          <w:rFonts w:hint="eastAsia"/>
          <w:sz w:val="24"/>
        </w:rPr>
        <w:t>',type: 'polylineVolume', options:['shape']},</w:t>
      </w:r>
    </w:p>
    <w:p w14:paraId="29C1AB3F" w14:textId="77777777" w:rsidR="00067B30" w:rsidRDefault="0031372E">
      <w:pPr>
        <w:spacing w:line="500" w:lineRule="exact"/>
        <w:ind w:firstLine="420"/>
        <w:rPr>
          <w:sz w:val="24"/>
        </w:rPr>
      </w:pPr>
      <w:r>
        <w:rPr>
          <w:rFonts w:hint="eastAsia"/>
          <w:sz w:val="24"/>
        </w:rPr>
        <w:t>{text: '</w:t>
      </w:r>
      <w:r>
        <w:rPr>
          <w:rFonts w:hint="eastAsia"/>
          <w:sz w:val="24"/>
        </w:rPr>
        <w:t>绘制走廊</w:t>
      </w:r>
      <w:r>
        <w:rPr>
          <w:rFonts w:hint="eastAsia"/>
          <w:sz w:val="24"/>
        </w:rPr>
        <w:t xml:space="preserve">', type: 'corridor', </w:t>
      </w:r>
    </w:p>
    <w:p w14:paraId="05D34DB5" w14:textId="77777777" w:rsidR="00067B30" w:rsidRDefault="0031372E">
      <w:pPr>
        <w:spacing w:line="500" w:lineRule="exact"/>
        <w:ind w:firstLine="420"/>
        <w:rPr>
          <w:sz w:val="24"/>
        </w:rPr>
      </w:pPr>
      <w:r>
        <w:rPr>
          <w:rFonts w:hint="eastAsia"/>
          <w:sz w:val="24"/>
        </w:rPr>
        <w:t>options:['width','extrudedHeight','height']},</w:t>
      </w:r>
    </w:p>
    <w:p w14:paraId="1658C69D" w14:textId="77777777" w:rsidR="00067B30" w:rsidRDefault="0031372E">
      <w:pPr>
        <w:spacing w:line="500" w:lineRule="exact"/>
        <w:ind w:firstLine="420"/>
        <w:rPr>
          <w:sz w:val="24"/>
        </w:rPr>
      </w:pPr>
      <w:r>
        <w:rPr>
          <w:rFonts w:hint="eastAsia"/>
          <w:sz w:val="24"/>
        </w:rPr>
        <w:t>{text: '</w:t>
      </w:r>
      <w:r>
        <w:rPr>
          <w:rFonts w:hint="eastAsia"/>
          <w:sz w:val="24"/>
        </w:rPr>
        <w:t>绘制多边形</w:t>
      </w:r>
      <w:r>
        <w:rPr>
          <w:rFonts w:hint="eastAsia"/>
          <w:sz w:val="24"/>
        </w:rPr>
        <w:t>', type: 'polygon',options:['extrudedHeight','height']}</w:t>
      </w:r>
    </w:p>
    <w:p w14:paraId="66C82ECE" w14:textId="77777777" w:rsidR="00067B30" w:rsidRDefault="0031372E">
      <w:pPr>
        <w:spacing w:line="500" w:lineRule="exact"/>
        <w:rPr>
          <w:sz w:val="24"/>
        </w:rPr>
      </w:pPr>
      <w:r>
        <w:rPr>
          <w:rFonts w:hint="eastAsia"/>
          <w:sz w:val="24"/>
        </w:rPr>
        <w:t>];</w:t>
      </w:r>
    </w:p>
    <w:p w14:paraId="28B87066" w14:textId="77777777" w:rsidR="00067B30" w:rsidRDefault="0031372E">
      <w:pPr>
        <w:spacing w:line="500" w:lineRule="exact"/>
        <w:ind w:firstLine="420"/>
        <w:rPr>
          <w:sz w:val="24"/>
        </w:rPr>
      </w:pPr>
      <w:r>
        <w:rPr>
          <w:rFonts w:hint="eastAsia"/>
          <w:sz w:val="24"/>
        </w:rPr>
        <w:t>为了将创建的三维模型存储下来供下一次访问系统时查看，需要在后台数据库中建立一张用于记录三维模型数据的信息表。在本平台中使用</w:t>
      </w:r>
      <w:r>
        <w:rPr>
          <w:rFonts w:hint="eastAsia"/>
          <w:sz w:val="24"/>
        </w:rPr>
        <w:t>Sqlite</w:t>
      </w:r>
      <w:r>
        <w:rPr>
          <w:rFonts w:hint="eastAsia"/>
          <w:sz w:val="24"/>
        </w:rPr>
        <w:t>数据库，在服务器上建立了</w:t>
      </w:r>
      <w:r>
        <w:rPr>
          <w:rFonts w:hint="eastAsia"/>
          <w:sz w:val="24"/>
        </w:rPr>
        <w:t>3dentity</w:t>
      </w:r>
      <w:r>
        <w:rPr>
          <w:rFonts w:hint="eastAsia"/>
          <w:sz w:val="24"/>
        </w:rPr>
        <w:t>表，该表用来保存用户所绘制的各种三维模型的信息，如模型</w:t>
      </w:r>
      <w:r>
        <w:rPr>
          <w:rFonts w:hint="eastAsia"/>
          <w:sz w:val="24"/>
        </w:rPr>
        <w:t>id</w:t>
      </w:r>
      <w:r>
        <w:rPr>
          <w:rFonts w:hint="eastAsia"/>
          <w:sz w:val="24"/>
        </w:rPr>
        <w:t>、模型所属的地图工作空间、类型、颜色以及形状属性等字段。</w:t>
      </w:r>
      <w:r>
        <w:rPr>
          <w:rFonts w:hint="eastAsia"/>
          <w:sz w:val="24"/>
        </w:rPr>
        <w:t>3dentity</w:t>
      </w:r>
      <w:r>
        <w:rPr>
          <w:rFonts w:hint="eastAsia"/>
          <w:sz w:val="24"/>
        </w:rPr>
        <w:t>表结构如下表（表</w:t>
      </w:r>
      <w:r>
        <w:rPr>
          <w:rFonts w:hint="eastAsia"/>
          <w:sz w:val="24"/>
        </w:rPr>
        <w:t>5-1</w:t>
      </w:r>
      <w:r>
        <w:rPr>
          <w:rFonts w:hint="eastAsia"/>
          <w:sz w:val="24"/>
        </w:rPr>
        <w:t>）所示：</w:t>
      </w:r>
    </w:p>
    <w:p w14:paraId="46BCD18B" w14:textId="77777777" w:rsidR="00067B30" w:rsidRDefault="0031372E">
      <w:pPr>
        <w:pStyle w:val="a4"/>
        <w:spacing w:beforeLines="50" w:before="156" w:afterLines="50" w:after="156"/>
      </w:pPr>
      <w:bookmarkStart w:id="309" w:name="_Toc2849"/>
      <w:r>
        <w:rPr>
          <w:rFonts w:hint="eastAsia"/>
        </w:rPr>
        <w:t>表</w:t>
      </w:r>
      <w:r>
        <w:rPr>
          <w:rFonts w:hint="eastAsia"/>
        </w:rPr>
        <w:t xml:space="preserve">5-1 </w:t>
      </w:r>
      <w:r>
        <w:rPr>
          <w:rFonts w:hint="eastAsia"/>
        </w:rPr>
        <w:t>三维模型数据表</w:t>
      </w:r>
      <w:bookmarkEnd w:id="309"/>
    </w:p>
    <w:tbl>
      <w:tblPr>
        <w:tblW w:w="7796" w:type="dxa"/>
        <w:jc w:val="center"/>
        <w:tblBorders>
          <w:top w:val="single" w:sz="8" w:space="0" w:color="auto"/>
          <w:bottom w:val="single" w:sz="8" w:space="0" w:color="auto"/>
        </w:tblBorders>
        <w:shd w:val="clear" w:color="auto" w:fill="FFFFFF"/>
        <w:tblLayout w:type="fixed"/>
        <w:tblLook w:val="04A0" w:firstRow="1" w:lastRow="0" w:firstColumn="1" w:lastColumn="0" w:noHBand="0" w:noVBand="1"/>
      </w:tblPr>
      <w:tblGrid>
        <w:gridCol w:w="1008"/>
        <w:gridCol w:w="2153"/>
        <w:gridCol w:w="2875"/>
        <w:gridCol w:w="1760"/>
      </w:tblGrid>
      <w:tr w:rsidR="00067B30" w14:paraId="6A80AAB1" w14:textId="77777777">
        <w:trPr>
          <w:trHeight w:val="495"/>
          <w:jc w:val="center"/>
        </w:trPr>
        <w:tc>
          <w:tcPr>
            <w:tcW w:w="1008" w:type="dxa"/>
            <w:tcBorders>
              <w:top w:val="single" w:sz="12" w:space="0" w:color="auto"/>
              <w:bottom w:val="single" w:sz="4" w:space="0" w:color="auto"/>
            </w:tcBorders>
            <w:shd w:val="clear" w:color="auto" w:fill="FFFFFF"/>
          </w:tcPr>
          <w:p w14:paraId="54BFAF31" w14:textId="77777777" w:rsidR="00067B30" w:rsidRDefault="0031372E">
            <w:pPr>
              <w:spacing w:line="500" w:lineRule="exact"/>
              <w:jc w:val="center"/>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rPr>
              <w:t>序号</w:t>
            </w:r>
          </w:p>
        </w:tc>
        <w:tc>
          <w:tcPr>
            <w:tcW w:w="2153" w:type="dxa"/>
            <w:tcBorders>
              <w:top w:val="single" w:sz="12" w:space="0" w:color="auto"/>
              <w:bottom w:val="single" w:sz="4" w:space="0" w:color="auto"/>
            </w:tcBorders>
            <w:shd w:val="clear" w:color="auto" w:fill="FFFFFF"/>
          </w:tcPr>
          <w:p w14:paraId="58B0C1A4" w14:textId="77777777" w:rsidR="00067B30" w:rsidRDefault="0031372E">
            <w:pPr>
              <w:spacing w:line="500" w:lineRule="exact"/>
              <w:jc w:val="center"/>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rPr>
              <w:t>字段</w:t>
            </w:r>
          </w:p>
        </w:tc>
        <w:tc>
          <w:tcPr>
            <w:tcW w:w="2875" w:type="dxa"/>
            <w:tcBorders>
              <w:top w:val="single" w:sz="12" w:space="0" w:color="auto"/>
              <w:bottom w:val="single" w:sz="4" w:space="0" w:color="auto"/>
            </w:tcBorders>
            <w:shd w:val="clear" w:color="auto" w:fill="FFFFFF"/>
          </w:tcPr>
          <w:p w14:paraId="10019E6D" w14:textId="77777777" w:rsidR="00067B30" w:rsidRDefault="0031372E">
            <w:pPr>
              <w:spacing w:line="500" w:lineRule="exact"/>
              <w:jc w:val="center"/>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rPr>
              <w:t>字段说明</w:t>
            </w:r>
          </w:p>
        </w:tc>
        <w:tc>
          <w:tcPr>
            <w:tcW w:w="1760" w:type="dxa"/>
            <w:tcBorders>
              <w:top w:val="single" w:sz="12" w:space="0" w:color="auto"/>
              <w:bottom w:val="single" w:sz="4" w:space="0" w:color="auto"/>
            </w:tcBorders>
            <w:shd w:val="clear" w:color="auto" w:fill="FFFFFF"/>
          </w:tcPr>
          <w:p w14:paraId="29277A04" w14:textId="77777777" w:rsidR="00067B30" w:rsidRDefault="0031372E">
            <w:pPr>
              <w:spacing w:line="500" w:lineRule="exact"/>
              <w:jc w:val="center"/>
              <w:rPr>
                <w:rFonts w:ascii="微软雅黑" w:eastAsia="微软雅黑" w:hAnsi="微软雅黑" w:cs="微软雅黑"/>
                <w:color w:val="000000"/>
                <w:sz w:val="18"/>
                <w:szCs w:val="18"/>
              </w:rPr>
            </w:pPr>
            <w:r>
              <w:rPr>
                <w:rFonts w:ascii="微软雅黑" w:eastAsia="微软雅黑" w:hAnsi="微软雅黑" w:cs="微软雅黑" w:hint="eastAsia"/>
                <w:color w:val="000000"/>
                <w:sz w:val="18"/>
                <w:szCs w:val="18"/>
              </w:rPr>
              <w:t>数据类型</w:t>
            </w:r>
          </w:p>
        </w:tc>
      </w:tr>
      <w:tr w:rsidR="00067B30" w14:paraId="45A0E7A7" w14:textId="77777777">
        <w:trPr>
          <w:trHeight w:val="504"/>
          <w:jc w:val="center"/>
        </w:trPr>
        <w:tc>
          <w:tcPr>
            <w:tcW w:w="1008" w:type="dxa"/>
            <w:tcBorders>
              <w:top w:val="single" w:sz="4" w:space="0" w:color="auto"/>
              <w:tl2br w:val="nil"/>
              <w:tr2bl w:val="nil"/>
            </w:tcBorders>
            <w:shd w:val="clear" w:color="auto" w:fill="FFFFFF"/>
          </w:tcPr>
          <w:p w14:paraId="65212DD4" w14:textId="77777777" w:rsidR="00067B30" w:rsidRDefault="0031372E">
            <w:pPr>
              <w:spacing w:line="500" w:lineRule="exact"/>
              <w:rPr>
                <w:color w:val="000000"/>
                <w:sz w:val="18"/>
                <w:szCs w:val="18"/>
              </w:rPr>
            </w:pPr>
            <w:r>
              <w:rPr>
                <w:rFonts w:hint="eastAsia"/>
                <w:color w:val="000000"/>
                <w:sz w:val="18"/>
                <w:szCs w:val="18"/>
              </w:rPr>
              <w:t>1</w:t>
            </w:r>
          </w:p>
        </w:tc>
        <w:tc>
          <w:tcPr>
            <w:tcW w:w="2153" w:type="dxa"/>
            <w:tcBorders>
              <w:top w:val="single" w:sz="4" w:space="0" w:color="auto"/>
              <w:tl2br w:val="nil"/>
              <w:tr2bl w:val="nil"/>
            </w:tcBorders>
            <w:shd w:val="clear" w:color="auto" w:fill="FFFFFF"/>
          </w:tcPr>
          <w:p w14:paraId="44E7FC93" w14:textId="77777777" w:rsidR="00067B30" w:rsidRDefault="0031372E">
            <w:pPr>
              <w:spacing w:line="500" w:lineRule="exact"/>
              <w:rPr>
                <w:color w:val="000000"/>
                <w:sz w:val="18"/>
                <w:szCs w:val="18"/>
              </w:rPr>
            </w:pPr>
            <w:r>
              <w:rPr>
                <w:rFonts w:hint="eastAsia"/>
                <w:color w:val="000000"/>
                <w:sz w:val="18"/>
                <w:szCs w:val="18"/>
              </w:rPr>
              <w:t>id</w:t>
            </w:r>
          </w:p>
        </w:tc>
        <w:tc>
          <w:tcPr>
            <w:tcW w:w="2875" w:type="dxa"/>
            <w:tcBorders>
              <w:top w:val="single" w:sz="4" w:space="0" w:color="auto"/>
              <w:tl2br w:val="nil"/>
              <w:tr2bl w:val="nil"/>
            </w:tcBorders>
            <w:shd w:val="clear" w:color="auto" w:fill="FFFFFF"/>
          </w:tcPr>
          <w:p w14:paraId="12D17616" w14:textId="77777777" w:rsidR="00067B30" w:rsidRDefault="0031372E">
            <w:pPr>
              <w:spacing w:line="500" w:lineRule="exact"/>
              <w:rPr>
                <w:color w:val="000000"/>
                <w:sz w:val="18"/>
                <w:szCs w:val="18"/>
              </w:rPr>
            </w:pPr>
            <w:r>
              <w:rPr>
                <w:rFonts w:hint="eastAsia"/>
                <w:color w:val="000000"/>
                <w:sz w:val="18"/>
                <w:szCs w:val="18"/>
              </w:rPr>
              <w:t>模型的唯一标识</w:t>
            </w:r>
          </w:p>
        </w:tc>
        <w:tc>
          <w:tcPr>
            <w:tcW w:w="1760" w:type="dxa"/>
            <w:tcBorders>
              <w:top w:val="single" w:sz="4" w:space="0" w:color="auto"/>
              <w:tl2br w:val="nil"/>
              <w:tr2bl w:val="nil"/>
            </w:tcBorders>
            <w:shd w:val="clear" w:color="auto" w:fill="FFFFFF"/>
          </w:tcPr>
          <w:p w14:paraId="08ABE5F0"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2C0DFA7F" w14:textId="77777777">
        <w:trPr>
          <w:trHeight w:val="495"/>
          <w:jc w:val="center"/>
        </w:trPr>
        <w:tc>
          <w:tcPr>
            <w:tcW w:w="1008" w:type="dxa"/>
            <w:tcBorders>
              <w:tl2br w:val="nil"/>
              <w:tr2bl w:val="nil"/>
            </w:tcBorders>
            <w:shd w:val="clear" w:color="auto" w:fill="FFFFFF"/>
          </w:tcPr>
          <w:p w14:paraId="48E3C5BD" w14:textId="77777777" w:rsidR="00067B30" w:rsidRDefault="0031372E">
            <w:pPr>
              <w:spacing w:line="500" w:lineRule="exact"/>
              <w:rPr>
                <w:color w:val="000000"/>
                <w:sz w:val="18"/>
                <w:szCs w:val="18"/>
              </w:rPr>
            </w:pPr>
            <w:r>
              <w:rPr>
                <w:rFonts w:hint="eastAsia"/>
                <w:color w:val="000000"/>
                <w:sz w:val="18"/>
                <w:szCs w:val="18"/>
              </w:rPr>
              <w:t>2</w:t>
            </w:r>
          </w:p>
        </w:tc>
        <w:tc>
          <w:tcPr>
            <w:tcW w:w="2153" w:type="dxa"/>
            <w:tcBorders>
              <w:tl2br w:val="nil"/>
              <w:tr2bl w:val="nil"/>
            </w:tcBorders>
            <w:shd w:val="clear" w:color="auto" w:fill="FFFFFF"/>
          </w:tcPr>
          <w:p w14:paraId="6525B5DB" w14:textId="77777777" w:rsidR="00067B30" w:rsidRDefault="0031372E">
            <w:pPr>
              <w:spacing w:line="500" w:lineRule="exact"/>
              <w:rPr>
                <w:color w:val="000000"/>
                <w:sz w:val="18"/>
                <w:szCs w:val="18"/>
              </w:rPr>
            </w:pPr>
            <w:r>
              <w:rPr>
                <w:rFonts w:hint="eastAsia"/>
                <w:color w:val="000000"/>
                <w:sz w:val="18"/>
                <w:szCs w:val="18"/>
              </w:rPr>
              <w:t>mapid</w:t>
            </w:r>
          </w:p>
        </w:tc>
        <w:tc>
          <w:tcPr>
            <w:tcW w:w="2875" w:type="dxa"/>
            <w:tcBorders>
              <w:tl2br w:val="nil"/>
              <w:tr2bl w:val="nil"/>
            </w:tcBorders>
            <w:shd w:val="clear" w:color="auto" w:fill="FFFFFF"/>
          </w:tcPr>
          <w:p w14:paraId="72BE765C" w14:textId="77777777" w:rsidR="00067B30" w:rsidRDefault="0031372E">
            <w:pPr>
              <w:spacing w:line="500" w:lineRule="exact"/>
              <w:rPr>
                <w:color w:val="000000"/>
                <w:sz w:val="18"/>
                <w:szCs w:val="18"/>
              </w:rPr>
            </w:pPr>
            <w:r>
              <w:rPr>
                <w:rFonts w:hint="eastAsia"/>
                <w:color w:val="000000"/>
                <w:sz w:val="18"/>
                <w:szCs w:val="18"/>
              </w:rPr>
              <w:t>所属地图工作空间</w:t>
            </w:r>
            <w:r>
              <w:rPr>
                <w:rFonts w:hint="eastAsia"/>
                <w:color w:val="000000"/>
                <w:sz w:val="18"/>
                <w:szCs w:val="18"/>
              </w:rPr>
              <w:t>id</w:t>
            </w:r>
            <w:r>
              <w:rPr>
                <w:rFonts w:hint="eastAsia"/>
                <w:color w:val="000000"/>
                <w:sz w:val="18"/>
                <w:szCs w:val="18"/>
              </w:rPr>
              <w:t>号</w:t>
            </w:r>
          </w:p>
        </w:tc>
        <w:tc>
          <w:tcPr>
            <w:tcW w:w="1760" w:type="dxa"/>
            <w:tcBorders>
              <w:tl2br w:val="nil"/>
              <w:tr2bl w:val="nil"/>
            </w:tcBorders>
            <w:shd w:val="clear" w:color="auto" w:fill="FFFFFF"/>
          </w:tcPr>
          <w:p w14:paraId="0FCFA588"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578DA573" w14:textId="77777777">
        <w:trPr>
          <w:trHeight w:val="495"/>
          <w:jc w:val="center"/>
        </w:trPr>
        <w:tc>
          <w:tcPr>
            <w:tcW w:w="1008" w:type="dxa"/>
            <w:tcBorders>
              <w:tl2br w:val="nil"/>
              <w:tr2bl w:val="nil"/>
            </w:tcBorders>
            <w:shd w:val="clear" w:color="auto" w:fill="FFFFFF"/>
          </w:tcPr>
          <w:p w14:paraId="2F4F946F" w14:textId="77777777" w:rsidR="00067B30" w:rsidRDefault="0031372E">
            <w:pPr>
              <w:spacing w:line="500" w:lineRule="exact"/>
              <w:rPr>
                <w:color w:val="000000"/>
                <w:sz w:val="18"/>
                <w:szCs w:val="18"/>
              </w:rPr>
            </w:pPr>
            <w:r>
              <w:rPr>
                <w:rFonts w:hint="eastAsia"/>
                <w:color w:val="000000"/>
                <w:sz w:val="18"/>
                <w:szCs w:val="18"/>
              </w:rPr>
              <w:t>3</w:t>
            </w:r>
          </w:p>
        </w:tc>
        <w:tc>
          <w:tcPr>
            <w:tcW w:w="2153" w:type="dxa"/>
            <w:tcBorders>
              <w:tl2br w:val="nil"/>
              <w:tr2bl w:val="nil"/>
            </w:tcBorders>
            <w:shd w:val="clear" w:color="auto" w:fill="FFFFFF"/>
          </w:tcPr>
          <w:p w14:paraId="1AFE25F1" w14:textId="77777777" w:rsidR="00067B30" w:rsidRDefault="0031372E">
            <w:pPr>
              <w:spacing w:line="500" w:lineRule="exact"/>
              <w:rPr>
                <w:color w:val="000000"/>
                <w:sz w:val="18"/>
                <w:szCs w:val="18"/>
              </w:rPr>
            </w:pPr>
            <w:r>
              <w:rPr>
                <w:rFonts w:hint="eastAsia"/>
                <w:color w:val="000000"/>
                <w:sz w:val="18"/>
                <w:szCs w:val="18"/>
              </w:rPr>
              <w:t>type</w:t>
            </w:r>
          </w:p>
        </w:tc>
        <w:tc>
          <w:tcPr>
            <w:tcW w:w="2875" w:type="dxa"/>
            <w:tcBorders>
              <w:tl2br w:val="nil"/>
              <w:tr2bl w:val="nil"/>
            </w:tcBorders>
            <w:shd w:val="clear" w:color="auto" w:fill="FFFFFF"/>
          </w:tcPr>
          <w:p w14:paraId="23024A32" w14:textId="77777777" w:rsidR="00067B30" w:rsidRDefault="0031372E">
            <w:pPr>
              <w:spacing w:line="500" w:lineRule="exact"/>
              <w:rPr>
                <w:color w:val="000000"/>
                <w:sz w:val="18"/>
                <w:szCs w:val="18"/>
              </w:rPr>
            </w:pPr>
            <w:r>
              <w:rPr>
                <w:rFonts w:hint="eastAsia"/>
                <w:color w:val="000000"/>
                <w:sz w:val="18"/>
                <w:szCs w:val="18"/>
              </w:rPr>
              <w:t>模型类型</w:t>
            </w:r>
          </w:p>
        </w:tc>
        <w:tc>
          <w:tcPr>
            <w:tcW w:w="1760" w:type="dxa"/>
            <w:tcBorders>
              <w:tl2br w:val="nil"/>
              <w:tr2bl w:val="nil"/>
            </w:tcBorders>
            <w:shd w:val="clear" w:color="auto" w:fill="FFFFFF"/>
          </w:tcPr>
          <w:p w14:paraId="29E52A1F" w14:textId="77777777" w:rsidR="00067B30" w:rsidRDefault="0031372E">
            <w:pPr>
              <w:spacing w:line="500" w:lineRule="exact"/>
              <w:rPr>
                <w:color w:val="000000"/>
                <w:sz w:val="18"/>
                <w:szCs w:val="18"/>
              </w:rPr>
            </w:pPr>
            <w:r>
              <w:rPr>
                <w:rFonts w:hint="eastAsia"/>
                <w:color w:val="000000"/>
                <w:sz w:val="18"/>
                <w:szCs w:val="18"/>
              </w:rPr>
              <w:t>TEXT</w:t>
            </w:r>
          </w:p>
        </w:tc>
      </w:tr>
      <w:tr w:rsidR="00067B30" w14:paraId="03AC619A" w14:textId="77777777">
        <w:trPr>
          <w:trHeight w:val="495"/>
          <w:jc w:val="center"/>
        </w:trPr>
        <w:tc>
          <w:tcPr>
            <w:tcW w:w="1008" w:type="dxa"/>
            <w:tcBorders>
              <w:tl2br w:val="nil"/>
              <w:tr2bl w:val="nil"/>
            </w:tcBorders>
            <w:shd w:val="clear" w:color="auto" w:fill="FFFFFF"/>
          </w:tcPr>
          <w:p w14:paraId="701123D6" w14:textId="77777777" w:rsidR="00067B30" w:rsidRDefault="0031372E">
            <w:pPr>
              <w:spacing w:line="500" w:lineRule="exact"/>
              <w:rPr>
                <w:color w:val="000000"/>
                <w:sz w:val="18"/>
                <w:szCs w:val="18"/>
              </w:rPr>
            </w:pPr>
            <w:r>
              <w:rPr>
                <w:rFonts w:hint="eastAsia"/>
                <w:color w:val="000000"/>
                <w:sz w:val="18"/>
                <w:szCs w:val="18"/>
              </w:rPr>
              <w:t>4</w:t>
            </w:r>
          </w:p>
        </w:tc>
        <w:tc>
          <w:tcPr>
            <w:tcW w:w="2153" w:type="dxa"/>
            <w:tcBorders>
              <w:tl2br w:val="nil"/>
              <w:tr2bl w:val="nil"/>
            </w:tcBorders>
            <w:shd w:val="clear" w:color="auto" w:fill="FFFFFF"/>
          </w:tcPr>
          <w:p w14:paraId="5C98BAA2" w14:textId="77777777" w:rsidR="00067B30" w:rsidRDefault="0031372E">
            <w:pPr>
              <w:spacing w:line="500" w:lineRule="exact"/>
              <w:rPr>
                <w:color w:val="000000"/>
                <w:sz w:val="18"/>
                <w:szCs w:val="18"/>
              </w:rPr>
            </w:pPr>
            <w:r>
              <w:rPr>
                <w:rFonts w:hint="eastAsia"/>
                <w:color w:val="000000"/>
                <w:sz w:val="18"/>
                <w:szCs w:val="18"/>
              </w:rPr>
              <w:t>name</w:t>
            </w:r>
          </w:p>
        </w:tc>
        <w:tc>
          <w:tcPr>
            <w:tcW w:w="2875" w:type="dxa"/>
            <w:tcBorders>
              <w:tl2br w:val="nil"/>
              <w:tr2bl w:val="nil"/>
            </w:tcBorders>
            <w:shd w:val="clear" w:color="auto" w:fill="FFFFFF"/>
          </w:tcPr>
          <w:p w14:paraId="6A3CB649" w14:textId="77777777" w:rsidR="00067B30" w:rsidRDefault="0031372E">
            <w:pPr>
              <w:spacing w:line="500" w:lineRule="exact"/>
              <w:rPr>
                <w:color w:val="000000"/>
                <w:sz w:val="18"/>
                <w:szCs w:val="18"/>
              </w:rPr>
            </w:pPr>
            <w:r>
              <w:rPr>
                <w:rFonts w:hint="eastAsia"/>
                <w:color w:val="000000"/>
                <w:sz w:val="18"/>
                <w:szCs w:val="18"/>
              </w:rPr>
              <w:t>名称</w:t>
            </w:r>
          </w:p>
        </w:tc>
        <w:tc>
          <w:tcPr>
            <w:tcW w:w="1760" w:type="dxa"/>
            <w:tcBorders>
              <w:tl2br w:val="nil"/>
              <w:tr2bl w:val="nil"/>
            </w:tcBorders>
            <w:shd w:val="clear" w:color="auto" w:fill="FFFFFF"/>
          </w:tcPr>
          <w:p w14:paraId="3629FBC4" w14:textId="77777777" w:rsidR="00067B30" w:rsidRDefault="0031372E">
            <w:pPr>
              <w:spacing w:line="500" w:lineRule="exact"/>
              <w:rPr>
                <w:color w:val="000000"/>
                <w:sz w:val="18"/>
                <w:szCs w:val="18"/>
              </w:rPr>
            </w:pPr>
            <w:r>
              <w:rPr>
                <w:rFonts w:hint="eastAsia"/>
                <w:color w:val="000000"/>
                <w:sz w:val="18"/>
                <w:szCs w:val="18"/>
              </w:rPr>
              <w:t>TEXT</w:t>
            </w:r>
          </w:p>
        </w:tc>
      </w:tr>
      <w:tr w:rsidR="00067B30" w14:paraId="107FE13D" w14:textId="77777777">
        <w:trPr>
          <w:trHeight w:val="495"/>
          <w:jc w:val="center"/>
        </w:trPr>
        <w:tc>
          <w:tcPr>
            <w:tcW w:w="1008" w:type="dxa"/>
            <w:tcBorders>
              <w:tl2br w:val="nil"/>
              <w:tr2bl w:val="nil"/>
            </w:tcBorders>
            <w:shd w:val="clear" w:color="auto" w:fill="FFFFFF"/>
          </w:tcPr>
          <w:p w14:paraId="07290ACB" w14:textId="77777777" w:rsidR="00067B30" w:rsidRDefault="0031372E">
            <w:pPr>
              <w:spacing w:line="500" w:lineRule="exact"/>
              <w:rPr>
                <w:color w:val="000000"/>
                <w:sz w:val="18"/>
                <w:szCs w:val="18"/>
              </w:rPr>
            </w:pPr>
            <w:r>
              <w:rPr>
                <w:rFonts w:hint="eastAsia"/>
                <w:color w:val="000000"/>
                <w:sz w:val="18"/>
                <w:szCs w:val="18"/>
              </w:rPr>
              <w:t>5</w:t>
            </w:r>
          </w:p>
        </w:tc>
        <w:tc>
          <w:tcPr>
            <w:tcW w:w="2153" w:type="dxa"/>
            <w:tcBorders>
              <w:tl2br w:val="nil"/>
              <w:tr2bl w:val="nil"/>
            </w:tcBorders>
            <w:shd w:val="clear" w:color="auto" w:fill="FFFFFF"/>
          </w:tcPr>
          <w:p w14:paraId="4C8FC9EA" w14:textId="77777777" w:rsidR="00067B30" w:rsidRDefault="0031372E">
            <w:pPr>
              <w:spacing w:line="500" w:lineRule="exact"/>
              <w:rPr>
                <w:color w:val="000000"/>
                <w:sz w:val="18"/>
                <w:szCs w:val="18"/>
              </w:rPr>
            </w:pPr>
            <w:r>
              <w:rPr>
                <w:rFonts w:hint="eastAsia"/>
                <w:color w:val="000000"/>
                <w:sz w:val="18"/>
                <w:szCs w:val="18"/>
              </w:rPr>
              <w:t>color</w:t>
            </w:r>
          </w:p>
        </w:tc>
        <w:tc>
          <w:tcPr>
            <w:tcW w:w="2875" w:type="dxa"/>
            <w:tcBorders>
              <w:tl2br w:val="nil"/>
              <w:tr2bl w:val="nil"/>
            </w:tcBorders>
            <w:shd w:val="clear" w:color="auto" w:fill="FFFFFF"/>
          </w:tcPr>
          <w:p w14:paraId="4341EA61" w14:textId="77777777" w:rsidR="00067B30" w:rsidRDefault="0031372E">
            <w:pPr>
              <w:spacing w:line="500" w:lineRule="exact"/>
              <w:rPr>
                <w:color w:val="000000"/>
                <w:sz w:val="18"/>
                <w:szCs w:val="18"/>
              </w:rPr>
            </w:pPr>
            <w:r>
              <w:rPr>
                <w:rFonts w:hint="eastAsia"/>
                <w:color w:val="000000"/>
                <w:sz w:val="18"/>
                <w:szCs w:val="18"/>
              </w:rPr>
              <w:t>颜色</w:t>
            </w:r>
          </w:p>
        </w:tc>
        <w:tc>
          <w:tcPr>
            <w:tcW w:w="1760" w:type="dxa"/>
            <w:tcBorders>
              <w:tl2br w:val="nil"/>
              <w:tr2bl w:val="nil"/>
            </w:tcBorders>
            <w:shd w:val="clear" w:color="auto" w:fill="FFFFFF"/>
          </w:tcPr>
          <w:p w14:paraId="52C952F2" w14:textId="77777777" w:rsidR="00067B30" w:rsidRDefault="0031372E">
            <w:pPr>
              <w:spacing w:line="500" w:lineRule="exact"/>
              <w:rPr>
                <w:color w:val="000000"/>
                <w:sz w:val="18"/>
                <w:szCs w:val="18"/>
              </w:rPr>
            </w:pPr>
            <w:r>
              <w:rPr>
                <w:rFonts w:hint="eastAsia"/>
                <w:color w:val="000000"/>
                <w:sz w:val="18"/>
                <w:szCs w:val="18"/>
              </w:rPr>
              <w:t>TEXT</w:t>
            </w:r>
          </w:p>
        </w:tc>
      </w:tr>
      <w:tr w:rsidR="00067B30" w14:paraId="7D6761B0" w14:textId="77777777">
        <w:trPr>
          <w:trHeight w:val="495"/>
          <w:jc w:val="center"/>
        </w:trPr>
        <w:tc>
          <w:tcPr>
            <w:tcW w:w="1008" w:type="dxa"/>
            <w:tcBorders>
              <w:tl2br w:val="nil"/>
              <w:tr2bl w:val="nil"/>
            </w:tcBorders>
            <w:shd w:val="clear" w:color="auto" w:fill="FFFFFF"/>
          </w:tcPr>
          <w:p w14:paraId="14F0940A" w14:textId="77777777" w:rsidR="00067B30" w:rsidRDefault="0031372E">
            <w:pPr>
              <w:spacing w:line="500" w:lineRule="exact"/>
              <w:rPr>
                <w:color w:val="000000"/>
                <w:sz w:val="18"/>
                <w:szCs w:val="18"/>
              </w:rPr>
            </w:pPr>
            <w:r>
              <w:rPr>
                <w:rFonts w:hint="eastAsia"/>
                <w:color w:val="000000"/>
                <w:sz w:val="18"/>
                <w:szCs w:val="18"/>
              </w:rPr>
              <w:lastRenderedPageBreak/>
              <w:t>6</w:t>
            </w:r>
          </w:p>
        </w:tc>
        <w:tc>
          <w:tcPr>
            <w:tcW w:w="2153" w:type="dxa"/>
            <w:tcBorders>
              <w:tl2br w:val="nil"/>
              <w:tr2bl w:val="nil"/>
            </w:tcBorders>
            <w:shd w:val="clear" w:color="auto" w:fill="FFFFFF"/>
          </w:tcPr>
          <w:p w14:paraId="6C6C03EB" w14:textId="77777777" w:rsidR="00067B30" w:rsidRDefault="0031372E">
            <w:pPr>
              <w:spacing w:line="500" w:lineRule="exact"/>
              <w:rPr>
                <w:color w:val="000000"/>
                <w:sz w:val="18"/>
                <w:szCs w:val="18"/>
              </w:rPr>
            </w:pPr>
            <w:r>
              <w:rPr>
                <w:rFonts w:hint="eastAsia"/>
                <w:color w:val="000000"/>
                <w:sz w:val="18"/>
                <w:szCs w:val="18"/>
              </w:rPr>
              <w:t>points</w:t>
            </w:r>
          </w:p>
        </w:tc>
        <w:tc>
          <w:tcPr>
            <w:tcW w:w="2875" w:type="dxa"/>
            <w:tcBorders>
              <w:tl2br w:val="nil"/>
              <w:tr2bl w:val="nil"/>
            </w:tcBorders>
            <w:shd w:val="clear" w:color="auto" w:fill="FFFFFF"/>
          </w:tcPr>
          <w:p w14:paraId="06DF48BC" w14:textId="77777777" w:rsidR="00067B30" w:rsidRDefault="0031372E">
            <w:pPr>
              <w:jc w:val="left"/>
              <w:rPr>
                <w:color w:val="000000"/>
                <w:sz w:val="18"/>
                <w:szCs w:val="18"/>
              </w:rPr>
            </w:pPr>
            <w:r>
              <w:rPr>
                <w:rFonts w:hint="eastAsia"/>
                <w:color w:val="000000"/>
                <w:sz w:val="18"/>
                <w:szCs w:val="18"/>
              </w:rPr>
              <w:t>所处位置或多个坐标点的经纬度数据，中间用逗号隔开</w:t>
            </w:r>
          </w:p>
        </w:tc>
        <w:tc>
          <w:tcPr>
            <w:tcW w:w="1760" w:type="dxa"/>
            <w:tcBorders>
              <w:tl2br w:val="nil"/>
              <w:tr2bl w:val="nil"/>
            </w:tcBorders>
            <w:shd w:val="clear" w:color="auto" w:fill="FFFFFF"/>
          </w:tcPr>
          <w:p w14:paraId="3EF5F93D" w14:textId="77777777" w:rsidR="00067B30" w:rsidRDefault="0031372E">
            <w:pPr>
              <w:spacing w:line="500" w:lineRule="exact"/>
              <w:rPr>
                <w:color w:val="000000"/>
                <w:sz w:val="18"/>
                <w:szCs w:val="18"/>
              </w:rPr>
            </w:pPr>
            <w:r>
              <w:rPr>
                <w:rFonts w:hint="eastAsia"/>
                <w:color w:val="000000"/>
                <w:sz w:val="18"/>
                <w:szCs w:val="18"/>
              </w:rPr>
              <w:t>TEXT</w:t>
            </w:r>
          </w:p>
        </w:tc>
      </w:tr>
      <w:tr w:rsidR="00067B30" w14:paraId="4B10B4FD" w14:textId="77777777">
        <w:trPr>
          <w:trHeight w:val="495"/>
          <w:jc w:val="center"/>
        </w:trPr>
        <w:tc>
          <w:tcPr>
            <w:tcW w:w="1008" w:type="dxa"/>
            <w:tcBorders>
              <w:tl2br w:val="nil"/>
              <w:tr2bl w:val="nil"/>
            </w:tcBorders>
            <w:shd w:val="clear" w:color="auto" w:fill="FFFFFF"/>
          </w:tcPr>
          <w:p w14:paraId="021B968D" w14:textId="77777777" w:rsidR="00067B30" w:rsidRDefault="0031372E">
            <w:pPr>
              <w:spacing w:line="500" w:lineRule="exact"/>
              <w:rPr>
                <w:color w:val="000000"/>
                <w:sz w:val="18"/>
                <w:szCs w:val="18"/>
              </w:rPr>
            </w:pPr>
            <w:r>
              <w:rPr>
                <w:rFonts w:hint="eastAsia"/>
                <w:color w:val="000000"/>
                <w:sz w:val="18"/>
                <w:szCs w:val="18"/>
              </w:rPr>
              <w:t>7</w:t>
            </w:r>
          </w:p>
        </w:tc>
        <w:tc>
          <w:tcPr>
            <w:tcW w:w="2153" w:type="dxa"/>
            <w:tcBorders>
              <w:tl2br w:val="nil"/>
              <w:tr2bl w:val="nil"/>
            </w:tcBorders>
            <w:shd w:val="clear" w:color="auto" w:fill="FFFFFF"/>
          </w:tcPr>
          <w:p w14:paraId="776B4B34" w14:textId="77777777" w:rsidR="00067B30" w:rsidRDefault="0031372E">
            <w:pPr>
              <w:spacing w:line="500" w:lineRule="exact"/>
              <w:rPr>
                <w:color w:val="000000"/>
                <w:sz w:val="18"/>
                <w:szCs w:val="18"/>
              </w:rPr>
            </w:pPr>
            <w:r>
              <w:rPr>
                <w:rFonts w:hint="eastAsia"/>
                <w:color w:val="000000"/>
                <w:sz w:val="18"/>
                <w:szCs w:val="18"/>
              </w:rPr>
              <w:t>width</w:t>
            </w:r>
          </w:p>
        </w:tc>
        <w:tc>
          <w:tcPr>
            <w:tcW w:w="2875" w:type="dxa"/>
            <w:tcBorders>
              <w:tl2br w:val="nil"/>
              <w:tr2bl w:val="nil"/>
            </w:tcBorders>
            <w:shd w:val="clear" w:color="auto" w:fill="FFFFFF"/>
          </w:tcPr>
          <w:p w14:paraId="6A30FBA2" w14:textId="77777777" w:rsidR="00067B30" w:rsidRDefault="0031372E">
            <w:pPr>
              <w:spacing w:line="500" w:lineRule="exact"/>
              <w:rPr>
                <w:color w:val="000000"/>
                <w:sz w:val="18"/>
                <w:szCs w:val="18"/>
              </w:rPr>
            </w:pPr>
            <w:r>
              <w:rPr>
                <w:rFonts w:hint="eastAsia"/>
                <w:color w:val="000000"/>
                <w:sz w:val="18"/>
                <w:szCs w:val="18"/>
              </w:rPr>
              <w:t>线状要素的宽度</w:t>
            </w:r>
          </w:p>
        </w:tc>
        <w:tc>
          <w:tcPr>
            <w:tcW w:w="1760" w:type="dxa"/>
            <w:tcBorders>
              <w:tl2br w:val="nil"/>
              <w:tr2bl w:val="nil"/>
            </w:tcBorders>
            <w:shd w:val="clear" w:color="auto" w:fill="FFFFFF"/>
          </w:tcPr>
          <w:p w14:paraId="74325C6D"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14393ACB" w14:textId="77777777">
        <w:trPr>
          <w:trHeight w:val="495"/>
          <w:jc w:val="center"/>
        </w:trPr>
        <w:tc>
          <w:tcPr>
            <w:tcW w:w="1008" w:type="dxa"/>
            <w:tcBorders>
              <w:tl2br w:val="nil"/>
              <w:tr2bl w:val="nil"/>
            </w:tcBorders>
            <w:shd w:val="clear" w:color="auto" w:fill="FFFFFF"/>
          </w:tcPr>
          <w:p w14:paraId="5AFC1D42" w14:textId="77777777" w:rsidR="00067B30" w:rsidRDefault="0031372E">
            <w:pPr>
              <w:spacing w:line="500" w:lineRule="exact"/>
              <w:rPr>
                <w:color w:val="000000"/>
                <w:sz w:val="18"/>
                <w:szCs w:val="18"/>
              </w:rPr>
            </w:pPr>
            <w:r>
              <w:rPr>
                <w:rFonts w:hint="eastAsia"/>
                <w:color w:val="000000"/>
                <w:sz w:val="18"/>
                <w:szCs w:val="18"/>
              </w:rPr>
              <w:t>8</w:t>
            </w:r>
          </w:p>
        </w:tc>
        <w:tc>
          <w:tcPr>
            <w:tcW w:w="2153" w:type="dxa"/>
            <w:tcBorders>
              <w:tl2br w:val="nil"/>
              <w:tr2bl w:val="nil"/>
            </w:tcBorders>
            <w:shd w:val="clear" w:color="auto" w:fill="FFFFFF"/>
          </w:tcPr>
          <w:p w14:paraId="14FB5488" w14:textId="77777777" w:rsidR="00067B30" w:rsidRDefault="0031372E">
            <w:pPr>
              <w:spacing w:line="500" w:lineRule="exact"/>
              <w:rPr>
                <w:color w:val="000000"/>
                <w:sz w:val="18"/>
                <w:szCs w:val="18"/>
              </w:rPr>
            </w:pPr>
            <w:r>
              <w:rPr>
                <w:rFonts w:hint="eastAsia"/>
                <w:color w:val="000000"/>
                <w:sz w:val="18"/>
                <w:szCs w:val="18"/>
              </w:rPr>
              <w:t>shape</w:t>
            </w:r>
          </w:p>
        </w:tc>
        <w:tc>
          <w:tcPr>
            <w:tcW w:w="2875" w:type="dxa"/>
            <w:tcBorders>
              <w:tl2br w:val="nil"/>
              <w:tr2bl w:val="nil"/>
            </w:tcBorders>
            <w:shd w:val="clear" w:color="auto" w:fill="FFFFFF"/>
          </w:tcPr>
          <w:p w14:paraId="08E699EF" w14:textId="77777777" w:rsidR="00067B30" w:rsidRDefault="0031372E">
            <w:pPr>
              <w:spacing w:line="500" w:lineRule="exact"/>
              <w:rPr>
                <w:color w:val="000000"/>
                <w:sz w:val="18"/>
                <w:szCs w:val="18"/>
              </w:rPr>
            </w:pPr>
            <w:r>
              <w:rPr>
                <w:rFonts w:hint="eastAsia"/>
                <w:color w:val="000000"/>
                <w:sz w:val="18"/>
                <w:szCs w:val="18"/>
              </w:rPr>
              <w:t>线体</w:t>
            </w:r>
          </w:p>
        </w:tc>
        <w:tc>
          <w:tcPr>
            <w:tcW w:w="1760" w:type="dxa"/>
            <w:tcBorders>
              <w:tl2br w:val="nil"/>
              <w:tr2bl w:val="nil"/>
            </w:tcBorders>
            <w:shd w:val="clear" w:color="auto" w:fill="FFFFFF"/>
          </w:tcPr>
          <w:p w14:paraId="11AC25F7"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6A2A54C2" w14:textId="77777777">
        <w:trPr>
          <w:trHeight w:val="495"/>
          <w:jc w:val="center"/>
        </w:trPr>
        <w:tc>
          <w:tcPr>
            <w:tcW w:w="1008" w:type="dxa"/>
            <w:tcBorders>
              <w:tl2br w:val="nil"/>
              <w:tr2bl w:val="nil"/>
            </w:tcBorders>
            <w:shd w:val="clear" w:color="auto" w:fill="FFFFFF"/>
          </w:tcPr>
          <w:p w14:paraId="72912ADA" w14:textId="77777777" w:rsidR="00067B30" w:rsidRDefault="0031372E">
            <w:pPr>
              <w:spacing w:line="500" w:lineRule="exact"/>
              <w:rPr>
                <w:color w:val="000000"/>
                <w:sz w:val="18"/>
                <w:szCs w:val="18"/>
              </w:rPr>
            </w:pPr>
            <w:r>
              <w:rPr>
                <w:rFonts w:hint="eastAsia"/>
                <w:color w:val="000000"/>
                <w:sz w:val="18"/>
                <w:szCs w:val="18"/>
              </w:rPr>
              <w:t>9</w:t>
            </w:r>
          </w:p>
        </w:tc>
        <w:tc>
          <w:tcPr>
            <w:tcW w:w="2153" w:type="dxa"/>
            <w:tcBorders>
              <w:tl2br w:val="nil"/>
              <w:tr2bl w:val="nil"/>
            </w:tcBorders>
            <w:shd w:val="clear" w:color="auto" w:fill="FFFFFF"/>
          </w:tcPr>
          <w:p w14:paraId="4625D45F" w14:textId="77777777" w:rsidR="00067B30" w:rsidRDefault="0031372E">
            <w:pPr>
              <w:spacing w:line="500" w:lineRule="exact"/>
              <w:rPr>
                <w:color w:val="000000"/>
                <w:sz w:val="18"/>
                <w:szCs w:val="18"/>
              </w:rPr>
            </w:pPr>
            <w:r>
              <w:rPr>
                <w:rFonts w:hint="eastAsia"/>
                <w:color w:val="000000"/>
                <w:sz w:val="18"/>
                <w:szCs w:val="18"/>
              </w:rPr>
              <w:t>radii</w:t>
            </w:r>
          </w:p>
        </w:tc>
        <w:tc>
          <w:tcPr>
            <w:tcW w:w="2875" w:type="dxa"/>
            <w:tcBorders>
              <w:tl2br w:val="nil"/>
              <w:tr2bl w:val="nil"/>
            </w:tcBorders>
            <w:shd w:val="clear" w:color="auto" w:fill="FFFFFF"/>
          </w:tcPr>
          <w:p w14:paraId="34511EFF" w14:textId="77777777" w:rsidR="00067B30" w:rsidRDefault="0031372E">
            <w:pPr>
              <w:spacing w:line="500" w:lineRule="exact"/>
              <w:rPr>
                <w:color w:val="000000"/>
                <w:sz w:val="18"/>
                <w:szCs w:val="18"/>
              </w:rPr>
            </w:pPr>
            <w:r>
              <w:rPr>
                <w:rFonts w:hint="eastAsia"/>
                <w:color w:val="000000"/>
                <w:sz w:val="18"/>
                <w:szCs w:val="18"/>
              </w:rPr>
              <w:t>球体模型的半径</w:t>
            </w:r>
          </w:p>
        </w:tc>
        <w:tc>
          <w:tcPr>
            <w:tcW w:w="1760" w:type="dxa"/>
            <w:tcBorders>
              <w:tl2br w:val="nil"/>
              <w:tr2bl w:val="nil"/>
            </w:tcBorders>
            <w:shd w:val="clear" w:color="auto" w:fill="FFFFFF"/>
          </w:tcPr>
          <w:p w14:paraId="271EF85A"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5ECE47C8" w14:textId="77777777">
        <w:trPr>
          <w:trHeight w:val="495"/>
          <w:jc w:val="center"/>
        </w:trPr>
        <w:tc>
          <w:tcPr>
            <w:tcW w:w="1008" w:type="dxa"/>
            <w:tcBorders>
              <w:tl2br w:val="nil"/>
              <w:tr2bl w:val="nil"/>
            </w:tcBorders>
            <w:shd w:val="clear" w:color="auto" w:fill="FFFFFF"/>
          </w:tcPr>
          <w:p w14:paraId="75027BED" w14:textId="77777777" w:rsidR="00067B30" w:rsidRDefault="0031372E">
            <w:pPr>
              <w:spacing w:line="500" w:lineRule="exact"/>
              <w:rPr>
                <w:color w:val="000000"/>
                <w:sz w:val="18"/>
                <w:szCs w:val="18"/>
              </w:rPr>
            </w:pPr>
            <w:r>
              <w:rPr>
                <w:rFonts w:hint="eastAsia"/>
                <w:color w:val="000000"/>
                <w:sz w:val="18"/>
                <w:szCs w:val="18"/>
              </w:rPr>
              <w:t>10</w:t>
            </w:r>
          </w:p>
        </w:tc>
        <w:tc>
          <w:tcPr>
            <w:tcW w:w="2153" w:type="dxa"/>
            <w:tcBorders>
              <w:tl2br w:val="nil"/>
              <w:tr2bl w:val="nil"/>
            </w:tcBorders>
            <w:shd w:val="clear" w:color="auto" w:fill="FFFFFF"/>
          </w:tcPr>
          <w:p w14:paraId="7B59310C" w14:textId="77777777" w:rsidR="00067B30" w:rsidRDefault="0031372E">
            <w:pPr>
              <w:spacing w:line="500" w:lineRule="exact"/>
              <w:rPr>
                <w:color w:val="000000"/>
                <w:sz w:val="18"/>
                <w:szCs w:val="18"/>
              </w:rPr>
            </w:pPr>
            <w:bookmarkStart w:id="310" w:name="OLE_LINK42"/>
            <w:r>
              <w:rPr>
                <w:rFonts w:hint="eastAsia"/>
                <w:color w:val="000000"/>
                <w:sz w:val="18"/>
                <w:szCs w:val="18"/>
              </w:rPr>
              <w:t>height</w:t>
            </w:r>
            <w:bookmarkEnd w:id="310"/>
          </w:p>
        </w:tc>
        <w:tc>
          <w:tcPr>
            <w:tcW w:w="2875" w:type="dxa"/>
            <w:tcBorders>
              <w:tl2br w:val="nil"/>
              <w:tr2bl w:val="nil"/>
            </w:tcBorders>
            <w:shd w:val="clear" w:color="auto" w:fill="FFFFFF"/>
          </w:tcPr>
          <w:p w14:paraId="27BBA69A" w14:textId="77777777" w:rsidR="00067B30" w:rsidRDefault="0031372E">
            <w:pPr>
              <w:rPr>
                <w:color w:val="000000"/>
                <w:sz w:val="18"/>
                <w:szCs w:val="18"/>
              </w:rPr>
            </w:pPr>
            <w:r>
              <w:rPr>
                <w:rFonts w:hint="eastAsia"/>
                <w:color w:val="000000"/>
                <w:sz w:val="18"/>
                <w:szCs w:val="18"/>
              </w:rPr>
              <w:t>台体、椭圆柱体、走廊和多边形体的位置高度</w:t>
            </w:r>
          </w:p>
        </w:tc>
        <w:tc>
          <w:tcPr>
            <w:tcW w:w="1760" w:type="dxa"/>
            <w:tcBorders>
              <w:tl2br w:val="nil"/>
              <w:tr2bl w:val="nil"/>
            </w:tcBorders>
            <w:shd w:val="clear" w:color="auto" w:fill="FFFFFF"/>
          </w:tcPr>
          <w:p w14:paraId="64F3248E"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58737EFE" w14:textId="77777777">
        <w:trPr>
          <w:trHeight w:val="495"/>
          <w:jc w:val="center"/>
        </w:trPr>
        <w:tc>
          <w:tcPr>
            <w:tcW w:w="1008" w:type="dxa"/>
            <w:tcBorders>
              <w:tl2br w:val="nil"/>
              <w:tr2bl w:val="nil"/>
            </w:tcBorders>
            <w:shd w:val="clear" w:color="auto" w:fill="FFFFFF"/>
          </w:tcPr>
          <w:p w14:paraId="2AA4A896" w14:textId="77777777" w:rsidR="00067B30" w:rsidRDefault="0031372E">
            <w:pPr>
              <w:spacing w:line="500" w:lineRule="exact"/>
              <w:rPr>
                <w:color w:val="000000"/>
                <w:sz w:val="18"/>
                <w:szCs w:val="18"/>
              </w:rPr>
            </w:pPr>
            <w:r>
              <w:rPr>
                <w:rFonts w:hint="eastAsia"/>
                <w:color w:val="000000"/>
                <w:sz w:val="18"/>
                <w:szCs w:val="18"/>
              </w:rPr>
              <w:t>11</w:t>
            </w:r>
          </w:p>
        </w:tc>
        <w:tc>
          <w:tcPr>
            <w:tcW w:w="2153" w:type="dxa"/>
            <w:tcBorders>
              <w:tl2br w:val="nil"/>
              <w:tr2bl w:val="nil"/>
            </w:tcBorders>
            <w:shd w:val="clear" w:color="auto" w:fill="FFFFFF"/>
          </w:tcPr>
          <w:p w14:paraId="09E44FAC" w14:textId="77777777" w:rsidR="00067B30" w:rsidRDefault="0031372E">
            <w:pPr>
              <w:spacing w:line="500" w:lineRule="exact"/>
              <w:rPr>
                <w:color w:val="000000"/>
                <w:sz w:val="18"/>
                <w:szCs w:val="18"/>
              </w:rPr>
            </w:pPr>
            <w:r>
              <w:rPr>
                <w:rFonts w:hint="eastAsia"/>
                <w:color w:val="000000"/>
                <w:sz w:val="18"/>
                <w:szCs w:val="18"/>
              </w:rPr>
              <w:t>length</w:t>
            </w:r>
          </w:p>
        </w:tc>
        <w:tc>
          <w:tcPr>
            <w:tcW w:w="2875" w:type="dxa"/>
            <w:tcBorders>
              <w:tl2br w:val="nil"/>
              <w:tr2bl w:val="nil"/>
            </w:tcBorders>
            <w:shd w:val="clear" w:color="auto" w:fill="FFFFFF"/>
          </w:tcPr>
          <w:p w14:paraId="16D13069" w14:textId="77777777" w:rsidR="00067B30" w:rsidRDefault="0031372E">
            <w:pPr>
              <w:spacing w:line="500" w:lineRule="exact"/>
              <w:rPr>
                <w:color w:val="000000"/>
                <w:sz w:val="18"/>
                <w:szCs w:val="18"/>
              </w:rPr>
            </w:pPr>
            <w:r>
              <w:rPr>
                <w:rFonts w:hint="eastAsia"/>
                <w:color w:val="000000"/>
                <w:sz w:val="18"/>
                <w:szCs w:val="18"/>
              </w:rPr>
              <w:t>台体的高度</w:t>
            </w:r>
          </w:p>
        </w:tc>
        <w:tc>
          <w:tcPr>
            <w:tcW w:w="1760" w:type="dxa"/>
            <w:tcBorders>
              <w:tl2br w:val="nil"/>
              <w:tr2bl w:val="nil"/>
            </w:tcBorders>
            <w:shd w:val="clear" w:color="auto" w:fill="FFFFFF"/>
          </w:tcPr>
          <w:p w14:paraId="723AE516"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2A6AB16B" w14:textId="77777777">
        <w:trPr>
          <w:trHeight w:val="495"/>
          <w:jc w:val="center"/>
        </w:trPr>
        <w:tc>
          <w:tcPr>
            <w:tcW w:w="1008" w:type="dxa"/>
            <w:tcBorders>
              <w:tl2br w:val="nil"/>
              <w:tr2bl w:val="nil"/>
            </w:tcBorders>
            <w:shd w:val="clear" w:color="auto" w:fill="FFFFFF"/>
          </w:tcPr>
          <w:p w14:paraId="61DBB5CE" w14:textId="77777777" w:rsidR="00067B30" w:rsidRDefault="0031372E">
            <w:pPr>
              <w:spacing w:line="500" w:lineRule="exact"/>
              <w:rPr>
                <w:color w:val="000000"/>
                <w:sz w:val="18"/>
                <w:szCs w:val="18"/>
              </w:rPr>
            </w:pPr>
            <w:r>
              <w:rPr>
                <w:rFonts w:hint="eastAsia"/>
                <w:color w:val="000000"/>
                <w:sz w:val="18"/>
                <w:szCs w:val="18"/>
              </w:rPr>
              <w:t>12</w:t>
            </w:r>
          </w:p>
        </w:tc>
        <w:tc>
          <w:tcPr>
            <w:tcW w:w="2153" w:type="dxa"/>
            <w:tcBorders>
              <w:tl2br w:val="nil"/>
              <w:tr2bl w:val="nil"/>
            </w:tcBorders>
            <w:shd w:val="clear" w:color="auto" w:fill="FFFFFF"/>
          </w:tcPr>
          <w:p w14:paraId="44DA9061" w14:textId="77777777" w:rsidR="00067B30" w:rsidRDefault="0031372E">
            <w:pPr>
              <w:spacing w:line="500" w:lineRule="exact"/>
              <w:rPr>
                <w:color w:val="000000"/>
                <w:sz w:val="18"/>
                <w:szCs w:val="18"/>
              </w:rPr>
            </w:pPr>
            <w:r>
              <w:rPr>
                <w:rFonts w:hint="eastAsia"/>
                <w:color w:val="000000"/>
                <w:sz w:val="18"/>
                <w:szCs w:val="18"/>
              </w:rPr>
              <w:t>topRadius</w:t>
            </w:r>
          </w:p>
        </w:tc>
        <w:tc>
          <w:tcPr>
            <w:tcW w:w="2875" w:type="dxa"/>
            <w:tcBorders>
              <w:tl2br w:val="nil"/>
              <w:tr2bl w:val="nil"/>
            </w:tcBorders>
            <w:shd w:val="clear" w:color="auto" w:fill="FFFFFF"/>
          </w:tcPr>
          <w:p w14:paraId="0FE1AC56" w14:textId="77777777" w:rsidR="00067B30" w:rsidRDefault="0031372E">
            <w:pPr>
              <w:spacing w:line="500" w:lineRule="exact"/>
              <w:rPr>
                <w:color w:val="000000"/>
                <w:sz w:val="18"/>
                <w:szCs w:val="18"/>
              </w:rPr>
            </w:pPr>
            <w:r>
              <w:rPr>
                <w:rFonts w:hint="eastAsia"/>
                <w:color w:val="000000"/>
                <w:sz w:val="18"/>
                <w:szCs w:val="18"/>
              </w:rPr>
              <w:t>台体上表面半径</w:t>
            </w:r>
          </w:p>
        </w:tc>
        <w:tc>
          <w:tcPr>
            <w:tcW w:w="1760" w:type="dxa"/>
            <w:tcBorders>
              <w:tl2br w:val="nil"/>
              <w:tr2bl w:val="nil"/>
            </w:tcBorders>
            <w:shd w:val="clear" w:color="auto" w:fill="FFFFFF"/>
          </w:tcPr>
          <w:p w14:paraId="5F9D2393"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28343EF8" w14:textId="77777777">
        <w:trPr>
          <w:trHeight w:val="502"/>
          <w:jc w:val="center"/>
        </w:trPr>
        <w:tc>
          <w:tcPr>
            <w:tcW w:w="1008" w:type="dxa"/>
            <w:shd w:val="clear" w:color="auto" w:fill="FFFFFF"/>
          </w:tcPr>
          <w:p w14:paraId="5A2528BE" w14:textId="77777777" w:rsidR="00067B30" w:rsidRDefault="0031372E">
            <w:pPr>
              <w:spacing w:line="500" w:lineRule="exact"/>
              <w:rPr>
                <w:color w:val="000000"/>
                <w:sz w:val="18"/>
                <w:szCs w:val="18"/>
              </w:rPr>
            </w:pPr>
            <w:r>
              <w:rPr>
                <w:rFonts w:hint="eastAsia"/>
                <w:color w:val="000000"/>
                <w:sz w:val="18"/>
                <w:szCs w:val="18"/>
              </w:rPr>
              <w:t>13</w:t>
            </w:r>
          </w:p>
        </w:tc>
        <w:tc>
          <w:tcPr>
            <w:tcW w:w="2153" w:type="dxa"/>
            <w:shd w:val="clear" w:color="auto" w:fill="FFFFFF"/>
          </w:tcPr>
          <w:p w14:paraId="5E98D6D1" w14:textId="77777777" w:rsidR="00067B30" w:rsidRDefault="0031372E">
            <w:pPr>
              <w:spacing w:line="500" w:lineRule="exact"/>
              <w:rPr>
                <w:color w:val="000000"/>
                <w:sz w:val="18"/>
                <w:szCs w:val="18"/>
              </w:rPr>
            </w:pPr>
            <w:r>
              <w:rPr>
                <w:rFonts w:hint="eastAsia"/>
                <w:color w:val="000000"/>
                <w:sz w:val="18"/>
                <w:szCs w:val="18"/>
              </w:rPr>
              <w:t>bottomRadius</w:t>
            </w:r>
          </w:p>
        </w:tc>
        <w:tc>
          <w:tcPr>
            <w:tcW w:w="2875" w:type="dxa"/>
            <w:shd w:val="clear" w:color="auto" w:fill="FFFFFF"/>
          </w:tcPr>
          <w:p w14:paraId="2875E8F1" w14:textId="77777777" w:rsidR="00067B30" w:rsidRDefault="0031372E">
            <w:pPr>
              <w:spacing w:line="500" w:lineRule="exact"/>
              <w:rPr>
                <w:color w:val="000000"/>
                <w:sz w:val="18"/>
                <w:szCs w:val="18"/>
              </w:rPr>
            </w:pPr>
            <w:r>
              <w:rPr>
                <w:rFonts w:hint="eastAsia"/>
                <w:color w:val="000000"/>
                <w:sz w:val="18"/>
                <w:szCs w:val="18"/>
              </w:rPr>
              <w:t>台体下表面半径</w:t>
            </w:r>
          </w:p>
        </w:tc>
        <w:tc>
          <w:tcPr>
            <w:tcW w:w="1760" w:type="dxa"/>
            <w:shd w:val="clear" w:color="auto" w:fill="FFFFFF"/>
          </w:tcPr>
          <w:p w14:paraId="4E76374C"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1B13687B" w14:textId="77777777">
        <w:trPr>
          <w:trHeight w:val="502"/>
          <w:jc w:val="center"/>
        </w:trPr>
        <w:tc>
          <w:tcPr>
            <w:tcW w:w="1008" w:type="dxa"/>
            <w:shd w:val="clear" w:color="auto" w:fill="FFFFFF"/>
          </w:tcPr>
          <w:p w14:paraId="77607A32" w14:textId="77777777" w:rsidR="00067B30" w:rsidRDefault="0031372E">
            <w:pPr>
              <w:spacing w:line="500" w:lineRule="exact"/>
              <w:rPr>
                <w:color w:val="000000"/>
                <w:sz w:val="18"/>
                <w:szCs w:val="18"/>
              </w:rPr>
            </w:pPr>
            <w:r>
              <w:rPr>
                <w:rFonts w:hint="eastAsia"/>
                <w:color w:val="000000"/>
                <w:sz w:val="18"/>
                <w:szCs w:val="18"/>
              </w:rPr>
              <w:t>14</w:t>
            </w:r>
          </w:p>
        </w:tc>
        <w:tc>
          <w:tcPr>
            <w:tcW w:w="2153" w:type="dxa"/>
            <w:shd w:val="clear" w:color="auto" w:fill="FFFFFF"/>
          </w:tcPr>
          <w:p w14:paraId="4B3CC2A7" w14:textId="77777777" w:rsidR="00067B30" w:rsidRDefault="0031372E">
            <w:pPr>
              <w:spacing w:line="500" w:lineRule="exact"/>
              <w:rPr>
                <w:color w:val="000000"/>
                <w:sz w:val="18"/>
                <w:szCs w:val="18"/>
              </w:rPr>
            </w:pPr>
            <w:r>
              <w:rPr>
                <w:rFonts w:hint="eastAsia"/>
                <w:color w:val="000000"/>
                <w:sz w:val="18"/>
                <w:szCs w:val="18"/>
              </w:rPr>
              <w:t>extrudedHeight</w:t>
            </w:r>
          </w:p>
        </w:tc>
        <w:tc>
          <w:tcPr>
            <w:tcW w:w="2875" w:type="dxa"/>
            <w:shd w:val="clear" w:color="auto" w:fill="FFFFFF"/>
          </w:tcPr>
          <w:p w14:paraId="75046F7C" w14:textId="77777777" w:rsidR="00067B30" w:rsidRDefault="0031372E">
            <w:pPr>
              <w:spacing w:line="500" w:lineRule="exact"/>
              <w:rPr>
                <w:color w:val="000000"/>
                <w:sz w:val="18"/>
                <w:szCs w:val="18"/>
              </w:rPr>
            </w:pPr>
            <w:r>
              <w:rPr>
                <w:rFonts w:hint="eastAsia"/>
                <w:color w:val="000000"/>
                <w:sz w:val="18"/>
                <w:szCs w:val="18"/>
              </w:rPr>
              <w:t>椭圆柱体、走廊和多边形体的高度</w:t>
            </w:r>
          </w:p>
        </w:tc>
        <w:tc>
          <w:tcPr>
            <w:tcW w:w="1760" w:type="dxa"/>
            <w:shd w:val="clear" w:color="auto" w:fill="FFFFFF"/>
          </w:tcPr>
          <w:p w14:paraId="4635DAB0"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082B605B" w14:textId="77777777">
        <w:trPr>
          <w:trHeight w:val="502"/>
          <w:jc w:val="center"/>
        </w:trPr>
        <w:tc>
          <w:tcPr>
            <w:tcW w:w="1008" w:type="dxa"/>
            <w:shd w:val="clear" w:color="auto" w:fill="FFFFFF"/>
          </w:tcPr>
          <w:p w14:paraId="529C08A8" w14:textId="77777777" w:rsidR="00067B30" w:rsidRDefault="0031372E">
            <w:pPr>
              <w:spacing w:line="500" w:lineRule="exact"/>
              <w:rPr>
                <w:color w:val="000000"/>
                <w:sz w:val="18"/>
                <w:szCs w:val="18"/>
              </w:rPr>
            </w:pPr>
            <w:r>
              <w:rPr>
                <w:rFonts w:hint="eastAsia"/>
                <w:color w:val="000000"/>
                <w:sz w:val="18"/>
                <w:szCs w:val="18"/>
              </w:rPr>
              <w:t>15</w:t>
            </w:r>
          </w:p>
        </w:tc>
        <w:tc>
          <w:tcPr>
            <w:tcW w:w="2153" w:type="dxa"/>
            <w:shd w:val="clear" w:color="auto" w:fill="FFFFFF"/>
          </w:tcPr>
          <w:p w14:paraId="4704E3EE" w14:textId="77777777" w:rsidR="00067B30" w:rsidRDefault="0031372E">
            <w:pPr>
              <w:spacing w:line="500" w:lineRule="exact"/>
              <w:rPr>
                <w:color w:val="000000"/>
                <w:sz w:val="18"/>
                <w:szCs w:val="18"/>
              </w:rPr>
            </w:pPr>
            <w:r>
              <w:rPr>
                <w:rFonts w:hint="eastAsia"/>
                <w:color w:val="000000"/>
                <w:sz w:val="18"/>
                <w:szCs w:val="18"/>
              </w:rPr>
              <w:t>semiMinorAxis</w:t>
            </w:r>
          </w:p>
        </w:tc>
        <w:tc>
          <w:tcPr>
            <w:tcW w:w="2875" w:type="dxa"/>
            <w:shd w:val="clear" w:color="auto" w:fill="FFFFFF"/>
          </w:tcPr>
          <w:p w14:paraId="21A90591" w14:textId="77777777" w:rsidR="00067B30" w:rsidRDefault="0031372E">
            <w:pPr>
              <w:spacing w:line="500" w:lineRule="exact"/>
              <w:rPr>
                <w:color w:val="000000"/>
                <w:sz w:val="18"/>
                <w:szCs w:val="18"/>
              </w:rPr>
            </w:pPr>
            <w:r>
              <w:rPr>
                <w:rFonts w:hint="eastAsia"/>
                <w:color w:val="000000"/>
                <w:sz w:val="18"/>
                <w:szCs w:val="18"/>
              </w:rPr>
              <w:t>椭圆柱体短半轴半径</w:t>
            </w:r>
          </w:p>
        </w:tc>
        <w:tc>
          <w:tcPr>
            <w:tcW w:w="1760" w:type="dxa"/>
            <w:shd w:val="clear" w:color="auto" w:fill="FFFFFF"/>
          </w:tcPr>
          <w:p w14:paraId="6C4758ED"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79F13F38" w14:textId="77777777">
        <w:trPr>
          <w:trHeight w:val="502"/>
          <w:jc w:val="center"/>
        </w:trPr>
        <w:tc>
          <w:tcPr>
            <w:tcW w:w="1008" w:type="dxa"/>
            <w:shd w:val="clear" w:color="auto" w:fill="FFFFFF"/>
          </w:tcPr>
          <w:p w14:paraId="031C3809" w14:textId="77777777" w:rsidR="00067B30" w:rsidRDefault="0031372E">
            <w:pPr>
              <w:spacing w:line="500" w:lineRule="exact"/>
              <w:rPr>
                <w:color w:val="000000"/>
                <w:sz w:val="18"/>
                <w:szCs w:val="18"/>
              </w:rPr>
            </w:pPr>
            <w:r>
              <w:rPr>
                <w:rFonts w:hint="eastAsia"/>
                <w:color w:val="000000"/>
                <w:sz w:val="18"/>
                <w:szCs w:val="18"/>
              </w:rPr>
              <w:t>16</w:t>
            </w:r>
          </w:p>
        </w:tc>
        <w:tc>
          <w:tcPr>
            <w:tcW w:w="2153" w:type="dxa"/>
            <w:shd w:val="clear" w:color="auto" w:fill="FFFFFF"/>
          </w:tcPr>
          <w:p w14:paraId="6C9E74DA" w14:textId="77777777" w:rsidR="00067B30" w:rsidRDefault="0031372E">
            <w:pPr>
              <w:spacing w:line="500" w:lineRule="exact"/>
              <w:rPr>
                <w:color w:val="000000"/>
                <w:sz w:val="18"/>
                <w:szCs w:val="18"/>
              </w:rPr>
            </w:pPr>
            <w:r>
              <w:rPr>
                <w:rFonts w:hint="eastAsia"/>
                <w:color w:val="000000"/>
                <w:sz w:val="18"/>
                <w:szCs w:val="18"/>
              </w:rPr>
              <w:t>semiMajorAxis</w:t>
            </w:r>
          </w:p>
        </w:tc>
        <w:tc>
          <w:tcPr>
            <w:tcW w:w="2875" w:type="dxa"/>
            <w:shd w:val="clear" w:color="auto" w:fill="FFFFFF"/>
          </w:tcPr>
          <w:p w14:paraId="15F5C942" w14:textId="77777777" w:rsidR="00067B30" w:rsidRDefault="0031372E">
            <w:pPr>
              <w:spacing w:line="500" w:lineRule="exact"/>
              <w:rPr>
                <w:color w:val="000000"/>
                <w:sz w:val="18"/>
                <w:szCs w:val="18"/>
              </w:rPr>
            </w:pPr>
            <w:r>
              <w:rPr>
                <w:rFonts w:hint="eastAsia"/>
                <w:color w:val="000000"/>
                <w:sz w:val="18"/>
                <w:szCs w:val="18"/>
              </w:rPr>
              <w:t>椭圆柱体长半轴半径</w:t>
            </w:r>
          </w:p>
        </w:tc>
        <w:tc>
          <w:tcPr>
            <w:tcW w:w="1760" w:type="dxa"/>
            <w:shd w:val="clear" w:color="auto" w:fill="FFFFFF"/>
          </w:tcPr>
          <w:p w14:paraId="1136AF56" w14:textId="77777777" w:rsidR="00067B30" w:rsidRDefault="0031372E">
            <w:pPr>
              <w:spacing w:line="500" w:lineRule="exact"/>
              <w:rPr>
                <w:color w:val="000000"/>
                <w:sz w:val="18"/>
                <w:szCs w:val="18"/>
              </w:rPr>
            </w:pPr>
            <w:r>
              <w:rPr>
                <w:rFonts w:hint="eastAsia"/>
                <w:color w:val="000000"/>
                <w:sz w:val="18"/>
                <w:szCs w:val="18"/>
              </w:rPr>
              <w:t>INTEGER</w:t>
            </w:r>
          </w:p>
        </w:tc>
      </w:tr>
      <w:tr w:rsidR="00067B30" w14:paraId="1D4406B4" w14:textId="77777777">
        <w:trPr>
          <w:trHeight w:val="502"/>
          <w:jc w:val="center"/>
        </w:trPr>
        <w:tc>
          <w:tcPr>
            <w:tcW w:w="1008" w:type="dxa"/>
            <w:tcBorders>
              <w:bottom w:val="single" w:sz="12" w:space="0" w:color="auto"/>
            </w:tcBorders>
            <w:shd w:val="clear" w:color="auto" w:fill="FFFFFF"/>
          </w:tcPr>
          <w:p w14:paraId="37134466" w14:textId="77777777" w:rsidR="00067B30" w:rsidRDefault="0031372E">
            <w:pPr>
              <w:spacing w:line="500" w:lineRule="exact"/>
              <w:rPr>
                <w:color w:val="000000"/>
                <w:sz w:val="18"/>
                <w:szCs w:val="18"/>
              </w:rPr>
            </w:pPr>
            <w:r>
              <w:rPr>
                <w:rFonts w:hint="eastAsia"/>
                <w:color w:val="000000"/>
                <w:sz w:val="18"/>
                <w:szCs w:val="18"/>
              </w:rPr>
              <w:t>17</w:t>
            </w:r>
          </w:p>
        </w:tc>
        <w:tc>
          <w:tcPr>
            <w:tcW w:w="2153" w:type="dxa"/>
            <w:tcBorders>
              <w:bottom w:val="single" w:sz="12" w:space="0" w:color="auto"/>
            </w:tcBorders>
            <w:shd w:val="clear" w:color="auto" w:fill="FFFFFF"/>
          </w:tcPr>
          <w:p w14:paraId="7933DD09" w14:textId="77777777" w:rsidR="00067B30" w:rsidRDefault="0031372E">
            <w:pPr>
              <w:spacing w:line="500" w:lineRule="exact"/>
              <w:rPr>
                <w:color w:val="000000"/>
                <w:sz w:val="18"/>
                <w:szCs w:val="18"/>
              </w:rPr>
            </w:pPr>
            <w:bookmarkStart w:id="311" w:name="OLE_LINK43"/>
            <w:r>
              <w:rPr>
                <w:rFonts w:hint="eastAsia"/>
                <w:color w:val="000000"/>
                <w:sz w:val="18"/>
                <w:szCs w:val="18"/>
              </w:rPr>
              <w:t>dimensions</w:t>
            </w:r>
            <w:bookmarkEnd w:id="311"/>
          </w:p>
        </w:tc>
        <w:tc>
          <w:tcPr>
            <w:tcW w:w="2875" w:type="dxa"/>
            <w:tcBorders>
              <w:bottom w:val="single" w:sz="12" w:space="0" w:color="auto"/>
            </w:tcBorders>
            <w:shd w:val="clear" w:color="auto" w:fill="FFFFFF"/>
          </w:tcPr>
          <w:p w14:paraId="55B39642" w14:textId="77777777" w:rsidR="00067B30" w:rsidRDefault="0031372E">
            <w:pPr>
              <w:spacing w:line="500" w:lineRule="exact"/>
              <w:rPr>
                <w:color w:val="000000"/>
                <w:sz w:val="18"/>
                <w:szCs w:val="18"/>
              </w:rPr>
            </w:pPr>
            <w:r>
              <w:rPr>
                <w:rFonts w:hint="eastAsia"/>
                <w:color w:val="000000"/>
                <w:sz w:val="18"/>
                <w:szCs w:val="18"/>
              </w:rPr>
              <w:t>立方体的长宽高</w:t>
            </w:r>
          </w:p>
        </w:tc>
        <w:tc>
          <w:tcPr>
            <w:tcW w:w="1760" w:type="dxa"/>
            <w:tcBorders>
              <w:bottom w:val="single" w:sz="12" w:space="0" w:color="auto"/>
            </w:tcBorders>
            <w:shd w:val="clear" w:color="auto" w:fill="FFFFFF"/>
          </w:tcPr>
          <w:p w14:paraId="659842B5" w14:textId="77777777" w:rsidR="00067B30" w:rsidRDefault="0031372E">
            <w:pPr>
              <w:spacing w:line="500" w:lineRule="exact"/>
              <w:rPr>
                <w:color w:val="000000"/>
                <w:sz w:val="18"/>
                <w:szCs w:val="18"/>
              </w:rPr>
            </w:pPr>
            <w:r>
              <w:rPr>
                <w:rFonts w:hint="eastAsia"/>
                <w:color w:val="000000"/>
                <w:sz w:val="18"/>
                <w:szCs w:val="18"/>
              </w:rPr>
              <w:t>INTEGER</w:t>
            </w:r>
          </w:p>
        </w:tc>
      </w:tr>
    </w:tbl>
    <w:p w14:paraId="55C1DEE9" w14:textId="77777777" w:rsidR="00067B30" w:rsidRDefault="00067B30"/>
    <w:p w14:paraId="09918157" w14:textId="77777777" w:rsidR="00067B30" w:rsidRDefault="0031372E">
      <w:pPr>
        <w:spacing w:line="500" w:lineRule="exact"/>
        <w:ind w:firstLine="420"/>
        <w:rPr>
          <w:sz w:val="24"/>
        </w:rPr>
      </w:pPr>
      <w:r>
        <w:rPr>
          <w:rFonts w:hint="eastAsia"/>
          <w:sz w:val="24"/>
        </w:rPr>
        <w:t>三维模型的读取及存储过程如下：首先需要创建一个用于管理、存储所有模型对象的</w:t>
      </w:r>
      <w:r>
        <w:rPr>
          <w:rFonts w:hint="eastAsia"/>
          <w:sz w:val="24"/>
        </w:rPr>
        <w:t>ContactStore</w:t>
      </w:r>
      <w:r>
        <w:rPr>
          <w:rFonts w:hint="eastAsia"/>
          <w:sz w:val="24"/>
        </w:rPr>
        <w:t>对象。该对象不仅包含了用于管理从后台请求的模型集合的</w:t>
      </w:r>
      <w:r>
        <w:rPr>
          <w:rFonts w:hint="eastAsia"/>
          <w:sz w:val="24"/>
        </w:rPr>
        <w:t>server</w:t>
      </w:r>
      <w:r>
        <w:rPr>
          <w:rFonts w:hint="eastAsia"/>
          <w:sz w:val="24"/>
        </w:rPr>
        <w:t>属性、管理当前绘制的模型对象集合的</w:t>
      </w:r>
      <w:r>
        <w:rPr>
          <w:rFonts w:hint="eastAsia"/>
          <w:sz w:val="24"/>
        </w:rPr>
        <w:t>current</w:t>
      </w:r>
      <w:r>
        <w:rPr>
          <w:rFonts w:hint="eastAsia"/>
          <w:sz w:val="24"/>
        </w:rPr>
        <w:t>属性、管理待删除模型集合的</w:t>
      </w:r>
      <w:r>
        <w:rPr>
          <w:rFonts w:hint="eastAsia"/>
          <w:sz w:val="24"/>
        </w:rPr>
        <w:t>delete</w:t>
      </w:r>
      <w:r>
        <w:rPr>
          <w:rFonts w:hint="eastAsia"/>
          <w:sz w:val="24"/>
        </w:rPr>
        <w:t>属性。还包括了用于管理更新参数信息模型集合的</w:t>
      </w:r>
      <w:r>
        <w:rPr>
          <w:rFonts w:hint="eastAsia"/>
          <w:sz w:val="24"/>
        </w:rPr>
        <w:t>update</w:t>
      </w:r>
      <w:r>
        <w:rPr>
          <w:rFonts w:hint="eastAsia"/>
          <w:sz w:val="24"/>
        </w:rPr>
        <w:t>属性。</w:t>
      </w:r>
    </w:p>
    <w:p w14:paraId="2E1BA147" w14:textId="77777777" w:rsidR="00067B30" w:rsidRDefault="0031372E">
      <w:pPr>
        <w:spacing w:line="500" w:lineRule="exact"/>
        <w:ind w:firstLine="420"/>
        <w:rPr>
          <w:sz w:val="24"/>
        </w:rPr>
      </w:pPr>
      <w:r>
        <w:rPr>
          <w:rFonts w:hint="eastAsia"/>
          <w:sz w:val="24"/>
        </w:rPr>
        <w:t>选中模型后通过属性面板修改模型参数时。首先要更新模型对象的属性数据。然后判断该模型的数据来源是否为服务器端，以及模型是否已经存储在了</w:t>
      </w:r>
      <w:r>
        <w:rPr>
          <w:rFonts w:hint="eastAsia"/>
          <w:sz w:val="24"/>
        </w:rPr>
        <w:t>update</w:t>
      </w:r>
      <w:r>
        <w:rPr>
          <w:rFonts w:hint="eastAsia"/>
          <w:sz w:val="24"/>
        </w:rPr>
        <w:t>属性集合中。若满足来源于服务器端，且没有存在于</w:t>
      </w:r>
      <w:r>
        <w:rPr>
          <w:rFonts w:hint="eastAsia"/>
          <w:sz w:val="24"/>
        </w:rPr>
        <w:t>update</w:t>
      </w:r>
      <w:r>
        <w:rPr>
          <w:rFonts w:hint="eastAsia"/>
          <w:sz w:val="24"/>
        </w:rPr>
        <w:t>集合中，则将该模型对象添加到待更新的模型集合中。使用</w:t>
      </w:r>
      <w:r>
        <w:rPr>
          <w:rFonts w:hint="eastAsia"/>
          <w:sz w:val="24"/>
        </w:rPr>
        <w:t>ECNUGIS Server</w:t>
      </w:r>
      <w:r>
        <w:rPr>
          <w:rFonts w:hint="eastAsia"/>
          <w:sz w:val="24"/>
        </w:rPr>
        <w:t>提供的</w:t>
      </w:r>
      <w:r>
        <w:rPr>
          <w:sz w:val="24"/>
        </w:rPr>
        <w:t>WebSQL</w:t>
      </w:r>
      <w:r>
        <w:rPr>
          <w:rFonts w:hint="eastAsia"/>
          <w:sz w:val="24"/>
        </w:rPr>
        <w:t>接口，进行数据存储。将前端绘制的模型集合，通过</w:t>
      </w:r>
      <w:r>
        <w:rPr>
          <w:rFonts w:hint="eastAsia"/>
          <w:sz w:val="24"/>
        </w:rPr>
        <w:t>ADD</w:t>
      </w:r>
      <w:r>
        <w:rPr>
          <w:rFonts w:hint="eastAsia"/>
          <w:sz w:val="24"/>
        </w:rPr>
        <w:t>方法添加到数据库中。将待删除的模型集合，通过</w:t>
      </w:r>
      <w:r>
        <w:rPr>
          <w:rFonts w:hint="eastAsia"/>
          <w:sz w:val="24"/>
        </w:rPr>
        <w:t>DELETE</w:t>
      </w:r>
      <w:r>
        <w:rPr>
          <w:rFonts w:hint="eastAsia"/>
          <w:sz w:val="24"/>
        </w:rPr>
        <w:t>方法从数据库中移除。将更新了属性的模型集合，通过</w:t>
      </w:r>
      <w:r>
        <w:rPr>
          <w:rFonts w:hint="eastAsia"/>
          <w:sz w:val="24"/>
        </w:rPr>
        <w:t>UPDATE</w:t>
      </w:r>
      <w:r>
        <w:rPr>
          <w:rFonts w:hint="eastAsia"/>
          <w:sz w:val="24"/>
        </w:rPr>
        <w:t>方法更新数据库中保存的模型信息。</w:t>
      </w:r>
    </w:p>
    <w:p w14:paraId="7506DCE2" w14:textId="77777777" w:rsidR="00067B30" w:rsidRDefault="0031372E">
      <w:pPr>
        <w:pStyle w:val="2"/>
        <w:spacing w:before="312" w:after="156"/>
      </w:pPr>
      <w:r>
        <w:rPr>
          <w:rFonts w:hint="eastAsia"/>
        </w:rPr>
        <w:t xml:space="preserve"> </w:t>
      </w:r>
      <w:bookmarkStart w:id="312" w:name="_Toc1968"/>
      <w:r>
        <w:rPr>
          <w:rFonts w:hint="eastAsia"/>
        </w:rPr>
        <w:t>加载外部三维模型</w:t>
      </w:r>
      <w:bookmarkEnd w:id="312"/>
    </w:p>
    <w:p w14:paraId="2354BDDE" w14:textId="77777777" w:rsidR="00067B30" w:rsidRDefault="0031372E">
      <w:pPr>
        <w:spacing w:line="500" w:lineRule="exact"/>
        <w:ind w:firstLine="420"/>
        <w:rPr>
          <w:sz w:val="24"/>
        </w:rPr>
      </w:pPr>
      <w:r>
        <w:rPr>
          <w:rFonts w:hint="eastAsia"/>
          <w:sz w:val="24"/>
        </w:rPr>
        <w:t>加载外部三维模型，通常是导入</w:t>
      </w:r>
      <w:bookmarkStart w:id="313" w:name="OLE_LINK75"/>
      <w:r>
        <w:rPr>
          <w:rFonts w:hint="eastAsia"/>
          <w:sz w:val="24"/>
        </w:rPr>
        <w:t>*.gltf</w:t>
      </w:r>
      <w:r>
        <w:rPr>
          <w:rFonts w:hint="eastAsia"/>
          <w:sz w:val="24"/>
        </w:rPr>
        <w:t>或</w:t>
      </w:r>
      <w:r>
        <w:rPr>
          <w:rFonts w:hint="eastAsia"/>
          <w:sz w:val="24"/>
        </w:rPr>
        <w:t>*.glb</w:t>
      </w:r>
      <w:bookmarkEnd w:id="313"/>
      <w:r>
        <w:rPr>
          <w:rFonts w:hint="eastAsia"/>
          <w:sz w:val="24"/>
        </w:rPr>
        <w:t>文件。若模型的规模过大，将</w:t>
      </w:r>
      <w:r>
        <w:rPr>
          <w:rFonts w:hint="eastAsia"/>
          <w:sz w:val="24"/>
        </w:rPr>
        <w:lastRenderedPageBreak/>
        <w:t>导致</w:t>
      </w:r>
      <w:r>
        <w:rPr>
          <w:rFonts w:hint="eastAsia"/>
          <w:sz w:val="24"/>
        </w:rPr>
        <w:t>GPU</w:t>
      </w:r>
      <w:r>
        <w:rPr>
          <w:rFonts w:hint="eastAsia"/>
          <w:sz w:val="24"/>
        </w:rPr>
        <w:t>无法满足交互式渲染的速率。同时有限的计算机内存，也限制了在浏览器客户端加载大规模的三维模型。考虑到构建的是基于网络的三维</w:t>
      </w:r>
      <w:r>
        <w:rPr>
          <w:rFonts w:hint="eastAsia"/>
          <w:sz w:val="24"/>
        </w:rPr>
        <w:t>GIS</w:t>
      </w:r>
      <w:r>
        <w:rPr>
          <w:rFonts w:hint="eastAsia"/>
          <w:sz w:val="24"/>
        </w:rPr>
        <w:t>平台，所以需要在互联网上逐步传输大规模模型，并尽量减少带宽。现在，可以使用</w:t>
      </w:r>
      <w:r>
        <w:rPr>
          <w:rFonts w:hint="eastAsia"/>
          <w:sz w:val="24"/>
        </w:rPr>
        <w:t>3D</w:t>
      </w:r>
      <w:r>
        <w:rPr>
          <w:rFonts w:hint="eastAsia"/>
          <w:sz w:val="24"/>
        </w:rPr>
        <w:t>切片加载大规模的三维模型，将模型从</w:t>
      </w:r>
      <w:r>
        <w:rPr>
          <w:rFonts w:hint="eastAsia"/>
          <w:sz w:val="24"/>
        </w:rPr>
        <w:t>*.gltf</w:t>
      </w:r>
      <w:r>
        <w:rPr>
          <w:rFonts w:hint="eastAsia"/>
          <w:sz w:val="24"/>
        </w:rPr>
        <w:t>转换为</w:t>
      </w:r>
      <w:r>
        <w:rPr>
          <w:rFonts w:hint="eastAsia"/>
          <w:sz w:val="24"/>
        </w:rPr>
        <w:t>3D</w:t>
      </w:r>
      <w:r>
        <w:rPr>
          <w:rFonts w:hint="eastAsia"/>
          <w:sz w:val="24"/>
        </w:rPr>
        <w:t>切片。使用户能够流畅地浏览城市中高分辨率的建筑，甚至包括建筑中的某个螺栓或内部大理石等细节部分。</w:t>
      </w:r>
    </w:p>
    <w:p w14:paraId="0504B98E" w14:textId="77777777" w:rsidR="00067B30" w:rsidRDefault="0031372E">
      <w:pPr>
        <w:pStyle w:val="3"/>
        <w:spacing w:before="312" w:after="156"/>
      </w:pPr>
      <w:r>
        <w:rPr>
          <w:rFonts w:hint="eastAsia"/>
        </w:rPr>
        <w:t xml:space="preserve"> </w:t>
      </w:r>
      <w:bookmarkStart w:id="314" w:name="_Toc2605"/>
      <w:r>
        <w:rPr>
          <w:rFonts w:hint="eastAsia"/>
        </w:rPr>
        <w:t>导入外部模型</w:t>
      </w:r>
      <w:bookmarkEnd w:id="314"/>
    </w:p>
    <w:p w14:paraId="214F3024" w14:textId="77777777" w:rsidR="00067B30" w:rsidRDefault="0031372E">
      <w:pPr>
        <w:spacing w:line="500" w:lineRule="exact"/>
        <w:ind w:firstLine="420"/>
        <w:rPr>
          <w:sz w:val="24"/>
        </w:rPr>
      </w:pPr>
      <w:r>
        <w:rPr>
          <w:rFonts w:hint="eastAsia"/>
          <w:sz w:val="24"/>
        </w:rPr>
        <w:t>平台支持</w:t>
      </w:r>
      <w:r>
        <w:rPr>
          <w:rFonts w:hint="eastAsia"/>
          <w:sz w:val="24"/>
        </w:rPr>
        <w:t>*.</w:t>
      </w:r>
      <w:r>
        <w:rPr>
          <w:sz w:val="24"/>
        </w:rPr>
        <w:t>gltf</w:t>
      </w:r>
      <w:r>
        <w:rPr>
          <w:rFonts w:hint="eastAsia"/>
          <w:sz w:val="24"/>
        </w:rPr>
        <w:t>、</w:t>
      </w:r>
      <w:r>
        <w:rPr>
          <w:rFonts w:hint="eastAsia"/>
          <w:sz w:val="24"/>
        </w:rPr>
        <w:t>*.</w:t>
      </w:r>
      <w:r>
        <w:rPr>
          <w:sz w:val="24"/>
        </w:rPr>
        <w:t>gl</w:t>
      </w:r>
      <w:r>
        <w:rPr>
          <w:rFonts w:hint="eastAsia"/>
          <w:sz w:val="24"/>
        </w:rPr>
        <w:t>b</w:t>
      </w:r>
      <w:r>
        <w:rPr>
          <w:rFonts w:hint="eastAsia"/>
          <w:sz w:val="24"/>
        </w:rPr>
        <w:t>格式三维模型的载入。它们是支持</w:t>
      </w:r>
      <w:r>
        <w:rPr>
          <w:rFonts w:hint="eastAsia"/>
          <w:sz w:val="24"/>
        </w:rPr>
        <w:t>WebGL</w:t>
      </w:r>
      <w:r>
        <w:rPr>
          <w:rFonts w:hint="eastAsia"/>
          <w:sz w:val="24"/>
        </w:rPr>
        <w:t>图形加速标准的</w:t>
      </w:r>
      <w:r>
        <w:rPr>
          <w:rFonts w:hint="eastAsia"/>
          <w:sz w:val="24"/>
        </w:rPr>
        <w:t>3d</w:t>
      </w:r>
      <w:r>
        <w:rPr>
          <w:rFonts w:hint="eastAsia"/>
          <w:sz w:val="24"/>
        </w:rPr>
        <w:t>数据交换格式，同时也可以使用</w:t>
      </w:r>
      <w:r>
        <w:rPr>
          <w:rFonts w:hint="eastAsia"/>
          <w:sz w:val="24"/>
        </w:rPr>
        <w:t>*.</w:t>
      </w:r>
      <w:r>
        <w:rPr>
          <w:sz w:val="24"/>
        </w:rPr>
        <w:t>gltf</w:t>
      </w:r>
      <w:r>
        <w:rPr>
          <w:rFonts w:hint="eastAsia"/>
          <w:sz w:val="24"/>
        </w:rPr>
        <w:t>二进制格式的扩展格式</w:t>
      </w:r>
      <w:r>
        <w:rPr>
          <w:rFonts w:hint="eastAsia"/>
          <w:sz w:val="24"/>
        </w:rPr>
        <w:t>*.</w:t>
      </w:r>
      <w:r>
        <w:rPr>
          <w:sz w:val="24"/>
        </w:rPr>
        <w:t>bgltf</w:t>
      </w:r>
      <w:r>
        <w:rPr>
          <w:rFonts w:hint="eastAsia"/>
          <w:sz w:val="24"/>
        </w:rPr>
        <w:t>，能够减小模型的数据量。</w:t>
      </w:r>
    </w:p>
    <w:p w14:paraId="75F6875A" w14:textId="77777777" w:rsidR="00067B30" w:rsidRDefault="0031372E">
      <w:pPr>
        <w:spacing w:line="500" w:lineRule="exact"/>
        <w:ind w:firstLine="420"/>
        <w:rPr>
          <w:sz w:val="24"/>
        </w:rPr>
      </w:pPr>
      <w:r>
        <w:rPr>
          <w:rFonts w:hint="eastAsia"/>
          <w:sz w:val="24"/>
        </w:rPr>
        <w:t>数据可由</w:t>
      </w:r>
      <w:r>
        <w:rPr>
          <w:rFonts w:hint="eastAsia"/>
          <w:sz w:val="24"/>
        </w:rPr>
        <w:t>collada(*.dae)</w:t>
      </w:r>
      <w:r>
        <w:rPr>
          <w:rFonts w:hint="eastAsia"/>
          <w:sz w:val="24"/>
        </w:rPr>
        <w:t>三维模型数据转换得到。而</w:t>
      </w:r>
      <w:r>
        <w:rPr>
          <w:rFonts w:hint="eastAsia"/>
          <w:sz w:val="24"/>
        </w:rPr>
        <w:t>collada</w:t>
      </w:r>
      <w:r>
        <w:rPr>
          <w:rFonts w:hint="eastAsia"/>
          <w:sz w:val="24"/>
        </w:rPr>
        <w:t>数据，则可以通过</w:t>
      </w:r>
      <w:r>
        <w:rPr>
          <w:rFonts w:hint="eastAsia"/>
          <w:sz w:val="24"/>
        </w:rPr>
        <w:t>3dMax</w:t>
      </w:r>
      <w:r>
        <w:rPr>
          <w:rFonts w:hint="eastAsia"/>
          <w:sz w:val="24"/>
        </w:rPr>
        <w:t>等三维制图软件，由常见的</w:t>
      </w:r>
      <w:r>
        <w:rPr>
          <w:rFonts w:hint="eastAsia"/>
          <w:sz w:val="24"/>
        </w:rPr>
        <w:t>*.obj</w:t>
      </w:r>
      <w:r>
        <w:rPr>
          <w:rFonts w:hint="eastAsia"/>
          <w:sz w:val="24"/>
        </w:rPr>
        <w:t>、</w:t>
      </w:r>
      <w:r>
        <w:rPr>
          <w:rFonts w:hint="eastAsia"/>
          <w:sz w:val="24"/>
        </w:rPr>
        <w:t>*.max</w:t>
      </w:r>
      <w:r>
        <w:rPr>
          <w:rFonts w:hint="eastAsia"/>
          <w:sz w:val="24"/>
        </w:rPr>
        <w:t>、</w:t>
      </w:r>
      <w:r>
        <w:rPr>
          <w:rFonts w:hint="eastAsia"/>
          <w:sz w:val="24"/>
        </w:rPr>
        <w:t>*.fbx</w:t>
      </w:r>
      <w:r>
        <w:rPr>
          <w:rFonts w:hint="eastAsia"/>
          <w:sz w:val="24"/>
        </w:rPr>
        <w:t>等格式的三维模型转换而来。</w:t>
      </w:r>
      <w:r>
        <w:rPr>
          <w:rFonts w:hint="eastAsia"/>
          <w:sz w:val="24"/>
        </w:rPr>
        <w:t>*.</w:t>
      </w:r>
      <w:r>
        <w:rPr>
          <w:sz w:val="24"/>
        </w:rPr>
        <w:t>dae</w:t>
      </w:r>
      <w:r>
        <w:rPr>
          <w:rFonts w:hint="eastAsia"/>
          <w:sz w:val="24"/>
        </w:rPr>
        <w:t>到</w:t>
      </w:r>
      <w:r>
        <w:rPr>
          <w:rFonts w:hint="eastAsia"/>
          <w:sz w:val="24"/>
        </w:rPr>
        <w:t>*.</w:t>
      </w:r>
      <w:r>
        <w:rPr>
          <w:sz w:val="24"/>
        </w:rPr>
        <w:t>gltf</w:t>
      </w:r>
      <w:r>
        <w:rPr>
          <w:rFonts w:hint="eastAsia"/>
          <w:sz w:val="24"/>
        </w:rPr>
        <w:t>格式的转换可以通过</w:t>
      </w:r>
      <w:r>
        <w:rPr>
          <w:sz w:val="24"/>
        </w:rPr>
        <w:t>colladaTogltf.exe</w:t>
      </w:r>
      <w:r>
        <w:rPr>
          <w:rFonts w:hint="eastAsia"/>
          <w:sz w:val="24"/>
        </w:rPr>
        <w:t>工具实现，也可使用官网提供的在线转换工具实现</w:t>
      </w:r>
      <w:r>
        <w:rPr>
          <w:sz w:val="24"/>
        </w:rPr>
        <w:t>(https://www.khronos.org/gltf)</w:t>
      </w:r>
      <w:r>
        <w:rPr>
          <w:rFonts w:hint="eastAsia"/>
          <w:sz w:val="24"/>
        </w:rPr>
        <w:t>。得到三维模型数据后，需要将模型导入到平台中，添加一个实体对象，</w:t>
      </w:r>
      <w:r>
        <w:rPr>
          <w:rFonts w:hint="eastAsia"/>
          <w:sz w:val="24"/>
        </w:rPr>
        <w:t>uri</w:t>
      </w:r>
      <w:r>
        <w:rPr>
          <w:rFonts w:hint="eastAsia"/>
          <w:sz w:val="24"/>
        </w:rPr>
        <w:t>属性指向模型在服务器中存储的位置。核心代码如下：</w:t>
      </w:r>
    </w:p>
    <w:p w14:paraId="0DB38355" w14:textId="77777777" w:rsidR="00067B30" w:rsidRDefault="0031372E">
      <w:pPr>
        <w:spacing w:line="500" w:lineRule="exact"/>
        <w:rPr>
          <w:sz w:val="24"/>
        </w:rPr>
      </w:pPr>
      <w:r>
        <w:rPr>
          <w:rFonts w:hint="eastAsia"/>
          <w:sz w:val="24"/>
        </w:rPr>
        <w:t>let position = Cesium.Cartesian3.fromDegrees(pos.lon, pos.lat);</w:t>
      </w:r>
    </w:p>
    <w:p w14:paraId="3AC1FC44" w14:textId="77777777" w:rsidR="00067B30" w:rsidRDefault="0031372E">
      <w:pPr>
        <w:spacing w:line="500" w:lineRule="exact"/>
        <w:rPr>
          <w:sz w:val="24"/>
        </w:rPr>
      </w:pPr>
      <w:r>
        <w:rPr>
          <w:rFonts w:hint="eastAsia"/>
          <w:sz w:val="24"/>
        </w:rPr>
        <w:t>let heading = Cesium.Math.toRadians(135);</w:t>
      </w:r>
    </w:p>
    <w:p w14:paraId="3EF792DF" w14:textId="77777777" w:rsidR="00067B30" w:rsidRDefault="0031372E">
      <w:pPr>
        <w:spacing w:line="500" w:lineRule="exact"/>
        <w:rPr>
          <w:sz w:val="24"/>
        </w:rPr>
      </w:pPr>
      <w:r>
        <w:rPr>
          <w:rFonts w:hint="eastAsia"/>
          <w:sz w:val="24"/>
        </w:rPr>
        <w:t>let orientation = Cesium.Transforms.headingPitchRollQuaternion(position, heading, pitch, roll);</w:t>
      </w:r>
    </w:p>
    <w:p w14:paraId="3ACA4A81" w14:textId="77777777" w:rsidR="00067B30" w:rsidRDefault="0031372E">
      <w:pPr>
        <w:spacing w:line="500" w:lineRule="exact"/>
        <w:rPr>
          <w:sz w:val="24"/>
        </w:rPr>
      </w:pPr>
      <w:r>
        <w:rPr>
          <w:rFonts w:hint="eastAsia"/>
          <w:sz w:val="24"/>
        </w:rPr>
        <w:t>viewer.entities.add({</w:t>
      </w:r>
    </w:p>
    <w:p w14:paraId="7D991A5D" w14:textId="77777777" w:rsidR="00067B30" w:rsidRDefault="0031372E">
      <w:pPr>
        <w:spacing w:line="500" w:lineRule="exact"/>
        <w:rPr>
          <w:sz w:val="24"/>
        </w:rPr>
      </w:pPr>
      <w:r>
        <w:rPr>
          <w:rFonts w:hint="eastAsia"/>
          <w:sz w:val="24"/>
        </w:rPr>
        <w:t xml:space="preserve">    id: 'model'+this.modeId,</w:t>
      </w:r>
    </w:p>
    <w:p w14:paraId="75956A60" w14:textId="77777777" w:rsidR="00067B30" w:rsidRDefault="0031372E">
      <w:pPr>
        <w:spacing w:line="500" w:lineRule="exact"/>
        <w:rPr>
          <w:sz w:val="24"/>
        </w:rPr>
      </w:pPr>
      <w:r>
        <w:rPr>
          <w:rFonts w:hint="eastAsia"/>
          <w:sz w:val="24"/>
        </w:rPr>
        <w:t xml:space="preserve">    position: position,</w:t>
      </w:r>
    </w:p>
    <w:p w14:paraId="001EEA2D" w14:textId="77777777" w:rsidR="00067B30" w:rsidRDefault="0031372E">
      <w:pPr>
        <w:spacing w:line="500" w:lineRule="exact"/>
        <w:rPr>
          <w:sz w:val="24"/>
        </w:rPr>
      </w:pPr>
      <w:r>
        <w:rPr>
          <w:rFonts w:hint="eastAsia"/>
          <w:sz w:val="24"/>
        </w:rPr>
        <w:t xml:space="preserve">    orientation : orientation,</w:t>
      </w:r>
    </w:p>
    <w:p w14:paraId="3D0A7938" w14:textId="77777777" w:rsidR="00067B30" w:rsidRDefault="0031372E">
      <w:pPr>
        <w:spacing w:line="500" w:lineRule="exact"/>
        <w:rPr>
          <w:sz w:val="24"/>
        </w:rPr>
      </w:pPr>
      <w:r>
        <w:rPr>
          <w:rFonts w:hint="eastAsia"/>
          <w:sz w:val="24"/>
        </w:rPr>
        <w:t xml:space="preserve">    model : {</w:t>
      </w:r>
    </w:p>
    <w:p w14:paraId="55D92E03" w14:textId="77777777" w:rsidR="00067B30" w:rsidRDefault="0031372E">
      <w:pPr>
        <w:spacing w:line="500" w:lineRule="exact"/>
        <w:rPr>
          <w:sz w:val="24"/>
        </w:rPr>
      </w:pPr>
      <w:r>
        <w:rPr>
          <w:rFonts w:hint="eastAsia"/>
          <w:sz w:val="24"/>
        </w:rPr>
        <w:t xml:space="preserve">        </w:t>
      </w:r>
      <w:bookmarkStart w:id="315" w:name="OLE_LINK82"/>
      <w:r>
        <w:rPr>
          <w:rFonts w:hint="eastAsia"/>
          <w:sz w:val="24"/>
        </w:rPr>
        <w:t>uri</w:t>
      </w:r>
      <w:bookmarkEnd w:id="315"/>
      <w:r>
        <w:rPr>
          <w:rFonts w:hint="eastAsia"/>
          <w:sz w:val="24"/>
        </w:rPr>
        <w:t>: gEcnu.config.geoserver+'fileserver?fn='+this.selectedModel.url,</w:t>
      </w:r>
    </w:p>
    <w:p w14:paraId="07C71B0F" w14:textId="77777777" w:rsidR="00067B30" w:rsidRDefault="0031372E">
      <w:pPr>
        <w:spacing w:line="500" w:lineRule="exact"/>
        <w:rPr>
          <w:sz w:val="24"/>
        </w:rPr>
      </w:pPr>
      <w:r>
        <w:rPr>
          <w:rFonts w:hint="eastAsia"/>
          <w:sz w:val="24"/>
        </w:rPr>
        <w:t xml:space="preserve">        minimumPixelSize : 128,</w:t>
      </w:r>
    </w:p>
    <w:p w14:paraId="7C65CC7D" w14:textId="77777777" w:rsidR="00067B30" w:rsidRDefault="0031372E">
      <w:pPr>
        <w:spacing w:line="500" w:lineRule="exact"/>
        <w:rPr>
          <w:sz w:val="24"/>
        </w:rPr>
      </w:pPr>
      <w:r>
        <w:rPr>
          <w:rFonts w:hint="eastAsia"/>
          <w:sz w:val="24"/>
        </w:rPr>
        <w:lastRenderedPageBreak/>
        <w:t xml:space="preserve">        maximumScale : 20000</w:t>
      </w:r>
    </w:p>
    <w:p w14:paraId="6862C088" w14:textId="77777777" w:rsidR="00067B30" w:rsidRDefault="0031372E">
      <w:pPr>
        <w:spacing w:line="500" w:lineRule="exact"/>
        <w:rPr>
          <w:sz w:val="24"/>
        </w:rPr>
      </w:pPr>
      <w:r>
        <w:rPr>
          <w:rFonts w:hint="eastAsia"/>
          <w:sz w:val="24"/>
        </w:rPr>
        <w:t xml:space="preserve">    },</w:t>
      </w:r>
    </w:p>
    <w:p w14:paraId="2F811B9E" w14:textId="77777777" w:rsidR="00067B30" w:rsidRDefault="0031372E">
      <w:pPr>
        <w:spacing w:line="500" w:lineRule="exact"/>
        <w:rPr>
          <w:sz w:val="24"/>
        </w:rPr>
      </w:pPr>
      <w:r>
        <w:rPr>
          <w:rFonts w:hint="eastAsia"/>
          <w:sz w:val="24"/>
        </w:rPr>
        <w:t xml:space="preserve">    description: this.selectedModel.desc</w:t>
      </w:r>
    </w:p>
    <w:p w14:paraId="070D39B2" w14:textId="77777777" w:rsidR="00067B30" w:rsidRDefault="0031372E">
      <w:pPr>
        <w:spacing w:line="500" w:lineRule="exact"/>
        <w:rPr>
          <w:sz w:val="24"/>
        </w:rPr>
      </w:pPr>
      <w:r>
        <w:rPr>
          <w:rFonts w:hint="eastAsia"/>
          <w:sz w:val="24"/>
        </w:rPr>
        <w:t>});</w:t>
      </w:r>
    </w:p>
    <w:p w14:paraId="216B051B" w14:textId="77777777" w:rsidR="00067B30" w:rsidRDefault="0031372E">
      <w:pPr>
        <w:pStyle w:val="3"/>
        <w:spacing w:before="312" w:after="156"/>
      </w:pPr>
      <w:r>
        <w:rPr>
          <w:rFonts w:hint="eastAsia"/>
        </w:rPr>
        <w:t xml:space="preserve"> </w:t>
      </w:r>
      <w:bookmarkStart w:id="316" w:name="_Toc15925"/>
      <w:r>
        <w:rPr>
          <w:rFonts w:hint="eastAsia"/>
        </w:rPr>
        <w:t>定义</w:t>
      </w:r>
      <w:r>
        <w:rPr>
          <w:rFonts w:hint="eastAsia"/>
        </w:rPr>
        <w:t>3D</w:t>
      </w:r>
      <w:r>
        <w:rPr>
          <w:rFonts w:hint="eastAsia"/>
        </w:rPr>
        <w:t>切片集</w:t>
      </w:r>
      <w:bookmarkEnd w:id="316"/>
    </w:p>
    <w:p w14:paraId="21AFB36E" w14:textId="77777777" w:rsidR="00067B30" w:rsidRDefault="0031372E">
      <w:pPr>
        <w:spacing w:line="500" w:lineRule="exact"/>
        <w:ind w:firstLine="420"/>
        <w:rPr>
          <w:sz w:val="24"/>
        </w:rPr>
      </w:pPr>
      <w:r>
        <w:rPr>
          <w:rFonts w:hint="eastAsia"/>
          <w:sz w:val="24"/>
        </w:rPr>
        <w:t>使用</w:t>
      </w:r>
      <w:r>
        <w:rPr>
          <w:rFonts w:hint="eastAsia"/>
          <w:sz w:val="24"/>
        </w:rPr>
        <w:t>3D</w:t>
      </w:r>
      <w:r>
        <w:rPr>
          <w:rFonts w:hint="eastAsia"/>
          <w:sz w:val="24"/>
        </w:rPr>
        <w:t>切片实现大规模三维场景的渲染，</w:t>
      </w:r>
      <w:r>
        <w:rPr>
          <w:rFonts w:hint="eastAsia"/>
          <w:sz w:val="24"/>
        </w:rPr>
        <w:t>3D</w:t>
      </w:r>
      <w:r>
        <w:rPr>
          <w:rFonts w:hint="eastAsia"/>
          <w:sz w:val="24"/>
        </w:rPr>
        <w:t>切片数据的文件组织方式非常灵活，可以按照图</w:t>
      </w:r>
      <w:r>
        <w:rPr>
          <w:rFonts w:hint="eastAsia"/>
          <w:sz w:val="24"/>
        </w:rPr>
        <w:t>5-1</w:t>
      </w:r>
      <w:r>
        <w:rPr>
          <w:rFonts w:hint="eastAsia"/>
          <w:sz w:val="24"/>
        </w:rPr>
        <w:t>的方式进行组织。每个文件夹包含了不同区域的模型数据，文件夹内是该区域内不同精度的整个或部分模型，这些数据的树型组织都被定义在名为</w:t>
      </w:r>
      <w:r>
        <w:rPr>
          <w:rFonts w:hint="eastAsia"/>
          <w:sz w:val="24"/>
        </w:rPr>
        <w:t>tileset</w:t>
      </w:r>
      <w:r>
        <w:rPr>
          <w:rFonts w:hint="eastAsia"/>
          <w:sz w:val="24"/>
        </w:rPr>
        <w:t>的</w:t>
      </w:r>
      <w:r>
        <w:rPr>
          <w:rFonts w:hint="eastAsia"/>
          <w:sz w:val="24"/>
        </w:rPr>
        <w:t>json</w:t>
      </w:r>
      <w:r>
        <w:rPr>
          <w:rFonts w:hint="eastAsia"/>
          <w:sz w:val="24"/>
        </w:rPr>
        <w:t>文件内。</w:t>
      </w:r>
    </w:p>
    <w:p w14:paraId="6C833589" w14:textId="77777777" w:rsidR="00067B30" w:rsidRDefault="0031372E">
      <w:pPr>
        <w:jc w:val="center"/>
      </w:pPr>
      <w:r>
        <w:rPr>
          <w:noProof/>
        </w:rPr>
        <mc:AlternateContent>
          <mc:Choice Requires="wps">
            <w:drawing>
              <wp:anchor distT="0" distB="0" distL="114300" distR="114300" simplePos="0" relativeHeight="251824128" behindDoc="0" locked="0" layoutInCell="1" allowOverlap="1" wp14:anchorId="19DA12BD" wp14:editId="5E0D9621">
                <wp:simplePos x="0" y="0"/>
                <wp:positionH relativeFrom="column">
                  <wp:posOffset>2235835</wp:posOffset>
                </wp:positionH>
                <wp:positionV relativeFrom="paragraph">
                  <wp:posOffset>344805</wp:posOffset>
                </wp:positionV>
                <wp:extent cx="627380" cy="87630"/>
                <wp:effectExtent l="0" t="135890" r="0" b="138430"/>
                <wp:wrapNone/>
                <wp:docPr id="3" name=" 135"/>
                <wp:cNvGraphicFramePr/>
                <a:graphic xmlns:a="http://schemas.openxmlformats.org/drawingml/2006/main">
                  <a:graphicData uri="http://schemas.microsoft.com/office/word/2010/wordprocessingShape">
                    <wps:wsp>
                      <wps:cNvSpPr/>
                      <wps:spPr>
                        <a:xfrm rot="2100000">
                          <a:off x="0" y="0"/>
                          <a:ext cx="627380" cy="87630"/>
                        </a:xfrm>
                        <a:custGeom>
                          <a:avLst/>
                          <a:gdLst/>
                          <a:ahLst/>
                          <a:cxnLst>
                            <a:cxn ang="0">
                              <a:pos x="421853" y="0"/>
                            </a:cxn>
                            <a:cxn ang="0">
                              <a:pos x="627380" y="43815"/>
                            </a:cxn>
                            <a:cxn ang="0">
                              <a:pos x="421853" y="87630"/>
                            </a:cxn>
                            <a:cxn ang="0">
                              <a:pos x="421853" y="86931"/>
                            </a:cxn>
                            <a:cxn ang="0">
                              <a:pos x="467447" y="58209"/>
                            </a:cxn>
                            <a:cxn ang="0">
                              <a:pos x="0" y="43814"/>
                            </a:cxn>
                            <a:cxn ang="0">
                              <a:pos x="467447" y="29420"/>
                            </a:cxn>
                            <a:cxn ang="0">
                              <a:pos x="421853" y="698"/>
                            </a:cxn>
                          </a:cxnLst>
                          <a:rect l="0" t="0" r="0" b="0"/>
                          <a:pathLst>
                            <a:path w="6516714" h="2476413">
                              <a:moveTo>
                                <a:pt x="4381875" y="0"/>
                              </a:moveTo>
                              <a:lnTo>
                                <a:pt x="6516714" y="1238208"/>
                              </a:lnTo>
                              <a:lnTo>
                                <a:pt x="4381875" y="2476413"/>
                              </a:lnTo>
                              <a:lnTo>
                                <a:pt x="4381875" y="2456682"/>
                              </a:lnTo>
                              <a:lnTo>
                                <a:pt x="4855462" y="1644997"/>
                              </a:lnTo>
                              <a:lnTo>
                                <a:pt x="0" y="1238206"/>
                              </a:lnTo>
                              <a:lnTo>
                                <a:pt x="4855461" y="831415"/>
                              </a:lnTo>
                              <a:lnTo>
                                <a:pt x="4381875" y="19731"/>
                              </a:lnTo>
                              <a:close/>
                            </a:path>
                          </a:pathLst>
                        </a:custGeom>
                        <a:solidFill>
                          <a:schemeClr val="accent1"/>
                        </a:solidFill>
                        <a:ln w="25400">
                          <a:noFill/>
                        </a:ln>
                      </wps:spPr>
                      <wps:bodyPr anchor="ctr" upright="1"/>
                    </wps:wsp>
                  </a:graphicData>
                </a:graphic>
              </wp:anchor>
            </w:drawing>
          </mc:Choice>
          <mc:Fallback>
            <w:pict>
              <v:shape w14:anchorId="65839700" id=" 135" o:spid="_x0000_s1026" style="position:absolute;left:0;text-align:left;margin-left:176.05pt;margin-top:27.15pt;width:49.4pt;height:6.9pt;rotation:35;z-index:251824128;visibility:visible;mso-wrap-style:square;mso-wrap-distance-left:9pt;mso-wrap-distance-top:0;mso-wrap-distance-right:9pt;mso-wrap-distance-bottom:0;mso-position-horizontal:absolute;mso-position-horizontal-relative:text;mso-position-vertical:absolute;mso-position-vertical-relative:text;v-text-anchor:middle" coordsize="6516714,2476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" path="m4381875,l6516714,1238208,4381875,2476413r,-19731l4855462,1644997,,1238206,4855461,831415,4381875,19731r,-19731xe" fillcolor="#4f81bd [3204]" stroked="f" strokeweight="2pt">
                <v:path arrowok="t" o:connecttype="custom" o:connectlocs="421853,0;627380,43815;421853,87630;421853,86931;467447,58209;0,43814;467447,29420;421853,698" o:connectangles="0,0,0,0,0,0,0,0" textboxrect="0,0,6516714,2476413"/>
              </v:shape>
            </w:pict>
          </mc:Fallback>
        </mc:AlternateContent>
      </w:r>
      <w:r>
        <w:rPr>
          <w:noProof/>
        </w:rPr>
        <w:drawing>
          <wp:inline distT="0" distB="0" distL="114300" distR="114300" wp14:anchorId="4A45560A" wp14:editId="6102A69B">
            <wp:extent cx="981710" cy="1458595"/>
            <wp:effectExtent l="0" t="0" r="8890" b="8255"/>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65" cstate="print"/>
                    <a:stretch>
                      <a:fillRect/>
                    </a:stretch>
                  </pic:blipFill>
                  <pic:spPr>
                    <a:xfrm>
                      <a:off x="0" y="0"/>
                      <a:ext cx="981710" cy="145859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DBE7481" wp14:editId="4E885DCB">
            <wp:extent cx="1040765" cy="1146175"/>
            <wp:effectExtent l="9525" t="9525" r="16510" b="2540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66" cstate="print"/>
                    <a:stretch>
                      <a:fillRect/>
                    </a:stretch>
                  </pic:blipFill>
                  <pic:spPr>
                    <a:xfrm>
                      <a:off x="0" y="0"/>
                      <a:ext cx="1040765" cy="1146175"/>
                    </a:xfrm>
                    <a:prstGeom prst="rect">
                      <a:avLst/>
                    </a:prstGeom>
                    <a:noFill/>
                    <a:ln w="9525">
                      <a:solidFill>
                        <a:schemeClr val="tx2">
                          <a:lumMod val="40000"/>
                          <a:lumOff val="60000"/>
                        </a:schemeClr>
                      </a:solidFill>
                    </a:ln>
                  </pic:spPr>
                </pic:pic>
              </a:graphicData>
            </a:graphic>
          </wp:inline>
        </w:drawing>
      </w:r>
    </w:p>
    <w:p w14:paraId="00A9B9EA" w14:textId="77777777" w:rsidR="00067B30" w:rsidRDefault="0031372E">
      <w:pPr>
        <w:spacing w:beforeLines="50" w:before="156" w:afterLines="50" w:after="156"/>
        <w:ind w:firstLine="420"/>
        <w:jc w:val="center"/>
        <w:rPr>
          <w:rStyle w:val="Char2"/>
        </w:rPr>
      </w:pPr>
      <w:bookmarkStart w:id="317" w:name="_Toc20789"/>
      <w:r>
        <w:rPr>
          <w:rStyle w:val="Char2"/>
          <w:rFonts w:hint="eastAsia"/>
        </w:rPr>
        <w:t>图</w:t>
      </w:r>
      <w:r>
        <w:rPr>
          <w:rStyle w:val="Char2"/>
          <w:rFonts w:hint="eastAsia"/>
        </w:rPr>
        <w:t>5-1 3D</w:t>
      </w:r>
      <w:r>
        <w:rPr>
          <w:rStyle w:val="Char2"/>
          <w:rFonts w:hint="eastAsia"/>
        </w:rPr>
        <w:t>切片文件组织</w:t>
      </w:r>
    </w:p>
    <w:bookmarkEnd w:id="317"/>
    <w:p w14:paraId="0A4E0447" w14:textId="77777777" w:rsidR="00067B30" w:rsidRDefault="0031372E">
      <w:pPr>
        <w:spacing w:line="500" w:lineRule="exact"/>
        <w:ind w:firstLine="420"/>
        <w:rPr>
          <w:sz w:val="24"/>
        </w:rPr>
      </w:pPr>
      <w:r>
        <w:rPr>
          <w:rFonts w:hint="eastAsia"/>
          <w:sz w:val="24"/>
        </w:rPr>
        <w:t>tileset.json</w:t>
      </w:r>
      <w:r>
        <w:rPr>
          <w:rFonts w:hint="eastAsia"/>
          <w:sz w:val="24"/>
        </w:rPr>
        <w:t>文件中的对象定义了数据是如何组织的，主要包含了</w:t>
      </w:r>
      <w:r>
        <w:rPr>
          <w:rFonts w:hint="eastAsia"/>
          <w:sz w:val="24"/>
        </w:rPr>
        <w:t>asset</w:t>
      </w:r>
      <w:r>
        <w:rPr>
          <w:rFonts w:hint="eastAsia"/>
          <w:sz w:val="24"/>
        </w:rPr>
        <w:t>、</w:t>
      </w:r>
      <w:r>
        <w:rPr>
          <w:rFonts w:hint="eastAsia"/>
          <w:sz w:val="24"/>
        </w:rPr>
        <w:t>properties</w:t>
      </w:r>
      <w:r>
        <w:rPr>
          <w:rFonts w:hint="eastAsia"/>
          <w:sz w:val="24"/>
        </w:rPr>
        <w:t>、</w:t>
      </w:r>
      <w:r>
        <w:rPr>
          <w:rFonts w:hint="eastAsia"/>
          <w:sz w:val="24"/>
        </w:rPr>
        <w:t>geometricError</w:t>
      </w:r>
      <w:r>
        <w:rPr>
          <w:rFonts w:hint="eastAsia"/>
          <w:sz w:val="24"/>
        </w:rPr>
        <w:t>和</w:t>
      </w:r>
      <w:r>
        <w:rPr>
          <w:rFonts w:hint="eastAsia"/>
          <w:sz w:val="24"/>
        </w:rPr>
        <w:t>root</w:t>
      </w:r>
      <w:r>
        <w:rPr>
          <w:rFonts w:hint="eastAsia"/>
          <w:sz w:val="24"/>
        </w:rPr>
        <w:t>四个属性，每个属性是都从不同方面描述了切片集的对象。具体格式如下：</w:t>
      </w:r>
    </w:p>
    <w:p w14:paraId="6E06C918" w14:textId="77777777" w:rsidR="00067B30" w:rsidRDefault="0031372E">
      <w:pPr>
        <w:spacing w:line="500" w:lineRule="exact"/>
        <w:ind w:firstLine="420"/>
        <w:rPr>
          <w:sz w:val="24"/>
        </w:rPr>
      </w:pPr>
      <w:r>
        <w:rPr>
          <w:rFonts w:hint="eastAsia"/>
          <w:sz w:val="24"/>
        </w:rPr>
        <w:t>{</w:t>
      </w:r>
      <w:r>
        <w:rPr>
          <w:rFonts w:hint="eastAsia"/>
          <w:sz w:val="24"/>
        </w:rPr>
        <w:tab/>
      </w:r>
    </w:p>
    <w:p w14:paraId="155D96FE" w14:textId="77777777" w:rsidR="00067B30" w:rsidRDefault="0031372E">
      <w:pPr>
        <w:spacing w:line="500" w:lineRule="exact"/>
        <w:ind w:firstLine="420"/>
        <w:rPr>
          <w:sz w:val="24"/>
        </w:rPr>
      </w:pPr>
      <w:r>
        <w:rPr>
          <w:rFonts w:hint="eastAsia"/>
          <w:sz w:val="24"/>
        </w:rPr>
        <w:t>"asset": {"version": "0.0", "tilesetVersion": "" },</w:t>
      </w:r>
    </w:p>
    <w:p w14:paraId="4276547B" w14:textId="77777777" w:rsidR="00067B30" w:rsidRDefault="0031372E">
      <w:pPr>
        <w:spacing w:line="500" w:lineRule="exact"/>
        <w:ind w:firstLine="420"/>
        <w:rPr>
          <w:sz w:val="24"/>
        </w:rPr>
      </w:pPr>
      <w:r>
        <w:rPr>
          <w:rFonts w:hint="eastAsia"/>
          <w:sz w:val="24"/>
        </w:rPr>
        <w:t xml:space="preserve"> </w:t>
      </w:r>
      <w:r>
        <w:rPr>
          <w:rFonts w:hint="eastAsia"/>
          <w:sz w:val="24"/>
        </w:rPr>
        <w:tab/>
        <w:t>"properties": {},</w:t>
      </w:r>
    </w:p>
    <w:p w14:paraId="5093D417" w14:textId="77777777" w:rsidR="00067B30" w:rsidRDefault="0031372E">
      <w:pPr>
        <w:spacing w:line="500" w:lineRule="exact"/>
        <w:ind w:firstLine="420"/>
        <w:rPr>
          <w:sz w:val="24"/>
        </w:rPr>
      </w:pPr>
      <w:r>
        <w:rPr>
          <w:rFonts w:hint="eastAsia"/>
          <w:sz w:val="24"/>
        </w:rPr>
        <w:t xml:space="preserve">  </w:t>
      </w:r>
      <w:r>
        <w:rPr>
          <w:rFonts w:hint="eastAsia"/>
          <w:sz w:val="24"/>
        </w:rPr>
        <w:tab/>
        <w:t>"geometricError": ,</w:t>
      </w:r>
    </w:p>
    <w:p w14:paraId="523C554A" w14:textId="77777777" w:rsidR="00067B30" w:rsidRDefault="0031372E">
      <w:pPr>
        <w:spacing w:line="500" w:lineRule="exact"/>
        <w:ind w:firstLine="420"/>
        <w:rPr>
          <w:sz w:val="24"/>
        </w:rPr>
      </w:pPr>
      <w:r>
        <w:rPr>
          <w:rFonts w:hint="eastAsia"/>
          <w:sz w:val="24"/>
        </w:rPr>
        <w:t xml:space="preserve">  </w:t>
      </w:r>
      <w:r>
        <w:rPr>
          <w:rFonts w:hint="eastAsia"/>
          <w:sz w:val="24"/>
        </w:rPr>
        <w:tab/>
        <w:t>"root": {</w:t>
      </w:r>
    </w:p>
    <w:p w14:paraId="6FA0D70A"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"boundingVolume": {},</w:t>
      </w:r>
    </w:p>
    <w:p w14:paraId="08668EB3"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"geometricError": ,</w:t>
      </w:r>
    </w:p>
    <w:p w14:paraId="617D2A70"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"content": {</w:t>
      </w:r>
    </w:p>
    <w:p w14:paraId="19D1FA7C"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 xml:space="preserve">"url": "parent.b3dm"    </w:t>
      </w:r>
      <w:r>
        <w:rPr>
          <w:rFonts w:hint="eastAsia"/>
          <w:sz w:val="24"/>
        </w:rPr>
        <w:tab/>
      </w:r>
      <w:r>
        <w:rPr>
          <w:rFonts w:hint="eastAsia"/>
          <w:sz w:val="24"/>
        </w:rPr>
        <w:tab/>
      </w:r>
    </w:p>
    <w:p w14:paraId="27831AD3" w14:textId="77777777" w:rsidR="00067B30" w:rsidRDefault="0031372E">
      <w:pPr>
        <w:spacing w:line="500" w:lineRule="exact"/>
        <w:ind w:firstLine="420"/>
        <w:rPr>
          <w:sz w:val="24"/>
        </w:rPr>
      </w:pPr>
      <w:r>
        <w:rPr>
          <w:rFonts w:hint="eastAsia"/>
          <w:sz w:val="24"/>
        </w:rPr>
        <w:lastRenderedPageBreak/>
        <w:t>},</w:t>
      </w:r>
    </w:p>
    <w:p w14:paraId="6BA8D7D5"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"children": [...]</w:t>
      </w:r>
    </w:p>
    <w:p w14:paraId="476CF5A6" w14:textId="77777777" w:rsidR="00067B30" w:rsidRDefault="0031372E">
      <w:pPr>
        <w:spacing w:line="500" w:lineRule="exact"/>
        <w:ind w:firstLine="420"/>
        <w:rPr>
          <w:sz w:val="24"/>
        </w:rPr>
      </w:pPr>
      <w:r>
        <w:rPr>
          <w:rFonts w:hint="eastAsia"/>
          <w:sz w:val="24"/>
        </w:rPr>
        <w:t xml:space="preserve">  </w:t>
      </w:r>
      <w:r>
        <w:rPr>
          <w:rFonts w:hint="eastAsia"/>
          <w:sz w:val="24"/>
        </w:rPr>
        <w:tab/>
        <w:t>}</w:t>
      </w:r>
    </w:p>
    <w:p w14:paraId="3A18B11B" w14:textId="77777777" w:rsidR="00067B30" w:rsidRDefault="0031372E">
      <w:pPr>
        <w:spacing w:line="500" w:lineRule="exact"/>
        <w:ind w:firstLine="420"/>
        <w:rPr>
          <w:sz w:val="24"/>
        </w:rPr>
      </w:pPr>
      <w:r>
        <w:rPr>
          <w:rFonts w:hint="eastAsia"/>
          <w:sz w:val="24"/>
        </w:rPr>
        <w:t>}</w:t>
      </w:r>
    </w:p>
    <w:p w14:paraId="604F1D71" w14:textId="77777777" w:rsidR="00067B30" w:rsidRDefault="0031372E">
      <w:pPr>
        <w:spacing w:line="500" w:lineRule="exact"/>
        <w:ind w:firstLine="420"/>
      </w:pPr>
      <w:r>
        <w:rPr>
          <w:rFonts w:hint="eastAsia"/>
          <w:sz w:val="24"/>
        </w:rPr>
        <w:t>其中</w:t>
      </w:r>
      <w:r>
        <w:rPr>
          <w:rFonts w:hint="eastAsia"/>
          <w:sz w:val="24"/>
        </w:rPr>
        <w:t>asset</w:t>
      </w:r>
      <w:r>
        <w:rPr>
          <w:rFonts w:hint="eastAsia"/>
          <w:sz w:val="24"/>
        </w:rPr>
        <w:t>用于描述包含整个切片集元数据的属性；</w:t>
      </w:r>
      <w:r>
        <w:rPr>
          <w:rFonts w:hint="eastAsia"/>
          <w:sz w:val="24"/>
        </w:rPr>
        <w:t>properties</w:t>
      </w:r>
      <w:r>
        <w:rPr>
          <w:rFonts w:hint="eastAsia"/>
          <w:sz w:val="24"/>
        </w:rPr>
        <w:t>属性用于描述切片集中每一个要素属性的对象；</w:t>
      </w:r>
      <w:r>
        <w:rPr>
          <w:rFonts w:hint="eastAsia"/>
          <w:sz w:val="24"/>
        </w:rPr>
        <w:t>geometricError</w:t>
      </w:r>
      <w:r>
        <w:rPr>
          <w:rFonts w:hint="eastAsia"/>
          <w:sz w:val="24"/>
        </w:rPr>
        <w:t>属性用于定义切片未被渲染时的错误；</w:t>
      </w:r>
      <w:r>
        <w:rPr>
          <w:rFonts w:hint="eastAsia"/>
          <w:sz w:val="24"/>
        </w:rPr>
        <w:t>root</w:t>
      </w:r>
      <w:r>
        <w:rPr>
          <w:rFonts w:hint="eastAsia"/>
          <w:sz w:val="24"/>
        </w:rPr>
        <w:t>属性中包含的信息最为丰富，它定义了根图块及其子节点的元数据。属性的具体描述信息见表</w:t>
      </w:r>
      <w:r>
        <w:rPr>
          <w:rFonts w:hint="eastAsia"/>
          <w:sz w:val="24"/>
        </w:rPr>
        <w:t>5-2</w:t>
      </w:r>
      <w:r>
        <w:rPr>
          <w:rFonts w:hint="eastAsia"/>
          <w:sz w:val="24"/>
        </w:rPr>
        <w:t>：</w:t>
      </w:r>
      <w:bookmarkStart w:id="318" w:name="_Toc22752"/>
    </w:p>
    <w:p w14:paraId="56296093" w14:textId="77777777" w:rsidR="00067B30" w:rsidRDefault="00067B30"/>
    <w:p w14:paraId="0C6AD028" w14:textId="77777777" w:rsidR="00067B30" w:rsidRDefault="0031372E">
      <w:pPr>
        <w:pStyle w:val="a4"/>
        <w:rPr>
          <w:rFonts w:ascii="宋体" w:eastAsia="宋体" w:hAnsi="宋体" w:cs="宋体"/>
        </w:rPr>
      </w:pPr>
      <w:r>
        <w:rPr>
          <w:rFonts w:ascii="宋体" w:eastAsia="宋体" w:hAnsi="宋体" w:cs="宋体" w:hint="eastAsia"/>
        </w:rPr>
        <w:t xml:space="preserve">表5-2 </w:t>
      </w:r>
      <w:r>
        <w:rPr>
          <w:rFonts w:ascii="Times New Roman" w:eastAsia="宋体" w:hAnsi="Times New Roman"/>
        </w:rPr>
        <w:t>tileset.json</w:t>
      </w:r>
      <w:r>
        <w:rPr>
          <w:rFonts w:ascii="宋体" w:eastAsia="宋体" w:hAnsi="宋体" w:cs="宋体" w:hint="eastAsia"/>
        </w:rPr>
        <w:t>文件对象属性说明</w:t>
      </w:r>
      <w:bookmarkEnd w:id="318"/>
    </w:p>
    <w:p w14:paraId="78C03F75" w14:textId="77777777" w:rsidR="00067B30" w:rsidRDefault="00067B30"/>
    <w:tbl>
      <w:tblPr>
        <w:tblStyle w:val="af"/>
        <w:tblW w:w="8522" w:type="dxa"/>
        <w:tblLayout w:type="fixed"/>
        <w:tblLook w:val="04A0" w:firstRow="1" w:lastRow="0" w:firstColumn="1" w:lastColumn="0" w:noHBand="0" w:noVBand="1"/>
      </w:tblPr>
      <w:tblGrid>
        <w:gridCol w:w="1919"/>
        <w:gridCol w:w="6603"/>
      </w:tblGrid>
      <w:tr w:rsidR="00067B30" w14:paraId="75036EBF" w14:textId="77777777">
        <w:tc>
          <w:tcPr>
            <w:tcW w:w="1919" w:type="dxa"/>
            <w:tcBorders>
              <w:top w:val="single" w:sz="8" w:space="0" w:color="FFFFFF"/>
              <w:left w:val="single" w:sz="8" w:space="0" w:color="FFFFFF"/>
              <w:bottom w:val="single" w:sz="8" w:space="0" w:color="FFFFFF"/>
              <w:right w:val="single" w:sz="8" w:space="0" w:color="FFFFFF"/>
            </w:tcBorders>
            <w:shd w:val="clear" w:color="auto" w:fill="4F81BD"/>
          </w:tcPr>
          <w:p w14:paraId="024F5CCD" w14:textId="77777777" w:rsidR="00067B30" w:rsidRDefault="0031372E">
            <w:pPr>
              <w:spacing w:line="360" w:lineRule="auto"/>
              <w:jc w:val="center"/>
              <w:rPr>
                <w:rFonts w:ascii="宋体" w:hAnsi="宋体" w:cs="宋体"/>
                <w:color w:val="FFFFFF"/>
                <w:szCs w:val="21"/>
              </w:rPr>
            </w:pPr>
            <w:r>
              <w:rPr>
                <w:rFonts w:ascii="宋体" w:hAnsi="宋体" w:cs="宋体" w:hint="eastAsia"/>
                <w:color w:val="FFFFFF"/>
                <w:szCs w:val="21"/>
              </w:rPr>
              <w:t>属性</w:t>
            </w:r>
          </w:p>
        </w:tc>
        <w:tc>
          <w:tcPr>
            <w:tcW w:w="6603" w:type="dxa"/>
            <w:tcBorders>
              <w:top w:val="single" w:sz="8" w:space="0" w:color="FFFFFF"/>
              <w:left w:val="single" w:sz="8" w:space="0" w:color="FFFFFF"/>
              <w:bottom w:val="single" w:sz="8" w:space="0" w:color="FFFFFF"/>
              <w:right w:val="single" w:sz="8" w:space="0" w:color="FFFFFF"/>
            </w:tcBorders>
            <w:shd w:val="clear" w:color="auto" w:fill="4F81BD"/>
          </w:tcPr>
          <w:p w14:paraId="39A7CA2A" w14:textId="77777777" w:rsidR="00067B30" w:rsidRDefault="0031372E">
            <w:pPr>
              <w:spacing w:line="360" w:lineRule="auto"/>
              <w:jc w:val="center"/>
              <w:rPr>
                <w:rFonts w:ascii="宋体" w:hAnsi="宋体" w:cs="宋体"/>
                <w:color w:val="FFFFFF"/>
                <w:szCs w:val="21"/>
              </w:rPr>
            </w:pPr>
            <w:r>
              <w:rPr>
                <w:rFonts w:ascii="宋体" w:hAnsi="宋体" w:cs="宋体" w:hint="eastAsia"/>
                <w:color w:val="FFFFFF"/>
                <w:szCs w:val="21"/>
              </w:rPr>
              <w:t>说明</w:t>
            </w:r>
          </w:p>
        </w:tc>
      </w:tr>
      <w:tr w:rsidR="00067B30" w14:paraId="65836C6F" w14:textId="77777777">
        <w:tc>
          <w:tcPr>
            <w:tcW w:w="1919" w:type="dxa"/>
            <w:tcBorders>
              <w:top w:val="single" w:sz="8" w:space="0" w:color="FFFFFF"/>
              <w:left w:val="single" w:sz="8" w:space="0" w:color="FFFFFF"/>
              <w:bottom w:val="single" w:sz="8" w:space="0" w:color="FFFFFF"/>
              <w:right w:val="single" w:sz="8" w:space="0" w:color="FFFFFF"/>
            </w:tcBorders>
            <w:shd w:val="clear" w:color="auto" w:fill="D0D8E8"/>
          </w:tcPr>
          <w:p w14:paraId="1FBC7CCA" w14:textId="77777777" w:rsidR="00067B30" w:rsidRDefault="00067B30">
            <w:pPr>
              <w:rPr>
                <w:color w:val="000000"/>
                <w:szCs w:val="21"/>
              </w:rPr>
            </w:pPr>
          </w:p>
          <w:p w14:paraId="1D0C1E56" w14:textId="77777777" w:rsidR="00067B30" w:rsidRDefault="0031372E">
            <w:pPr>
              <w:rPr>
                <w:color w:val="000000"/>
                <w:szCs w:val="21"/>
              </w:rPr>
            </w:pPr>
            <w:r>
              <w:rPr>
                <w:rFonts w:hint="eastAsia"/>
                <w:color w:val="000000"/>
                <w:szCs w:val="21"/>
              </w:rPr>
              <w:t>asset</w:t>
            </w:r>
          </w:p>
        </w:tc>
        <w:tc>
          <w:tcPr>
            <w:tcW w:w="6603" w:type="dxa"/>
            <w:tcBorders>
              <w:top w:val="single" w:sz="8" w:space="0" w:color="FFFFFF"/>
              <w:left w:val="single" w:sz="8" w:space="0" w:color="FFFFFF"/>
              <w:bottom w:val="single" w:sz="8" w:space="0" w:color="FFFFFF"/>
              <w:right w:val="single" w:sz="8" w:space="0" w:color="FFFFFF"/>
            </w:tcBorders>
            <w:shd w:val="clear" w:color="auto" w:fill="D0D8E8"/>
          </w:tcPr>
          <w:p w14:paraId="74F4919F" w14:textId="77777777" w:rsidR="00067B30" w:rsidRDefault="0031372E">
            <w:pPr>
              <w:jc w:val="left"/>
              <w:rPr>
                <w:color w:val="000000"/>
                <w:szCs w:val="21"/>
              </w:rPr>
            </w:pPr>
            <w:r>
              <w:rPr>
                <w:color w:val="000000"/>
                <w:szCs w:val="21"/>
              </w:rPr>
              <w:t>属性的值是一个对象，该对象描述了包含整个切片集的元数据属性，包括</w:t>
            </w:r>
            <w:r>
              <w:rPr>
                <w:color w:val="000000"/>
                <w:szCs w:val="21"/>
              </w:rPr>
              <w:t>version</w:t>
            </w:r>
            <w:r>
              <w:rPr>
                <w:color w:val="000000"/>
                <w:szCs w:val="21"/>
              </w:rPr>
              <w:t>、</w:t>
            </w:r>
            <w:r>
              <w:rPr>
                <w:color w:val="000000"/>
                <w:szCs w:val="21"/>
              </w:rPr>
              <w:t>tilesetVersion</w:t>
            </w:r>
            <w:r>
              <w:rPr>
                <w:color w:val="000000"/>
                <w:szCs w:val="21"/>
              </w:rPr>
              <w:t>、</w:t>
            </w:r>
            <w:r>
              <w:rPr>
                <w:color w:val="000000"/>
                <w:szCs w:val="21"/>
              </w:rPr>
              <w:t>gltfUpAxis</w:t>
            </w:r>
            <w:r>
              <w:rPr>
                <w:color w:val="000000"/>
                <w:szCs w:val="21"/>
              </w:rPr>
              <w:t>等。</w:t>
            </w:r>
            <w:r>
              <w:rPr>
                <w:color w:val="000000"/>
                <w:szCs w:val="21"/>
              </w:rPr>
              <w:t>version</w:t>
            </w:r>
            <w:r>
              <w:rPr>
                <w:color w:val="000000"/>
                <w:szCs w:val="21"/>
              </w:rPr>
              <w:t>属性是必填项，定义了</w:t>
            </w:r>
            <w:r>
              <w:rPr>
                <w:color w:val="000000"/>
                <w:szCs w:val="21"/>
              </w:rPr>
              <w:t>3D</w:t>
            </w:r>
            <w:r>
              <w:rPr>
                <w:color w:val="000000"/>
                <w:szCs w:val="21"/>
              </w:rPr>
              <w:t>切片的版本；</w:t>
            </w:r>
            <w:r>
              <w:rPr>
                <w:color w:val="000000"/>
                <w:szCs w:val="21"/>
              </w:rPr>
              <w:t>tilesetVersion</w:t>
            </w:r>
            <w:r>
              <w:rPr>
                <w:color w:val="000000"/>
                <w:szCs w:val="21"/>
              </w:rPr>
              <w:t>属性定义应用程序特定版本；</w:t>
            </w:r>
            <w:r>
              <w:rPr>
                <w:color w:val="000000"/>
                <w:szCs w:val="21"/>
              </w:rPr>
              <w:t>gltfUpAxis</w:t>
            </w:r>
            <w:r>
              <w:rPr>
                <w:color w:val="000000"/>
                <w:szCs w:val="21"/>
              </w:rPr>
              <w:t>属性用于指定包含在切片集中</w:t>
            </w:r>
            <w:r>
              <w:rPr>
                <w:color w:val="000000"/>
                <w:szCs w:val="21"/>
              </w:rPr>
              <w:t>glTF</w:t>
            </w:r>
            <w:r>
              <w:rPr>
                <w:color w:val="000000"/>
                <w:szCs w:val="21"/>
              </w:rPr>
              <w:t>模型向上的坐标轴。</w:t>
            </w:r>
          </w:p>
        </w:tc>
      </w:tr>
      <w:tr w:rsidR="00067B30" w14:paraId="1719C673" w14:textId="77777777">
        <w:tc>
          <w:tcPr>
            <w:tcW w:w="1919" w:type="dxa"/>
            <w:tcBorders>
              <w:top w:val="single" w:sz="8" w:space="0" w:color="FFFFFF"/>
              <w:left w:val="single" w:sz="8" w:space="0" w:color="FFFFFF"/>
              <w:bottom w:val="single" w:sz="8" w:space="0" w:color="FFFFFF"/>
              <w:right w:val="single" w:sz="8" w:space="0" w:color="FFFFFF"/>
            </w:tcBorders>
            <w:shd w:val="clear" w:color="auto" w:fill="E9EDF4"/>
          </w:tcPr>
          <w:p w14:paraId="7DE3B8E9" w14:textId="77777777" w:rsidR="00067B30" w:rsidRDefault="00067B30">
            <w:pPr>
              <w:rPr>
                <w:color w:val="000000"/>
                <w:szCs w:val="21"/>
              </w:rPr>
            </w:pPr>
          </w:p>
          <w:p w14:paraId="2439B3A3" w14:textId="77777777" w:rsidR="00067B30" w:rsidRDefault="0031372E">
            <w:pPr>
              <w:rPr>
                <w:color w:val="000000"/>
                <w:szCs w:val="21"/>
              </w:rPr>
            </w:pPr>
            <w:r>
              <w:rPr>
                <w:color w:val="000000"/>
                <w:szCs w:val="21"/>
              </w:rPr>
              <w:t>properties</w:t>
            </w:r>
          </w:p>
        </w:tc>
        <w:tc>
          <w:tcPr>
            <w:tcW w:w="6603" w:type="dxa"/>
            <w:tcBorders>
              <w:top w:val="single" w:sz="8" w:space="0" w:color="FFFFFF"/>
              <w:left w:val="single" w:sz="8" w:space="0" w:color="FFFFFF"/>
              <w:bottom w:val="single" w:sz="8" w:space="0" w:color="FFFFFF"/>
              <w:right w:val="single" w:sz="8" w:space="0" w:color="FFFFFF"/>
            </w:tcBorders>
            <w:shd w:val="clear" w:color="auto" w:fill="E9EDF4"/>
          </w:tcPr>
          <w:p w14:paraId="54AD4AC2" w14:textId="77777777" w:rsidR="00067B30" w:rsidRDefault="0031372E">
            <w:pPr>
              <w:jc w:val="left"/>
              <w:rPr>
                <w:color w:val="000000"/>
                <w:szCs w:val="21"/>
              </w:rPr>
            </w:pPr>
            <w:r>
              <w:rPr>
                <w:color w:val="000000"/>
                <w:szCs w:val="21"/>
              </w:rPr>
              <w:t>该属性是可选项，用于描述切片集中每一个</w:t>
            </w:r>
            <w:r>
              <w:rPr>
                <w:color w:val="000000"/>
                <w:szCs w:val="21"/>
              </w:rPr>
              <w:t>feature</w:t>
            </w:r>
            <w:r>
              <w:rPr>
                <w:color w:val="000000"/>
                <w:szCs w:val="21"/>
              </w:rPr>
              <w:t>属性的对象，通常包括</w:t>
            </w:r>
            <w:r>
              <w:rPr>
                <w:color w:val="000000"/>
                <w:szCs w:val="21"/>
              </w:rPr>
              <w:t>id</w:t>
            </w:r>
            <w:r>
              <w:rPr>
                <w:color w:val="000000"/>
                <w:szCs w:val="21"/>
              </w:rPr>
              <w:t>、</w:t>
            </w:r>
            <w:r>
              <w:rPr>
                <w:color w:val="000000"/>
                <w:szCs w:val="21"/>
              </w:rPr>
              <w:t>Longitude</w:t>
            </w:r>
            <w:r>
              <w:rPr>
                <w:color w:val="000000"/>
                <w:szCs w:val="21"/>
              </w:rPr>
              <w:t>、</w:t>
            </w:r>
            <w:r>
              <w:rPr>
                <w:color w:val="000000"/>
                <w:szCs w:val="21"/>
              </w:rPr>
              <w:t>Latitude</w:t>
            </w:r>
            <w:r>
              <w:rPr>
                <w:color w:val="000000"/>
                <w:szCs w:val="21"/>
              </w:rPr>
              <w:t>、</w:t>
            </w:r>
            <w:r>
              <w:rPr>
                <w:color w:val="000000"/>
                <w:szCs w:val="21"/>
              </w:rPr>
              <w:t>Height</w:t>
            </w:r>
            <w:r>
              <w:rPr>
                <w:color w:val="000000"/>
                <w:szCs w:val="21"/>
              </w:rPr>
              <w:t>等属性。每一个属性与要素属性的名称匹配，并定义其最大值和最小值，可以用于创建颜色渐变的样式。</w:t>
            </w:r>
          </w:p>
        </w:tc>
      </w:tr>
      <w:tr w:rsidR="00067B30" w14:paraId="7153A5E4" w14:textId="77777777">
        <w:tc>
          <w:tcPr>
            <w:tcW w:w="1919" w:type="dxa"/>
            <w:tcBorders>
              <w:top w:val="single" w:sz="8" w:space="0" w:color="FFFFFF"/>
              <w:left w:val="single" w:sz="8" w:space="0" w:color="FFFFFF"/>
              <w:bottom w:val="single" w:sz="8" w:space="0" w:color="FFFFFF"/>
              <w:right w:val="single" w:sz="8" w:space="0" w:color="FFFFFF"/>
            </w:tcBorders>
            <w:shd w:val="clear" w:color="auto" w:fill="D0D8E8"/>
          </w:tcPr>
          <w:p w14:paraId="52DEF8AD" w14:textId="77777777" w:rsidR="00067B30" w:rsidRDefault="0031372E">
            <w:pPr>
              <w:spacing w:line="480" w:lineRule="auto"/>
              <w:rPr>
                <w:color w:val="000000"/>
                <w:szCs w:val="21"/>
              </w:rPr>
            </w:pPr>
            <w:r>
              <w:rPr>
                <w:color w:val="000000"/>
                <w:szCs w:val="21"/>
              </w:rPr>
              <w:t>geometricError</w:t>
            </w:r>
          </w:p>
        </w:tc>
        <w:tc>
          <w:tcPr>
            <w:tcW w:w="6603" w:type="dxa"/>
            <w:tcBorders>
              <w:top w:val="single" w:sz="8" w:space="0" w:color="FFFFFF"/>
              <w:left w:val="single" w:sz="8" w:space="0" w:color="FFFFFF"/>
              <w:bottom w:val="single" w:sz="8" w:space="0" w:color="FFFFFF"/>
              <w:right w:val="single" w:sz="8" w:space="0" w:color="FFFFFF"/>
            </w:tcBorders>
            <w:shd w:val="clear" w:color="auto" w:fill="D0D8E8"/>
          </w:tcPr>
          <w:p w14:paraId="4EF6E8F4" w14:textId="77777777" w:rsidR="00067B30" w:rsidRDefault="0031372E">
            <w:pPr>
              <w:jc w:val="left"/>
              <w:rPr>
                <w:color w:val="000000"/>
                <w:szCs w:val="21"/>
              </w:rPr>
            </w:pPr>
            <w:r>
              <w:rPr>
                <w:color w:val="000000"/>
                <w:szCs w:val="21"/>
              </w:rPr>
              <w:t>用于定义切片未被渲染时的错误，该属性的值是数值型的非负数字，并以米为单位。</w:t>
            </w:r>
          </w:p>
        </w:tc>
      </w:tr>
      <w:tr w:rsidR="00067B30" w14:paraId="2591EDAE" w14:textId="77777777">
        <w:tc>
          <w:tcPr>
            <w:tcW w:w="1919" w:type="dxa"/>
            <w:tcBorders>
              <w:top w:val="single" w:sz="8" w:space="0" w:color="FFFFFF"/>
              <w:left w:val="single" w:sz="8" w:space="0" w:color="FFFFFF"/>
              <w:bottom w:val="single" w:sz="8" w:space="0" w:color="FFFFFF"/>
              <w:right w:val="single" w:sz="8" w:space="0" w:color="FFFFFF"/>
            </w:tcBorders>
            <w:shd w:val="clear" w:color="auto" w:fill="E9EDF4"/>
          </w:tcPr>
          <w:p w14:paraId="31100015" w14:textId="77777777" w:rsidR="00067B30" w:rsidRDefault="0031372E">
            <w:pPr>
              <w:spacing w:line="480" w:lineRule="auto"/>
              <w:rPr>
                <w:color w:val="000000"/>
                <w:szCs w:val="21"/>
              </w:rPr>
            </w:pPr>
            <w:r>
              <w:rPr>
                <w:color w:val="000000"/>
                <w:szCs w:val="21"/>
              </w:rPr>
              <w:t>root</w:t>
            </w:r>
          </w:p>
        </w:tc>
        <w:tc>
          <w:tcPr>
            <w:tcW w:w="6603" w:type="dxa"/>
            <w:tcBorders>
              <w:top w:val="single" w:sz="8" w:space="0" w:color="FFFFFF"/>
              <w:left w:val="single" w:sz="8" w:space="0" w:color="FFFFFF"/>
              <w:bottom w:val="single" w:sz="8" w:space="0" w:color="FFFFFF"/>
              <w:right w:val="single" w:sz="8" w:space="0" w:color="FFFFFF"/>
            </w:tcBorders>
            <w:shd w:val="clear" w:color="auto" w:fill="E9EDF4"/>
          </w:tcPr>
          <w:p w14:paraId="4DE000F7" w14:textId="77777777" w:rsidR="00067B30" w:rsidRDefault="0031372E">
            <w:pPr>
              <w:jc w:val="left"/>
              <w:rPr>
                <w:color w:val="000000"/>
                <w:szCs w:val="21"/>
              </w:rPr>
            </w:pPr>
            <w:r>
              <w:rPr>
                <w:color w:val="000000"/>
                <w:szCs w:val="21"/>
              </w:rPr>
              <w:t>该属性定义了根图块及其子节点的元数据，包括</w:t>
            </w:r>
            <w:r>
              <w:rPr>
                <w:color w:val="000000"/>
                <w:szCs w:val="21"/>
              </w:rPr>
              <w:t>boundingVolume</w:t>
            </w:r>
            <w:r>
              <w:rPr>
                <w:color w:val="000000"/>
                <w:szCs w:val="21"/>
              </w:rPr>
              <w:t>、</w:t>
            </w:r>
            <w:r>
              <w:rPr>
                <w:color w:val="000000"/>
                <w:szCs w:val="21"/>
              </w:rPr>
              <w:t>geometricError</w:t>
            </w:r>
            <w:r>
              <w:rPr>
                <w:color w:val="000000"/>
                <w:szCs w:val="21"/>
              </w:rPr>
              <w:t>、</w:t>
            </w:r>
            <w:r>
              <w:rPr>
                <w:color w:val="000000"/>
                <w:szCs w:val="21"/>
              </w:rPr>
              <w:t>refine</w:t>
            </w:r>
            <w:r>
              <w:rPr>
                <w:color w:val="000000"/>
                <w:szCs w:val="21"/>
              </w:rPr>
              <w:t>、</w:t>
            </w:r>
            <w:r>
              <w:rPr>
                <w:color w:val="000000"/>
                <w:szCs w:val="21"/>
              </w:rPr>
              <w:t>content</w:t>
            </w:r>
            <w:r>
              <w:rPr>
                <w:color w:val="000000"/>
                <w:szCs w:val="21"/>
              </w:rPr>
              <w:t>、</w:t>
            </w:r>
            <w:r>
              <w:rPr>
                <w:color w:val="000000"/>
                <w:szCs w:val="21"/>
              </w:rPr>
              <w:t>children</w:t>
            </w:r>
            <w:r>
              <w:rPr>
                <w:color w:val="000000"/>
                <w:szCs w:val="21"/>
              </w:rPr>
              <w:t>等属性。</w:t>
            </w:r>
          </w:p>
        </w:tc>
      </w:tr>
    </w:tbl>
    <w:p w14:paraId="6A57FFE7" w14:textId="77777777" w:rsidR="00067B30" w:rsidRDefault="0031372E">
      <w:pPr>
        <w:spacing w:line="500" w:lineRule="exact"/>
        <w:ind w:firstLine="420"/>
        <w:rPr>
          <w:sz w:val="24"/>
        </w:rPr>
      </w:pPr>
      <w:r>
        <w:rPr>
          <w:rFonts w:hint="eastAsia"/>
          <w:sz w:val="24"/>
        </w:rPr>
        <w:t>在</w:t>
      </w:r>
      <w:r>
        <w:rPr>
          <w:rFonts w:hint="eastAsia"/>
          <w:sz w:val="24"/>
        </w:rPr>
        <w:t>root</w:t>
      </w:r>
      <w:r>
        <w:rPr>
          <w:rFonts w:hint="eastAsia"/>
          <w:sz w:val="24"/>
        </w:rPr>
        <w:t>属性中定义了图块的元数据。其中</w:t>
      </w:r>
      <w:r>
        <w:rPr>
          <w:rFonts w:hint="eastAsia"/>
          <w:sz w:val="24"/>
        </w:rPr>
        <w:t>boundingVolume</w:t>
      </w:r>
      <w:r>
        <w:rPr>
          <w:rFonts w:hint="eastAsia"/>
          <w:sz w:val="24"/>
        </w:rPr>
        <w:t>描述的是当前图块的包围体；</w:t>
      </w:r>
      <w:r>
        <w:rPr>
          <w:rFonts w:hint="eastAsia"/>
          <w:sz w:val="24"/>
        </w:rPr>
        <w:t>geometricError</w:t>
      </w:r>
      <w:r>
        <w:rPr>
          <w:rFonts w:hint="eastAsia"/>
          <w:sz w:val="24"/>
        </w:rPr>
        <w:t>描述的是只渲染根切片时的错误；</w:t>
      </w:r>
      <w:r>
        <w:rPr>
          <w:rFonts w:hint="eastAsia"/>
          <w:sz w:val="24"/>
        </w:rPr>
        <w:t>refine</w:t>
      </w:r>
      <w:r>
        <w:rPr>
          <w:rFonts w:hint="eastAsia"/>
          <w:sz w:val="24"/>
        </w:rPr>
        <w:t>表示是以何种类型的方式进行更新；</w:t>
      </w:r>
      <w:r>
        <w:rPr>
          <w:rFonts w:hint="eastAsia"/>
          <w:sz w:val="24"/>
        </w:rPr>
        <w:t>content</w:t>
      </w:r>
      <w:r>
        <w:rPr>
          <w:rFonts w:hint="eastAsia"/>
          <w:sz w:val="24"/>
        </w:rPr>
        <w:t>中的</w:t>
      </w:r>
      <w:r>
        <w:rPr>
          <w:rFonts w:hint="eastAsia"/>
          <w:sz w:val="24"/>
        </w:rPr>
        <w:t>url</w:t>
      </w:r>
      <w:r>
        <w:rPr>
          <w:rFonts w:hint="eastAsia"/>
          <w:sz w:val="24"/>
        </w:rPr>
        <w:t>用于指定模型数据的存放路径；</w:t>
      </w:r>
      <w:r>
        <w:rPr>
          <w:rFonts w:hint="eastAsia"/>
          <w:sz w:val="24"/>
        </w:rPr>
        <w:t>children</w:t>
      </w:r>
      <w:r>
        <w:rPr>
          <w:rFonts w:hint="eastAsia"/>
          <w:sz w:val="24"/>
        </w:rPr>
        <w:t>是一个对象数组，包含了其子节点的元数据信息。下表（表</w:t>
      </w:r>
      <w:r>
        <w:rPr>
          <w:rFonts w:hint="eastAsia"/>
          <w:sz w:val="24"/>
        </w:rPr>
        <w:t>5-3</w:t>
      </w:r>
      <w:r>
        <w:rPr>
          <w:rFonts w:hint="eastAsia"/>
          <w:sz w:val="24"/>
        </w:rPr>
        <w:t>）说明了每一个参数代表的具体含义：</w:t>
      </w:r>
    </w:p>
    <w:p w14:paraId="4D013D00" w14:textId="77777777" w:rsidR="00067B30" w:rsidRDefault="00067B30">
      <w:pPr>
        <w:spacing w:line="500" w:lineRule="exact"/>
        <w:ind w:firstLine="420"/>
        <w:rPr>
          <w:sz w:val="24"/>
        </w:rPr>
      </w:pPr>
    </w:p>
    <w:p w14:paraId="438DFB0C" w14:textId="77777777" w:rsidR="00067B30" w:rsidRDefault="0031372E">
      <w:pPr>
        <w:pStyle w:val="a4"/>
        <w:rPr>
          <w:rFonts w:ascii="宋体" w:eastAsia="宋体" w:hAnsi="宋体" w:cs="宋体"/>
        </w:rPr>
      </w:pPr>
      <w:bookmarkStart w:id="319" w:name="_Toc14969"/>
      <w:r>
        <w:rPr>
          <w:rFonts w:ascii="宋体" w:eastAsia="宋体" w:hAnsi="宋体" w:cs="宋体" w:hint="eastAsia"/>
        </w:rPr>
        <w:t>表5-3 图块元数据属性说明</w:t>
      </w:r>
      <w:bookmarkEnd w:id="319"/>
    </w:p>
    <w:p w14:paraId="38E4D13A" w14:textId="77777777" w:rsidR="00067B30" w:rsidRDefault="00067B30"/>
    <w:tbl>
      <w:tblPr>
        <w:tblStyle w:val="af"/>
        <w:tblW w:w="8522" w:type="dxa"/>
        <w:tblLayout w:type="fixed"/>
        <w:tblLook w:val="04A0" w:firstRow="1" w:lastRow="0" w:firstColumn="1" w:lastColumn="0" w:noHBand="0" w:noVBand="1"/>
      </w:tblPr>
      <w:tblGrid>
        <w:gridCol w:w="1919"/>
        <w:gridCol w:w="6603"/>
      </w:tblGrid>
      <w:tr w:rsidR="00067B30" w14:paraId="2771A2DA" w14:textId="77777777">
        <w:tc>
          <w:tcPr>
            <w:tcW w:w="1919" w:type="dxa"/>
            <w:tcBorders>
              <w:top w:val="single" w:sz="8" w:space="0" w:color="FFFFFF"/>
              <w:left w:val="single" w:sz="8" w:space="0" w:color="FFFFFF"/>
              <w:bottom w:val="single" w:sz="8" w:space="0" w:color="FFFFFF"/>
              <w:right w:val="single" w:sz="8" w:space="0" w:color="FFFFFF"/>
            </w:tcBorders>
            <w:shd w:val="clear" w:color="auto" w:fill="4F81BD"/>
          </w:tcPr>
          <w:p w14:paraId="3D3B7E0E" w14:textId="77777777" w:rsidR="00067B30" w:rsidRDefault="0031372E">
            <w:pPr>
              <w:spacing w:line="360" w:lineRule="auto"/>
              <w:jc w:val="center"/>
              <w:rPr>
                <w:color w:val="FFFFFF"/>
                <w:szCs w:val="21"/>
              </w:rPr>
            </w:pPr>
            <w:r>
              <w:rPr>
                <w:color w:val="FFFFFF"/>
                <w:szCs w:val="21"/>
              </w:rPr>
              <w:t>属性</w:t>
            </w:r>
          </w:p>
        </w:tc>
        <w:tc>
          <w:tcPr>
            <w:tcW w:w="6603" w:type="dxa"/>
            <w:tcBorders>
              <w:top w:val="single" w:sz="8" w:space="0" w:color="FFFFFF"/>
              <w:left w:val="single" w:sz="8" w:space="0" w:color="FFFFFF"/>
              <w:bottom w:val="single" w:sz="8" w:space="0" w:color="FFFFFF"/>
              <w:right w:val="single" w:sz="8" w:space="0" w:color="FFFFFF"/>
            </w:tcBorders>
            <w:shd w:val="clear" w:color="auto" w:fill="4F81BD"/>
          </w:tcPr>
          <w:p w14:paraId="2E5FACB7" w14:textId="77777777" w:rsidR="00067B30" w:rsidRDefault="0031372E">
            <w:pPr>
              <w:spacing w:line="360" w:lineRule="auto"/>
              <w:jc w:val="center"/>
              <w:rPr>
                <w:color w:val="FFFFFF"/>
                <w:szCs w:val="21"/>
              </w:rPr>
            </w:pPr>
            <w:r>
              <w:rPr>
                <w:color w:val="FFFFFF"/>
                <w:szCs w:val="21"/>
              </w:rPr>
              <w:t>说明</w:t>
            </w:r>
          </w:p>
        </w:tc>
      </w:tr>
      <w:tr w:rsidR="00067B30" w14:paraId="5CC19AAA" w14:textId="77777777">
        <w:tc>
          <w:tcPr>
            <w:tcW w:w="1919" w:type="dxa"/>
            <w:tcBorders>
              <w:top w:val="single" w:sz="8" w:space="0" w:color="FFFFFF"/>
              <w:left w:val="single" w:sz="8" w:space="0" w:color="FFFFFF"/>
              <w:bottom w:val="single" w:sz="8" w:space="0" w:color="FFFFFF"/>
              <w:right w:val="single" w:sz="8" w:space="0" w:color="FFFFFF"/>
            </w:tcBorders>
            <w:shd w:val="clear" w:color="auto" w:fill="D0D8E8"/>
          </w:tcPr>
          <w:p w14:paraId="4D814BC7" w14:textId="77777777" w:rsidR="00067B30" w:rsidRDefault="00067B30">
            <w:pPr>
              <w:rPr>
                <w:color w:val="000000"/>
                <w:szCs w:val="21"/>
              </w:rPr>
            </w:pPr>
          </w:p>
          <w:p w14:paraId="7444EF2D" w14:textId="77777777" w:rsidR="00067B30" w:rsidRDefault="0031372E">
            <w:pPr>
              <w:spacing w:line="360" w:lineRule="auto"/>
              <w:rPr>
                <w:color w:val="000000"/>
                <w:szCs w:val="21"/>
              </w:rPr>
            </w:pPr>
            <w:r>
              <w:rPr>
                <w:color w:val="000000"/>
                <w:szCs w:val="21"/>
              </w:rPr>
              <w:lastRenderedPageBreak/>
              <w:t>boundingVolume</w:t>
            </w:r>
          </w:p>
        </w:tc>
        <w:tc>
          <w:tcPr>
            <w:tcW w:w="6603" w:type="dxa"/>
            <w:tcBorders>
              <w:top w:val="single" w:sz="8" w:space="0" w:color="FFFFFF"/>
              <w:left w:val="single" w:sz="8" w:space="0" w:color="FFFFFF"/>
              <w:bottom w:val="single" w:sz="8" w:space="0" w:color="FFFFFF"/>
              <w:right w:val="single" w:sz="8" w:space="0" w:color="FFFFFF"/>
            </w:tcBorders>
            <w:shd w:val="clear" w:color="auto" w:fill="D0D8E8"/>
          </w:tcPr>
          <w:p w14:paraId="1398820B" w14:textId="77777777" w:rsidR="00067B30" w:rsidRDefault="0031372E">
            <w:pPr>
              <w:jc w:val="left"/>
              <w:rPr>
                <w:color w:val="000000"/>
                <w:szCs w:val="21"/>
              </w:rPr>
            </w:pPr>
            <w:r>
              <w:rPr>
                <w:color w:val="000000"/>
                <w:szCs w:val="21"/>
              </w:rPr>
              <w:lastRenderedPageBreak/>
              <w:t>该属性描述了图块的包围体，包括</w:t>
            </w:r>
            <w:r>
              <w:rPr>
                <w:color w:val="000000"/>
                <w:szCs w:val="21"/>
              </w:rPr>
              <w:t>box</w:t>
            </w:r>
            <w:r>
              <w:rPr>
                <w:color w:val="000000"/>
                <w:szCs w:val="21"/>
              </w:rPr>
              <w:t>、</w:t>
            </w:r>
            <w:r>
              <w:rPr>
                <w:color w:val="000000"/>
                <w:szCs w:val="21"/>
              </w:rPr>
              <w:t>region</w:t>
            </w:r>
            <w:r>
              <w:rPr>
                <w:color w:val="000000"/>
                <w:szCs w:val="21"/>
              </w:rPr>
              <w:t>和</w:t>
            </w:r>
            <w:r>
              <w:rPr>
                <w:color w:val="000000"/>
                <w:szCs w:val="21"/>
              </w:rPr>
              <w:t>sphere</w:t>
            </w:r>
            <w:r>
              <w:rPr>
                <w:color w:val="000000"/>
                <w:szCs w:val="21"/>
              </w:rPr>
              <w:t>三种类型。</w:t>
            </w:r>
            <w:r>
              <w:rPr>
                <w:color w:val="000000"/>
                <w:szCs w:val="21"/>
              </w:rPr>
              <w:t>box</w:t>
            </w:r>
            <w:r>
              <w:rPr>
                <w:color w:val="000000"/>
                <w:szCs w:val="21"/>
              </w:rPr>
              <w:lastRenderedPageBreak/>
              <w:t>包围盒形状一般针对规则的数据；</w:t>
            </w:r>
            <w:r>
              <w:rPr>
                <w:color w:val="000000"/>
                <w:szCs w:val="21"/>
              </w:rPr>
              <w:t>region</w:t>
            </w:r>
            <w:r>
              <w:rPr>
                <w:color w:val="000000"/>
                <w:szCs w:val="21"/>
              </w:rPr>
              <w:t>代表某个地理范围，由经纬度和高程值表示；</w:t>
            </w:r>
            <w:r>
              <w:rPr>
                <w:color w:val="000000"/>
                <w:szCs w:val="21"/>
              </w:rPr>
              <w:t>sphere</w:t>
            </w:r>
            <w:r>
              <w:rPr>
                <w:color w:val="000000"/>
                <w:szCs w:val="21"/>
              </w:rPr>
              <w:t>是球体形状的包围体，由三维坐标值和球体半径四个数表示。</w:t>
            </w:r>
          </w:p>
        </w:tc>
      </w:tr>
      <w:tr w:rsidR="00067B30" w14:paraId="3CA426E8" w14:textId="77777777">
        <w:tc>
          <w:tcPr>
            <w:tcW w:w="1919" w:type="dxa"/>
            <w:tcBorders>
              <w:top w:val="single" w:sz="8" w:space="0" w:color="FFFFFF"/>
              <w:left w:val="single" w:sz="8" w:space="0" w:color="FFFFFF"/>
              <w:bottom w:val="single" w:sz="8" w:space="0" w:color="FFFFFF"/>
              <w:right w:val="single" w:sz="8" w:space="0" w:color="FFFFFF"/>
            </w:tcBorders>
            <w:shd w:val="clear" w:color="auto" w:fill="E9EDF4"/>
          </w:tcPr>
          <w:p w14:paraId="0A574E38" w14:textId="77777777" w:rsidR="00067B30" w:rsidRDefault="00067B30">
            <w:pPr>
              <w:rPr>
                <w:color w:val="000000"/>
                <w:szCs w:val="21"/>
              </w:rPr>
            </w:pPr>
          </w:p>
          <w:p w14:paraId="52606161" w14:textId="77777777" w:rsidR="00067B30" w:rsidRDefault="0031372E">
            <w:pPr>
              <w:rPr>
                <w:color w:val="000000"/>
                <w:szCs w:val="21"/>
              </w:rPr>
            </w:pPr>
            <w:r>
              <w:rPr>
                <w:color w:val="000000"/>
                <w:szCs w:val="21"/>
              </w:rPr>
              <w:t>geometricError</w:t>
            </w:r>
          </w:p>
        </w:tc>
        <w:tc>
          <w:tcPr>
            <w:tcW w:w="6603" w:type="dxa"/>
            <w:tcBorders>
              <w:top w:val="single" w:sz="8" w:space="0" w:color="FFFFFF"/>
              <w:left w:val="single" w:sz="8" w:space="0" w:color="FFFFFF"/>
              <w:bottom w:val="single" w:sz="8" w:space="0" w:color="FFFFFF"/>
              <w:right w:val="single" w:sz="8" w:space="0" w:color="FFFFFF"/>
            </w:tcBorders>
            <w:shd w:val="clear" w:color="auto" w:fill="E9EDF4"/>
          </w:tcPr>
          <w:p w14:paraId="5684B86E" w14:textId="77777777" w:rsidR="00067B30" w:rsidRDefault="0031372E">
            <w:pPr>
              <w:jc w:val="left"/>
              <w:rPr>
                <w:color w:val="000000"/>
                <w:szCs w:val="21"/>
              </w:rPr>
            </w:pPr>
            <w:r>
              <w:rPr>
                <w:color w:val="000000"/>
                <w:szCs w:val="21"/>
              </w:rPr>
              <w:t>是一个非负的数值型数据，与</w:t>
            </w:r>
            <w:r>
              <w:rPr>
                <w:color w:val="000000"/>
                <w:szCs w:val="21"/>
              </w:rPr>
              <w:t>tileset.json</w:t>
            </w:r>
            <w:r>
              <w:rPr>
                <w:color w:val="000000"/>
                <w:szCs w:val="21"/>
              </w:rPr>
              <w:t>文件中顶层对象的</w:t>
            </w:r>
            <w:r>
              <w:rPr>
                <w:color w:val="000000"/>
                <w:szCs w:val="21"/>
              </w:rPr>
              <w:t>geometricError</w:t>
            </w:r>
            <w:r>
              <w:rPr>
                <w:color w:val="000000"/>
                <w:szCs w:val="21"/>
              </w:rPr>
              <w:t>属性不同，该数字代表的是根切片被渲染而其子节点未被渲染。</w:t>
            </w:r>
          </w:p>
        </w:tc>
      </w:tr>
      <w:tr w:rsidR="00067B30" w14:paraId="75B475F3" w14:textId="77777777">
        <w:tc>
          <w:tcPr>
            <w:tcW w:w="1919" w:type="dxa"/>
            <w:tcBorders>
              <w:top w:val="single" w:sz="8" w:space="0" w:color="FFFFFF"/>
              <w:left w:val="single" w:sz="8" w:space="0" w:color="FFFFFF"/>
              <w:bottom w:val="single" w:sz="8" w:space="0" w:color="FFFFFF"/>
              <w:right w:val="single" w:sz="8" w:space="0" w:color="FFFFFF"/>
            </w:tcBorders>
            <w:shd w:val="clear" w:color="auto" w:fill="D0D8E8"/>
          </w:tcPr>
          <w:p w14:paraId="00756F0C" w14:textId="77777777" w:rsidR="00067B30" w:rsidRDefault="0031372E">
            <w:pPr>
              <w:spacing w:line="480" w:lineRule="auto"/>
              <w:rPr>
                <w:color w:val="000000"/>
                <w:szCs w:val="21"/>
              </w:rPr>
            </w:pPr>
            <w:r>
              <w:rPr>
                <w:color w:val="000000"/>
                <w:szCs w:val="21"/>
              </w:rPr>
              <w:t>refine</w:t>
            </w:r>
          </w:p>
        </w:tc>
        <w:tc>
          <w:tcPr>
            <w:tcW w:w="6603" w:type="dxa"/>
            <w:tcBorders>
              <w:top w:val="single" w:sz="8" w:space="0" w:color="FFFFFF"/>
              <w:left w:val="single" w:sz="8" w:space="0" w:color="FFFFFF"/>
              <w:bottom w:val="single" w:sz="8" w:space="0" w:color="FFFFFF"/>
              <w:right w:val="single" w:sz="8" w:space="0" w:color="FFFFFF"/>
            </w:tcBorders>
            <w:shd w:val="clear" w:color="auto" w:fill="D0D8E8"/>
          </w:tcPr>
          <w:p w14:paraId="3431CDE4" w14:textId="77777777" w:rsidR="00067B30" w:rsidRDefault="0031372E">
            <w:pPr>
              <w:jc w:val="left"/>
              <w:rPr>
                <w:color w:val="000000"/>
                <w:szCs w:val="21"/>
              </w:rPr>
            </w:pPr>
            <w:r>
              <w:rPr>
                <w:color w:val="000000"/>
                <w:szCs w:val="21"/>
              </w:rPr>
              <w:t>该属性默认继承自父节点，值为</w:t>
            </w:r>
            <w:r>
              <w:rPr>
                <w:color w:val="000000"/>
                <w:szCs w:val="21"/>
              </w:rPr>
              <w:t>replace</w:t>
            </w:r>
            <w:r>
              <w:rPr>
                <w:color w:val="000000"/>
                <w:szCs w:val="21"/>
              </w:rPr>
              <w:t>或</w:t>
            </w:r>
            <w:r>
              <w:rPr>
                <w:color w:val="000000"/>
                <w:szCs w:val="21"/>
              </w:rPr>
              <w:t>add</w:t>
            </w:r>
            <w:r>
              <w:rPr>
                <w:color w:val="000000"/>
                <w:szCs w:val="21"/>
              </w:rPr>
              <w:t>。</w:t>
            </w:r>
            <w:r>
              <w:rPr>
                <w:color w:val="000000"/>
                <w:szCs w:val="21"/>
              </w:rPr>
              <w:t>replace</w:t>
            </w:r>
            <w:r>
              <w:rPr>
                <w:color w:val="000000"/>
                <w:szCs w:val="21"/>
              </w:rPr>
              <w:t>表示当前更新的方式为替换型，</w:t>
            </w:r>
            <w:r>
              <w:rPr>
                <w:color w:val="000000"/>
                <w:szCs w:val="21"/>
              </w:rPr>
              <w:t>add</w:t>
            </w:r>
            <w:r>
              <w:rPr>
                <w:color w:val="000000"/>
                <w:szCs w:val="21"/>
              </w:rPr>
              <w:t>表示为累加型。</w:t>
            </w:r>
          </w:p>
        </w:tc>
      </w:tr>
      <w:tr w:rsidR="00067B30" w14:paraId="54369065" w14:textId="77777777">
        <w:tc>
          <w:tcPr>
            <w:tcW w:w="1919" w:type="dxa"/>
            <w:tcBorders>
              <w:top w:val="single" w:sz="8" w:space="0" w:color="FFFFFF"/>
              <w:left w:val="single" w:sz="8" w:space="0" w:color="FFFFFF"/>
              <w:bottom w:val="single" w:sz="8" w:space="0" w:color="FFFFFF"/>
              <w:right w:val="single" w:sz="8" w:space="0" w:color="FFFFFF"/>
            </w:tcBorders>
            <w:shd w:val="clear" w:color="auto" w:fill="E9EDF4"/>
          </w:tcPr>
          <w:p w14:paraId="271DD39E" w14:textId="77777777" w:rsidR="00067B30" w:rsidRDefault="00067B30">
            <w:pPr>
              <w:rPr>
                <w:color w:val="000000"/>
                <w:szCs w:val="21"/>
              </w:rPr>
            </w:pPr>
          </w:p>
          <w:p w14:paraId="3E4C18A9" w14:textId="77777777" w:rsidR="00067B30" w:rsidRDefault="00067B30">
            <w:pPr>
              <w:rPr>
                <w:color w:val="000000"/>
                <w:szCs w:val="21"/>
              </w:rPr>
            </w:pPr>
          </w:p>
          <w:p w14:paraId="085AD115" w14:textId="77777777" w:rsidR="00067B30" w:rsidRDefault="0031372E">
            <w:pPr>
              <w:rPr>
                <w:color w:val="000000"/>
                <w:szCs w:val="21"/>
              </w:rPr>
            </w:pPr>
            <w:r>
              <w:rPr>
                <w:color w:val="000000"/>
                <w:szCs w:val="21"/>
              </w:rPr>
              <w:t>content</w:t>
            </w:r>
          </w:p>
        </w:tc>
        <w:tc>
          <w:tcPr>
            <w:tcW w:w="6603" w:type="dxa"/>
            <w:tcBorders>
              <w:top w:val="single" w:sz="8" w:space="0" w:color="FFFFFF"/>
              <w:left w:val="single" w:sz="8" w:space="0" w:color="FFFFFF"/>
              <w:bottom w:val="single" w:sz="8" w:space="0" w:color="FFFFFF"/>
              <w:right w:val="single" w:sz="8" w:space="0" w:color="FFFFFF"/>
            </w:tcBorders>
            <w:shd w:val="clear" w:color="auto" w:fill="E9EDF4"/>
          </w:tcPr>
          <w:p w14:paraId="1F13C342" w14:textId="77777777" w:rsidR="00067B30" w:rsidRDefault="0031372E">
            <w:pPr>
              <w:jc w:val="left"/>
              <w:rPr>
                <w:color w:val="000000"/>
                <w:szCs w:val="21"/>
              </w:rPr>
            </w:pPr>
            <w:r>
              <w:rPr>
                <w:color w:val="000000"/>
                <w:szCs w:val="21"/>
              </w:rPr>
              <w:t>包含数据的存储地址以及紧密贴合的包围体，用</w:t>
            </w:r>
            <w:r>
              <w:rPr>
                <w:color w:val="000000"/>
                <w:szCs w:val="21"/>
              </w:rPr>
              <w:t>url</w:t>
            </w:r>
            <w:r>
              <w:rPr>
                <w:color w:val="000000"/>
                <w:szCs w:val="21"/>
              </w:rPr>
              <w:t>和</w:t>
            </w:r>
            <w:r>
              <w:rPr>
                <w:color w:val="000000"/>
                <w:szCs w:val="21"/>
              </w:rPr>
              <w:t>boundingVolume</w:t>
            </w:r>
            <w:r>
              <w:rPr>
                <w:color w:val="000000"/>
                <w:szCs w:val="21"/>
              </w:rPr>
              <w:t>属性表示。</w:t>
            </w:r>
            <w:r>
              <w:rPr>
                <w:color w:val="000000"/>
                <w:szCs w:val="21"/>
              </w:rPr>
              <w:t>url</w:t>
            </w:r>
            <w:r>
              <w:rPr>
                <w:color w:val="000000"/>
                <w:szCs w:val="21"/>
              </w:rPr>
              <w:t>指向相对或绝对的数据地址，文件的拓展名可以是</w:t>
            </w:r>
            <w:r>
              <w:rPr>
                <w:color w:val="000000"/>
                <w:szCs w:val="21"/>
              </w:rPr>
              <w:t>b3dm</w:t>
            </w:r>
            <w:r>
              <w:rPr>
                <w:color w:val="000000"/>
                <w:szCs w:val="21"/>
              </w:rPr>
              <w:t>、</w:t>
            </w:r>
            <w:r>
              <w:rPr>
                <w:color w:val="000000"/>
                <w:szCs w:val="21"/>
              </w:rPr>
              <w:t>i3dm</w:t>
            </w:r>
            <w:r>
              <w:rPr>
                <w:color w:val="000000"/>
                <w:szCs w:val="21"/>
              </w:rPr>
              <w:t>、</w:t>
            </w:r>
            <w:r>
              <w:rPr>
                <w:color w:val="000000"/>
                <w:szCs w:val="21"/>
              </w:rPr>
              <w:t>vctr</w:t>
            </w:r>
            <w:r>
              <w:rPr>
                <w:color w:val="000000"/>
                <w:szCs w:val="21"/>
              </w:rPr>
              <w:t>等多种类型；</w:t>
            </w:r>
            <w:r>
              <w:rPr>
                <w:color w:val="000000"/>
                <w:szCs w:val="21"/>
              </w:rPr>
              <w:t>boundingVolume</w:t>
            </w:r>
            <w:r>
              <w:rPr>
                <w:color w:val="000000"/>
                <w:szCs w:val="21"/>
              </w:rPr>
              <w:t>与顶级的</w:t>
            </w:r>
            <w:r>
              <w:rPr>
                <w:color w:val="000000"/>
                <w:szCs w:val="21"/>
              </w:rPr>
              <w:t>boundingVolume</w:t>
            </w:r>
            <w:r>
              <w:rPr>
                <w:color w:val="000000"/>
                <w:szCs w:val="21"/>
              </w:rPr>
              <w:t>属性不同的是，该属性描述的是紧密贴合的包围体，只包含图块的内容，实现了视锥体裁剪。</w:t>
            </w:r>
          </w:p>
        </w:tc>
      </w:tr>
      <w:tr w:rsidR="00067B30" w14:paraId="512DEFB8" w14:textId="77777777">
        <w:tc>
          <w:tcPr>
            <w:tcW w:w="1919" w:type="dxa"/>
            <w:tcBorders>
              <w:top w:val="single" w:sz="8" w:space="0" w:color="FFFFFF"/>
              <w:left w:val="single" w:sz="8" w:space="0" w:color="FFFFFF"/>
              <w:bottom w:val="single" w:sz="8" w:space="0" w:color="FFFFFF"/>
              <w:right w:val="single" w:sz="8" w:space="0" w:color="FFFFFF"/>
            </w:tcBorders>
            <w:shd w:val="clear" w:color="auto" w:fill="D0D8E8"/>
          </w:tcPr>
          <w:p w14:paraId="4C4E4F3A" w14:textId="77777777" w:rsidR="00067B30" w:rsidRDefault="0031372E">
            <w:pPr>
              <w:spacing w:line="480" w:lineRule="auto"/>
              <w:rPr>
                <w:color w:val="000000"/>
                <w:szCs w:val="21"/>
              </w:rPr>
            </w:pPr>
            <w:r>
              <w:rPr>
                <w:color w:val="000000"/>
                <w:szCs w:val="21"/>
              </w:rPr>
              <w:t>children</w:t>
            </w:r>
          </w:p>
        </w:tc>
        <w:tc>
          <w:tcPr>
            <w:tcW w:w="6603" w:type="dxa"/>
            <w:tcBorders>
              <w:top w:val="single" w:sz="8" w:space="0" w:color="FFFFFF"/>
              <w:left w:val="single" w:sz="8" w:space="0" w:color="FFFFFF"/>
              <w:bottom w:val="single" w:sz="8" w:space="0" w:color="FFFFFF"/>
              <w:right w:val="single" w:sz="8" w:space="0" w:color="FFFFFF"/>
            </w:tcBorders>
            <w:shd w:val="clear" w:color="auto" w:fill="D0D8E8"/>
          </w:tcPr>
          <w:p w14:paraId="73424A6B" w14:textId="77777777" w:rsidR="00067B30" w:rsidRDefault="0031372E">
            <w:pPr>
              <w:jc w:val="left"/>
              <w:rPr>
                <w:color w:val="000000"/>
                <w:szCs w:val="21"/>
              </w:rPr>
            </w:pPr>
            <w:r>
              <w:rPr>
                <w:color w:val="000000"/>
                <w:szCs w:val="21"/>
              </w:rPr>
              <w:t>该属性是一个对象数组，表示根图块下所包含的子图块的信息，每一个对象又是由图块元数据进行描述，不断递归构成树型空间结构。</w:t>
            </w:r>
          </w:p>
        </w:tc>
      </w:tr>
    </w:tbl>
    <w:p w14:paraId="6A5241A1" w14:textId="77777777" w:rsidR="00067B30" w:rsidRDefault="00067B30"/>
    <w:p w14:paraId="70ACAAE2" w14:textId="77777777" w:rsidR="00067B30" w:rsidRDefault="0031372E">
      <w:pPr>
        <w:pStyle w:val="3"/>
        <w:spacing w:before="312" w:after="156"/>
      </w:pPr>
      <w:r>
        <w:rPr>
          <w:rFonts w:hint="eastAsia"/>
        </w:rPr>
        <w:t xml:space="preserve"> </w:t>
      </w:r>
      <w:bookmarkStart w:id="320" w:name="_Toc5138"/>
      <w:r>
        <w:rPr>
          <w:rFonts w:hint="eastAsia"/>
        </w:rPr>
        <w:t>加载大规模</w:t>
      </w:r>
      <w:r>
        <w:rPr>
          <w:rFonts w:ascii="Times New Roman" w:hAnsi="Times New Roman"/>
        </w:rPr>
        <w:t>3D</w:t>
      </w:r>
      <w:r>
        <w:rPr>
          <w:rFonts w:hint="eastAsia"/>
        </w:rPr>
        <w:t>模型</w:t>
      </w:r>
      <w:bookmarkEnd w:id="320"/>
    </w:p>
    <w:p w14:paraId="2B24816F" w14:textId="77777777" w:rsidR="00067B30" w:rsidRDefault="0031372E">
      <w:pPr>
        <w:spacing w:line="500" w:lineRule="exact"/>
        <w:ind w:firstLine="480"/>
        <w:rPr>
          <w:color w:val="333333"/>
          <w:shd w:val="clear" w:color="auto" w:fill="FFFFFF"/>
        </w:rPr>
      </w:pPr>
      <w:r>
        <w:rPr>
          <w:rFonts w:ascii="宋体" w:hAnsi="宋体" w:cs="宋体" w:hint="eastAsia"/>
          <w:sz w:val="24"/>
        </w:rPr>
        <w:t>使用平台提供的功能，能够浏览器客户端加载大规模的3D模型。首先需要实例化一个</w:t>
      </w:r>
      <w:r>
        <w:rPr>
          <w:sz w:val="24"/>
        </w:rPr>
        <w:t>Cesium3DTileset</w:t>
      </w:r>
      <w:r>
        <w:rPr>
          <w:rFonts w:hint="eastAsia"/>
          <w:sz w:val="24"/>
        </w:rPr>
        <w:t>对象，并将</w:t>
      </w:r>
      <w:r>
        <w:rPr>
          <w:rFonts w:hint="eastAsia"/>
          <w:sz w:val="24"/>
        </w:rPr>
        <w:t>3D</w:t>
      </w:r>
      <w:r>
        <w:rPr>
          <w:rFonts w:hint="eastAsia"/>
          <w:sz w:val="24"/>
        </w:rPr>
        <w:t>切片存储路径作为参数传入，</w:t>
      </w:r>
      <w:r>
        <w:rPr>
          <w:rFonts w:ascii="宋体" w:hAnsi="宋体" w:cs="宋体" w:hint="eastAsia"/>
          <w:sz w:val="24"/>
        </w:rPr>
        <w:t>具体加载方法如下所示：</w:t>
      </w:r>
    </w:p>
    <w:p w14:paraId="3286575E" w14:textId="77777777" w:rsidR="00067B30" w:rsidRDefault="0031372E">
      <w:pPr>
        <w:spacing w:line="500" w:lineRule="exact"/>
        <w:ind w:firstLine="420"/>
        <w:rPr>
          <w:sz w:val="24"/>
        </w:rPr>
      </w:pPr>
      <w:r>
        <w:rPr>
          <w:sz w:val="24"/>
        </w:rPr>
        <w:t>var viewer = new Cesium.Viewer('cesiumContainer');</w:t>
      </w:r>
    </w:p>
    <w:p w14:paraId="66D27508" w14:textId="77777777" w:rsidR="00067B30" w:rsidRDefault="0031372E">
      <w:pPr>
        <w:spacing w:line="500" w:lineRule="exact"/>
        <w:ind w:firstLine="420"/>
        <w:rPr>
          <w:sz w:val="24"/>
        </w:rPr>
      </w:pPr>
      <w:r>
        <w:rPr>
          <w:sz w:val="24"/>
        </w:rPr>
        <w:t>var tileset = viewer.scene.primitives.add(new Cesium.Cesium3DTileset({</w:t>
      </w:r>
    </w:p>
    <w:p w14:paraId="32E0A37A" w14:textId="77777777" w:rsidR="00067B30" w:rsidRDefault="0031372E">
      <w:pPr>
        <w:spacing w:line="500" w:lineRule="exact"/>
        <w:ind w:firstLine="420"/>
        <w:rPr>
          <w:sz w:val="24"/>
        </w:rPr>
      </w:pPr>
      <w:r>
        <w:rPr>
          <w:sz w:val="24"/>
        </w:rPr>
        <w:t xml:space="preserve">    </w:t>
      </w:r>
      <w:r>
        <w:rPr>
          <w:rFonts w:hint="eastAsia"/>
          <w:sz w:val="24"/>
        </w:rPr>
        <w:tab/>
      </w:r>
      <w:r>
        <w:rPr>
          <w:sz w:val="24"/>
        </w:rPr>
        <w:t>url : '../../Specs/Data/Cesium3DTiles/Tilesets/'}));</w:t>
      </w:r>
    </w:p>
    <w:p w14:paraId="6EEC448D" w14:textId="77777777" w:rsidR="00067B30" w:rsidRDefault="0031372E">
      <w:pPr>
        <w:spacing w:line="500" w:lineRule="exact"/>
        <w:ind w:firstLine="420"/>
        <w:rPr>
          <w:sz w:val="24"/>
        </w:rPr>
      </w:pPr>
      <w:r>
        <w:rPr>
          <w:rFonts w:hint="eastAsia"/>
          <w:sz w:val="24"/>
        </w:rPr>
        <w:t>3D</w:t>
      </w:r>
      <w:r>
        <w:rPr>
          <w:rFonts w:hint="eastAsia"/>
          <w:sz w:val="24"/>
        </w:rPr>
        <w:t>切片真正实现了大规模场景中任何视角下的三维可视化，而不像以往的</w:t>
      </w:r>
      <w:r>
        <w:rPr>
          <w:rFonts w:hint="eastAsia"/>
          <w:sz w:val="24"/>
        </w:rPr>
        <w:t>2.5D</w:t>
      </w:r>
      <w:r>
        <w:rPr>
          <w:rFonts w:hint="eastAsia"/>
          <w:sz w:val="24"/>
        </w:rPr>
        <w:t>视角。使用</w:t>
      </w:r>
      <w:r>
        <w:rPr>
          <w:rFonts w:hint="eastAsia"/>
          <w:sz w:val="24"/>
        </w:rPr>
        <w:t>3D</w:t>
      </w:r>
      <w:r>
        <w:rPr>
          <w:rFonts w:hint="eastAsia"/>
          <w:sz w:val="24"/>
        </w:rPr>
        <w:t>切片不局限于固定的缩放等级，算法更加灵活，能够根据模型中数据的分布特征选定切片方案。一般</w:t>
      </w:r>
      <w:r>
        <w:rPr>
          <w:rFonts w:hint="eastAsia"/>
          <w:sz w:val="24"/>
        </w:rPr>
        <w:t>2D</w:t>
      </w:r>
      <w:r>
        <w:rPr>
          <w:rFonts w:hint="eastAsia"/>
          <w:sz w:val="24"/>
        </w:rPr>
        <w:t>切片在缩放时，会在不同缩放等级下载相应分辨率的影像，放大时会采用替换式细分方案用更高分辨率的影像替换原来的数据。而</w:t>
      </w:r>
      <w:r>
        <w:rPr>
          <w:rFonts w:hint="eastAsia"/>
          <w:sz w:val="24"/>
        </w:rPr>
        <w:t>3D</w:t>
      </w:r>
      <w:r>
        <w:rPr>
          <w:rFonts w:hint="eastAsia"/>
          <w:sz w:val="24"/>
        </w:rPr>
        <w:t>切片不但能够使用替换式细分，还可以使用添加式细分方案，当用户执行放大操作时，只绘制渲染新的模型，另外能够在父级切片渲染后就将次级切片预先下载。同时，</w:t>
      </w:r>
      <w:r>
        <w:rPr>
          <w:rFonts w:hint="eastAsia"/>
          <w:sz w:val="24"/>
        </w:rPr>
        <w:t>3D</w:t>
      </w:r>
      <w:r>
        <w:rPr>
          <w:rFonts w:hint="eastAsia"/>
          <w:sz w:val="24"/>
        </w:rPr>
        <w:t>切片支持单体化，即对单个模型交互式操作，查询模型的元数据，还可以修改单个模型的样式。它还是异构化的，支持不同数据格式的异构数据集，实现了在不同细节层次异构数据的组合。</w:t>
      </w:r>
    </w:p>
    <w:p w14:paraId="790ECF21" w14:textId="77777777" w:rsidR="00067B30" w:rsidRDefault="0031372E">
      <w:pPr>
        <w:pStyle w:val="2"/>
        <w:spacing w:before="312" w:after="156"/>
      </w:pPr>
      <w:r>
        <w:rPr>
          <w:rFonts w:hint="eastAsia"/>
        </w:rPr>
        <w:lastRenderedPageBreak/>
        <w:t xml:space="preserve"> </w:t>
      </w:r>
      <w:bookmarkStart w:id="321" w:name="_Toc3918"/>
      <w:r>
        <w:rPr>
          <w:rFonts w:hint="eastAsia"/>
        </w:rPr>
        <w:t>本章小结</w:t>
      </w:r>
      <w:bookmarkEnd w:id="321"/>
    </w:p>
    <w:p w14:paraId="482D1335" w14:textId="77777777" w:rsidR="00067B30" w:rsidRDefault="0031372E">
      <w:pPr>
        <w:spacing w:line="500" w:lineRule="exact"/>
        <w:ind w:firstLine="420"/>
        <w:rPr>
          <w:sz w:val="24"/>
        </w:rPr>
      </w:pPr>
      <w:bookmarkStart w:id="322" w:name="_Toc28436"/>
      <w:r>
        <w:rPr>
          <w:rFonts w:hint="eastAsia"/>
          <w:sz w:val="24"/>
        </w:rPr>
        <w:t>本章主要介绍了三维</w:t>
      </w:r>
      <w:r>
        <w:rPr>
          <w:sz w:val="24"/>
        </w:rPr>
        <w:t>WebGIS</w:t>
      </w:r>
      <w:r>
        <w:rPr>
          <w:rFonts w:hint="eastAsia"/>
          <w:sz w:val="24"/>
        </w:rPr>
        <w:t>平台在实现过程中使用到的关键技术，其中包括了地图标注、模型、地形等数据的三维可视化以及原型系统与</w:t>
      </w:r>
      <w:r>
        <w:rPr>
          <w:sz w:val="24"/>
        </w:rPr>
        <w:t>ECNUGIS</w:t>
      </w:r>
      <w:r>
        <w:rPr>
          <w:rFonts w:hint="eastAsia"/>
          <w:sz w:val="24"/>
        </w:rPr>
        <w:t>进行对接时的关键技术。论文在动态矢量数据可视化过程中如何获取与组织数据、与统计数据关联、数据的加载与分组管理以及图层管理、地形数据三维可视化的实现、地图标注的实现技术、以及交互式建模中三维模型读取、存储和管理等方面进行大量研究工作。</w:t>
      </w:r>
    </w:p>
    <w:p w14:paraId="0446B997" w14:textId="77777777" w:rsidR="00067B30" w:rsidRDefault="00067B30">
      <w:pPr>
        <w:rPr>
          <w:sz w:val="24"/>
          <w:lang w:bidi="ar"/>
        </w:rPr>
        <w:sectPr w:rsidR="00067B30">
          <w:headerReference w:type="default" r:id="rId67"/>
          <w:pgSz w:w="11906" w:h="16838"/>
          <w:pgMar w:top="1440" w:right="1800" w:bottom="1440" w:left="1800" w:header="851" w:footer="992" w:gutter="0"/>
          <w:cols w:space="720"/>
          <w:docGrid w:type="lines" w:linePitch="312"/>
        </w:sectPr>
      </w:pPr>
    </w:p>
    <w:p w14:paraId="284A8776" w14:textId="77777777" w:rsidR="00067B30" w:rsidRDefault="0031372E">
      <w:pPr>
        <w:pStyle w:val="1"/>
      </w:pPr>
      <w:r>
        <w:rPr>
          <w:rFonts w:hint="eastAsia"/>
        </w:rPr>
        <w:lastRenderedPageBreak/>
        <w:t>三维</w:t>
      </w:r>
      <w:r>
        <w:rPr>
          <w:rFonts w:ascii="Times New Roman" w:hAnsi="Times New Roman"/>
        </w:rPr>
        <w:t>WebGIS</w:t>
      </w:r>
      <w:r>
        <w:rPr>
          <w:rFonts w:hint="eastAsia"/>
        </w:rPr>
        <w:t>平台功能展示及应用</w:t>
      </w:r>
      <w:bookmarkEnd w:id="322"/>
    </w:p>
    <w:p w14:paraId="4E3B76C9" w14:textId="77777777" w:rsidR="00067B30" w:rsidRDefault="0031372E">
      <w:pPr>
        <w:spacing w:line="500" w:lineRule="exact"/>
        <w:ind w:firstLine="420"/>
        <w:rPr>
          <w:sz w:val="24"/>
        </w:rPr>
      </w:pPr>
      <w:r>
        <w:rPr>
          <w:rFonts w:cs="宋体" w:hint="eastAsia"/>
          <w:sz w:val="24"/>
          <w:lang w:bidi="ar"/>
        </w:rPr>
        <w:t>本章主要介绍三维</w:t>
      </w:r>
      <w:r>
        <w:rPr>
          <w:sz w:val="24"/>
          <w:lang w:bidi="ar"/>
        </w:rPr>
        <w:t>WebGIS</w:t>
      </w:r>
      <w:r>
        <w:rPr>
          <w:rFonts w:cs="宋体" w:hint="eastAsia"/>
          <w:sz w:val="24"/>
          <w:lang w:bidi="ar"/>
        </w:rPr>
        <w:t>原型系统的功能实现及应用案例。主要包括：（</w:t>
      </w:r>
      <w:r>
        <w:rPr>
          <w:sz w:val="24"/>
          <w:lang w:bidi="ar"/>
        </w:rPr>
        <w:t>1</w:t>
      </w:r>
      <w:r>
        <w:rPr>
          <w:rFonts w:cs="宋体" w:hint="eastAsia"/>
          <w:sz w:val="24"/>
          <w:lang w:bidi="ar"/>
        </w:rPr>
        <w:t>）地理数据的三维可视化，分为动态矢量数据和地形数据的三维可视化。（</w:t>
      </w:r>
      <w:r>
        <w:rPr>
          <w:sz w:val="24"/>
          <w:lang w:bidi="ar"/>
        </w:rPr>
        <w:t>2</w:t>
      </w:r>
      <w:r>
        <w:rPr>
          <w:rFonts w:cs="宋体" w:hint="eastAsia"/>
          <w:sz w:val="24"/>
          <w:lang w:bidi="ar"/>
        </w:rPr>
        <w:t>）三维场景中的球体运动及相关设置。（</w:t>
      </w:r>
      <w:r>
        <w:rPr>
          <w:sz w:val="24"/>
          <w:lang w:bidi="ar"/>
        </w:rPr>
        <w:t>3</w:t>
      </w:r>
      <w:r>
        <w:rPr>
          <w:rFonts w:cs="宋体" w:hint="eastAsia"/>
          <w:sz w:val="24"/>
          <w:lang w:bidi="ar"/>
        </w:rPr>
        <w:t>）构建标注及三维模型，主要包括地图标注、交互式三维建模、加载外部三维模型以及使用</w:t>
      </w:r>
      <w:r>
        <w:rPr>
          <w:sz w:val="24"/>
          <w:lang w:bidi="ar"/>
        </w:rPr>
        <w:t>3D</w:t>
      </w:r>
      <w:r>
        <w:rPr>
          <w:rFonts w:cs="宋体" w:hint="eastAsia"/>
          <w:sz w:val="24"/>
          <w:lang w:bidi="ar"/>
        </w:rPr>
        <w:t>切片加载大规模三维场景。（</w:t>
      </w:r>
      <w:r>
        <w:rPr>
          <w:sz w:val="24"/>
          <w:lang w:bidi="ar"/>
        </w:rPr>
        <w:t>4</w:t>
      </w:r>
      <w:r>
        <w:rPr>
          <w:rFonts w:cs="宋体" w:hint="eastAsia"/>
          <w:sz w:val="24"/>
          <w:lang w:bidi="ar"/>
        </w:rPr>
        <w:t>）基于</w:t>
      </w:r>
      <w:r>
        <w:rPr>
          <w:sz w:val="24"/>
          <w:lang w:bidi="ar"/>
        </w:rPr>
        <w:t>Web</w:t>
      </w:r>
      <w:r>
        <w:rPr>
          <w:rFonts w:cs="宋体" w:hint="eastAsia"/>
          <w:sz w:val="24"/>
          <w:lang w:bidi="ar"/>
        </w:rPr>
        <w:t>的虚拟现实模块。最后将三维</w:t>
      </w:r>
      <w:r>
        <w:rPr>
          <w:sz w:val="24"/>
          <w:lang w:bidi="ar"/>
        </w:rPr>
        <w:t>WebGIS</w:t>
      </w:r>
      <w:r>
        <w:rPr>
          <w:rFonts w:cs="宋体" w:hint="eastAsia"/>
          <w:sz w:val="24"/>
          <w:lang w:bidi="ar"/>
        </w:rPr>
        <w:t>原型系统的技术成功应用于上海市农业布局规划系统建设和中学地理辅助教学软件开发设计中。</w:t>
      </w:r>
    </w:p>
    <w:p w14:paraId="5A48CA58" w14:textId="77777777" w:rsidR="00067B30" w:rsidRDefault="0031372E">
      <w:pPr>
        <w:pStyle w:val="2"/>
        <w:spacing w:before="312" w:after="156"/>
      </w:pPr>
      <w:r>
        <w:rPr>
          <w:rFonts w:hint="eastAsia"/>
        </w:rPr>
        <w:t xml:space="preserve"> </w:t>
      </w:r>
      <w:bookmarkStart w:id="323" w:name="_Toc17277"/>
      <w:r>
        <w:rPr>
          <w:rFonts w:hint="eastAsia"/>
        </w:rPr>
        <w:t>地理数据三维可视化</w:t>
      </w:r>
      <w:bookmarkEnd w:id="323"/>
    </w:p>
    <w:p w14:paraId="35877D31" w14:textId="77777777" w:rsidR="00067B30" w:rsidRDefault="0031372E">
      <w:pPr>
        <w:spacing w:line="500" w:lineRule="exact"/>
        <w:ind w:firstLine="420"/>
        <w:rPr>
          <w:sz w:val="24"/>
        </w:rPr>
      </w:pPr>
      <w:r>
        <w:rPr>
          <w:rFonts w:hint="eastAsia"/>
          <w:sz w:val="24"/>
        </w:rPr>
        <w:t>本节主要介绍了矢量数据及地形数据的三维可视化，矢量数据可以是动态请求的，也可以是有用户上传或自定义的。地形数据三维可视化，能够使用用户发布的标准地形格式数据，或互联网上公开的地形数据。</w:t>
      </w:r>
    </w:p>
    <w:p w14:paraId="29DA97DE" w14:textId="77777777" w:rsidR="00067B30" w:rsidRDefault="0031372E">
      <w:pPr>
        <w:pStyle w:val="3"/>
        <w:spacing w:before="312" w:after="156"/>
      </w:pPr>
      <w:r>
        <w:rPr>
          <w:rFonts w:hint="eastAsia"/>
        </w:rPr>
        <w:t xml:space="preserve"> </w:t>
      </w:r>
      <w:bookmarkStart w:id="324" w:name="_Toc29313"/>
      <w:r>
        <w:rPr>
          <w:rFonts w:hint="eastAsia"/>
        </w:rPr>
        <w:t>动态矢量数据三维可视化</w:t>
      </w:r>
      <w:bookmarkEnd w:id="324"/>
    </w:p>
    <w:p w14:paraId="4200FC09" w14:textId="77777777" w:rsidR="00067B30" w:rsidRDefault="0031372E">
      <w:pPr>
        <w:spacing w:line="500" w:lineRule="exact"/>
        <w:ind w:firstLine="420"/>
        <w:rPr>
          <w:sz w:val="24"/>
        </w:rPr>
      </w:pPr>
      <w:r>
        <w:rPr>
          <w:rFonts w:hint="eastAsia"/>
          <w:sz w:val="24"/>
        </w:rPr>
        <w:t>矢量数据的可视化是三维</w:t>
      </w:r>
      <w:r>
        <w:rPr>
          <w:rFonts w:hint="eastAsia"/>
          <w:sz w:val="24"/>
        </w:rPr>
        <w:t>GIS</w:t>
      </w:r>
      <w:r>
        <w:rPr>
          <w:rFonts w:hint="eastAsia"/>
          <w:sz w:val="24"/>
        </w:rPr>
        <w:t>中非常重要的一个方面。该模块不仅能够加载</w:t>
      </w:r>
      <w:r>
        <w:rPr>
          <w:rFonts w:hint="eastAsia"/>
          <w:sz w:val="24"/>
        </w:rPr>
        <w:t>ECNUGIS</w:t>
      </w:r>
      <w:r>
        <w:rPr>
          <w:rFonts w:hint="eastAsia"/>
          <w:sz w:val="24"/>
        </w:rPr>
        <w:t>平台中已有的矢量数据，还提供了上传数据源的接口，以及通过自定义的方式添加数据源。下面将对这两种动态矢量数据可视化方式进行介绍。</w:t>
      </w:r>
    </w:p>
    <w:p w14:paraId="3AD1BDB0" w14:textId="77777777" w:rsidR="00067B30" w:rsidRDefault="0031372E">
      <w:pPr>
        <w:pStyle w:val="4"/>
        <w:spacing w:before="156" w:after="156"/>
      </w:pPr>
      <w:r>
        <w:rPr>
          <w:rFonts w:hint="eastAsia"/>
        </w:rPr>
        <w:t xml:space="preserve"> </w:t>
      </w:r>
      <w:bookmarkStart w:id="325" w:name="_Toc2664"/>
      <w:r>
        <w:rPr>
          <w:rFonts w:hint="eastAsia"/>
        </w:rPr>
        <w:t>加载</w:t>
      </w:r>
      <w:r>
        <w:rPr>
          <w:rFonts w:hint="eastAsia"/>
        </w:rPr>
        <w:t>ECNUGIS</w:t>
      </w:r>
      <w:r>
        <w:rPr>
          <w:rFonts w:hint="eastAsia"/>
        </w:rPr>
        <w:t>平台矢量数据</w:t>
      </w:r>
      <w:bookmarkEnd w:id="325"/>
    </w:p>
    <w:p w14:paraId="1B66C94E" w14:textId="77777777" w:rsidR="00067B30" w:rsidRDefault="0031372E">
      <w:pPr>
        <w:spacing w:line="500" w:lineRule="exact"/>
        <w:ind w:firstLine="420"/>
        <w:rPr>
          <w:sz w:val="24"/>
        </w:rPr>
      </w:pPr>
      <w:r>
        <w:rPr>
          <w:rFonts w:hint="eastAsia"/>
          <w:sz w:val="24"/>
        </w:rPr>
        <w:t>该模块实现了动态获取地图工作空间中每个图层对应的矢量数据的功能，并根据矢量要素数据的几何类型，动态创建每种类型对应的实体对象，最后添加到</w:t>
      </w:r>
      <w:r>
        <w:rPr>
          <w:rFonts w:hint="eastAsia"/>
          <w:sz w:val="24"/>
        </w:rPr>
        <w:t>3D</w:t>
      </w:r>
      <w:r>
        <w:rPr>
          <w:rFonts w:hint="eastAsia"/>
          <w:sz w:val="24"/>
        </w:rPr>
        <w:t>场景中。对于点状要素，使用柱状实体可视化类，对柱状实体赋于相应的半径和高度值，通过几何特征直观地表现属性信息特征。对于线状要素，使用墙体可视化类创建线状几何要素。对于面状要素，则使用多边形可视化类创建面实体对象，如图</w:t>
      </w:r>
      <w:r>
        <w:rPr>
          <w:rFonts w:hint="eastAsia"/>
          <w:sz w:val="24"/>
        </w:rPr>
        <w:t>6-1</w:t>
      </w:r>
      <w:r>
        <w:rPr>
          <w:rFonts w:hint="eastAsia"/>
          <w:sz w:val="24"/>
        </w:rPr>
        <w:t>所示。</w:t>
      </w:r>
    </w:p>
    <w:p w14:paraId="514569EF" w14:textId="77777777" w:rsidR="00067B30" w:rsidRDefault="0031372E">
      <w:pPr>
        <w:spacing w:line="500" w:lineRule="exact"/>
        <w:ind w:firstLine="420"/>
        <w:rPr>
          <w:sz w:val="24"/>
        </w:rPr>
      </w:pPr>
      <w:r>
        <w:rPr>
          <w:rFonts w:hint="eastAsia"/>
          <w:sz w:val="24"/>
        </w:rPr>
        <w:t>该模块还提供了对实体对象赋颜色、为每个实体对象添加地图标注等功能，并且控制地图标注在大比例尺下可见，而在小比例尺下不可见，状态的切换是标注透明度逐渐变化的过程。</w:t>
      </w:r>
    </w:p>
    <w:p w14:paraId="6EFDE34B" w14:textId="77777777" w:rsidR="00067B30" w:rsidRDefault="0031372E">
      <w:r>
        <w:rPr>
          <w:noProof/>
        </w:rPr>
        <w:lastRenderedPageBreak/>
        <w:drawing>
          <wp:inline distT="0" distB="0" distL="114300" distR="114300" wp14:anchorId="608301EC" wp14:editId="1CED9806">
            <wp:extent cx="1685925" cy="12477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8" cstate="print"/>
                    <a:stretch>
                      <a:fillRect/>
                    </a:stretch>
                  </pic:blipFill>
                  <pic:spPr>
                    <a:xfrm>
                      <a:off x="0" y="0"/>
                      <a:ext cx="1685925" cy="124777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61EDD720" wp14:editId="7C62C242">
            <wp:extent cx="1692275" cy="1247140"/>
            <wp:effectExtent l="0" t="0" r="3175" b="1016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69" cstate="print"/>
                    <a:stretch>
                      <a:fillRect/>
                    </a:stretch>
                  </pic:blipFill>
                  <pic:spPr>
                    <a:xfrm>
                      <a:off x="0" y="0"/>
                      <a:ext cx="1692275" cy="124714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73C363CC" wp14:editId="29D872D6">
            <wp:extent cx="1680845" cy="1242695"/>
            <wp:effectExtent l="0" t="0" r="14605" b="1460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70" cstate="print"/>
                    <a:stretch>
                      <a:fillRect/>
                    </a:stretch>
                  </pic:blipFill>
                  <pic:spPr>
                    <a:xfrm>
                      <a:off x="0" y="0"/>
                      <a:ext cx="1680845" cy="1242695"/>
                    </a:xfrm>
                    <a:prstGeom prst="rect">
                      <a:avLst/>
                    </a:prstGeom>
                    <a:noFill/>
                    <a:ln w="9525">
                      <a:noFill/>
                    </a:ln>
                  </pic:spPr>
                </pic:pic>
              </a:graphicData>
            </a:graphic>
          </wp:inline>
        </w:drawing>
      </w:r>
    </w:p>
    <w:p w14:paraId="1D059C8C" w14:textId="77777777" w:rsidR="00067B30" w:rsidRDefault="0031372E">
      <w:pPr>
        <w:spacing w:afterLines="50" w:after="156" w:line="500" w:lineRule="exact"/>
        <w:jc w:val="center"/>
        <w:rPr>
          <w:rStyle w:val="Char2"/>
        </w:rPr>
      </w:pPr>
      <w:bookmarkStart w:id="326" w:name="_Toc21838"/>
      <w:r>
        <w:rPr>
          <w:rStyle w:val="Char2"/>
          <w:rFonts w:hint="eastAsia"/>
        </w:rPr>
        <w:t>图</w:t>
      </w:r>
      <w:r>
        <w:rPr>
          <w:rStyle w:val="Char2"/>
          <w:rFonts w:hint="eastAsia"/>
        </w:rPr>
        <w:t xml:space="preserve">6-1 </w:t>
      </w:r>
      <w:r>
        <w:rPr>
          <w:rStyle w:val="Char2"/>
          <w:rFonts w:hint="eastAsia"/>
        </w:rPr>
        <w:t>加载</w:t>
      </w:r>
      <w:r>
        <w:rPr>
          <w:rStyle w:val="Char2"/>
          <w:rFonts w:hint="eastAsia"/>
        </w:rPr>
        <w:t>ECNUGIS</w:t>
      </w:r>
      <w:r>
        <w:rPr>
          <w:rStyle w:val="Char2"/>
          <w:rFonts w:hint="eastAsia"/>
        </w:rPr>
        <w:t>平台中点、线、面状矢量要素</w:t>
      </w:r>
    </w:p>
    <w:bookmarkEnd w:id="326"/>
    <w:p w14:paraId="7B537AB3" w14:textId="77777777" w:rsidR="00067B30" w:rsidRDefault="0031372E">
      <w:pPr>
        <w:spacing w:line="500" w:lineRule="exact"/>
        <w:ind w:firstLine="480"/>
        <w:rPr>
          <w:sz w:val="24"/>
        </w:rPr>
      </w:pPr>
      <w:r>
        <w:rPr>
          <w:rFonts w:hint="eastAsia"/>
          <w:sz w:val="24"/>
        </w:rPr>
        <w:t>将统计数据作为三维可视化数据源时，首先确定作为提供地理坐标位置信息的矢量要素集，以及用来对数据进行关联的字段。将该字段与统计数据中包含的表征地理信息的字段进行关联，为地图工作空间中的图层和统计数据之间建立管理关系，如图</w:t>
      </w:r>
      <w:r>
        <w:rPr>
          <w:rFonts w:hint="eastAsia"/>
          <w:sz w:val="24"/>
        </w:rPr>
        <w:t>6-2</w:t>
      </w:r>
      <w:r>
        <w:rPr>
          <w:rFonts w:hint="eastAsia"/>
          <w:sz w:val="24"/>
        </w:rPr>
        <w:t>。同时将关联关系存储在后台数据库中。</w:t>
      </w:r>
    </w:p>
    <w:p w14:paraId="4C972F0B" w14:textId="77777777" w:rsidR="00067B30" w:rsidRDefault="00067B30">
      <w:pPr>
        <w:spacing w:line="500" w:lineRule="exact"/>
        <w:ind w:firstLine="480"/>
        <w:rPr>
          <w:sz w:val="24"/>
        </w:rPr>
      </w:pPr>
    </w:p>
    <w:p w14:paraId="5EF4A950" w14:textId="77777777" w:rsidR="00067B30" w:rsidRDefault="0031372E">
      <w:pPr>
        <w:spacing w:afterLines="50" w:after="156" w:line="500" w:lineRule="exact"/>
        <w:jc w:val="center"/>
        <w:rPr>
          <w:rStyle w:val="Char2"/>
        </w:rPr>
      </w:pPr>
      <w:r>
        <w:rPr>
          <w:rStyle w:val="Char2"/>
          <w:rFonts w:hint="eastAsia"/>
          <w:noProof/>
        </w:rPr>
        <w:drawing>
          <wp:anchor distT="0" distB="0" distL="114300" distR="114300" simplePos="0" relativeHeight="251688960" behindDoc="0" locked="0" layoutInCell="1" allowOverlap="1" wp14:anchorId="6FBA3A9B" wp14:editId="5667355B">
            <wp:simplePos x="0" y="0"/>
            <wp:positionH relativeFrom="column">
              <wp:posOffset>-11430</wp:posOffset>
            </wp:positionH>
            <wp:positionV relativeFrom="paragraph">
              <wp:posOffset>114935</wp:posOffset>
            </wp:positionV>
            <wp:extent cx="5271770" cy="3189605"/>
            <wp:effectExtent l="0" t="0" r="5080" b="10795"/>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71" cstate="print"/>
                    <a:stretch>
                      <a:fillRect/>
                    </a:stretch>
                  </pic:blipFill>
                  <pic:spPr>
                    <a:xfrm>
                      <a:off x="0" y="0"/>
                      <a:ext cx="5271770" cy="3189605"/>
                    </a:xfrm>
                    <a:prstGeom prst="rect">
                      <a:avLst/>
                    </a:prstGeom>
                    <a:noFill/>
                    <a:ln w="9525">
                      <a:noFill/>
                    </a:ln>
                  </pic:spPr>
                </pic:pic>
              </a:graphicData>
            </a:graphic>
          </wp:anchor>
        </w:drawing>
      </w:r>
      <w:bookmarkStart w:id="327" w:name="_Toc31033"/>
      <w:r>
        <w:rPr>
          <w:rStyle w:val="Char2"/>
          <w:rFonts w:hint="eastAsia"/>
        </w:rPr>
        <w:t>图</w:t>
      </w:r>
      <w:r>
        <w:rPr>
          <w:rStyle w:val="Char2"/>
          <w:rFonts w:hint="eastAsia"/>
        </w:rPr>
        <w:t xml:space="preserve">6-2 </w:t>
      </w:r>
      <w:r>
        <w:rPr>
          <w:rStyle w:val="Char2"/>
          <w:rFonts w:hint="eastAsia"/>
        </w:rPr>
        <w:t>建立地图图层与统计数据的关联关系</w:t>
      </w:r>
    </w:p>
    <w:bookmarkEnd w:id="327"/>
    <w:p w14:paraId="6B10469D" w14:textId="77777777" w:rsidR="00067B30" w:rsidRDefault="0031372E">
      <w:pPr>
        <w:spacing w:line="500" w:lineRule="exact"/>
        <w:ind w:firstLine="480"/>
        <w:rPr>
          <w:sz w:val="24"/>
        </w:rPr>
      </w:pPr>
      <w:r>
        <w:rPr>
          <w:rFonts w:hint="eastAsia"/>
          <w:sz w:val="24"/>
        </w:rPr>
        <w:t>该模块还实现了对已加载的矢量数据图层进行管理的功能。具体包括对已加载的图层构建图层列表、控制图层标注信息的显示与隐藏、缩放到当前图层的视窗范围以及卸载图层的功能，如图</w:t>
      </w:r>
      <w:r>
        <w:rPr>
          <w:rFonts w:hint="eastAsia"/>
          <w:sz w:val="24"/>
        </w:rPr>
        <w:t>6-3</w:t>
      </w:r>
      <w:r>
        <w:rPr>
          <w:rFonts w:hint="eastAsia"/>
          <w:sz w:val="24"/>
        </w:rPr>
        <w:t>。图层管理可以实现用户与地图的交互，方便对地图空间进行管理，能够根据需求控制图层状态，以达到最佳的数据展示效果。</w:t>
      </w:r>
    </w:p>
    <w:p w14:paraId="6A71EC18" w14:textId="77777777" w:rsidR="00067B30" w:rsidRDefault="0031372E">
      <w:pPr>
        <w:spacing w:afterLines="50" w:after="156" w:line="500" w:lineRule="exact"/>
        <w:jc w:val="center"/>
        <w:rPr>
          <w:rStyle w:val="Char2"/>
        </w:rPr>
      </w:pPr>
      <w:r>
        <w:rPr>
          <w:rStyle w:val="Char2"/>
          <w:rFonts w:hint="eastAsia"/>
          <w:noProof/>
        </w:rPr>
        <w:lastRenderedPageBreak/>
        <w:drawing>
          <wp:anchor distT="0" distB="0" distL="114300" distR="114300" simplePos="0" relativeHeight="251689984" behindDoc="0" locked="0" layoutInCell="1" allowOverlap="1" wp14:anchorId="5076D75F" wp14:editId="7A314641">
            <wp:simplePos x="0" y="0"/>
            <wp:positionH relativeFrom="column">
              <wp:posOffset>-184150</wp:posOffset>
            </wp:positionH>
            <wp:positionV relativeFrom="paragraph">
              <wp:posOffset>194310</wp:posOffset>
            </wp:positionV>
            <wp:extent cx="5670550" cy="2838450"/>
            <wp:effectExtent l="0" t="0" r="6350" b="0"/>
            <wp:wrapTopAndBottom/>
            <wp:docPr id="2" name="图片 1" descr="森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森林"/>
                    <pic:cNvPicPr>
                      <a:picLocks noChangeAspect="1"/>
                    </pic:cNvPicPr>
                  </pic:nvPicPr>
                  <pic:blipFill>
                    <a:blip r:embed="rId72" cstate="print"/>
                    <a:stretch>
                      <a:fillRect/>
                    </a:stretch>
                  </pic:blipFill>
                  <pic:spPr>
                    <a:xfrm>
                      <a:off x="0" y="0"/>
                      <a:ext cx="5670550" cy="2838450"/>
                    </a:xfrm>
                    <a:prstGeom prst="rect">
                      <a:avLst/>
                    </a:prstGeom>
                  </pic:spPr>
                </pic:pic>
              </a:graphicData>
            </a:graphic>
          </wp:anchor>
        </w:drawing>
      </w:r>
      <w:bookmarkStart w:id="328" w:name="_Toc4997"/>
      <w:r>
        <w:rPr>
          <w:rStyle w:val="Char2"/>
          <w:rFonts w:hint="eastAsia"/>
        </w:rPr>
        <w:t>图</w:t>
      </w:r>
      <w:r>
        <w:rPr>
          <w:rStyle w:val="Char2"/>
          <w:rFonts w:hint="eastAsia"/>
        </w:rPr>
        <w:t>6-3  2014</w:t>
      </w:r>
      <w:r>
        <w:rPr>
          <w:rStyle w:val="Char2"/>
          <w:rFonts w:hint="eastAsia"/>
        </w:rPr>
        <w:t>年全国各省森林面积</w:t>
      </w:r>
    </w:p>
    <w:bookmarkEnd w:id="328"/>
    <w:p w14:paraId="2F7B46B0" w14:textId="77777777" w:rsidR="00067B30" w:rsidRDefault="0031372E">
      <w:pPr>
        <w:spacing w:line="500" w:lineRule="exact"/>
        <w:rPr>
          <w:sz w:val="24"/>
        </w:rPr>
      </w:pPr>
      <w:r>
        <w:rPr>
          <w:rFonts w:hint="eastAsia"/>
          <w:sz w:val="24"/>
        </w:rPr>
        <w:t xml:space="preserve">    </w:t>
      </w:r>
      <w:r>
        <w:rPr>
          <w:rFonts w:hint="eastAsia"/>
          <w:sz w:val="24"/>
        </w:rPr>
        <w:t>图层样式管理包括控制图层显隐、修改地图标注的颜色或大小以及基准高度，修改图层要素的颜色、是否分级显示以及分级的级数。如下图</w:t>
      </w:r>
      <w:r>
        <w:rPr>
          <w:rFonts w:hint="eastAsia"/>
          <w:sz w:val="24"/>
        </w:rPr>
        <w:t>6-4</w:t>
      </w:r>
      <w:r>
        <w:rPr>
          <w:rFonts w:hint="eastAsia"/>
          <w:sz w:val="24"/>
        </w:rPr>
        <w:t>所示，对世界主要城市人口数据进行分级显示。</w:t>
      </w:r>
    </w:p>
    <w:p w14:paraId="27538BFB" w14:textId="77777777" w:rsidR="00067B30" w:rsidRDefault="0031372E">
      <w:pPr>
        <w:spacing w:afterLines="50" w:after="156" w:line="500" w:lineRule="exact"/>
        <w:jc w:val="center"/>
        <w:rPr>
          <w:rStyle w:val="Char2"/>
        </w:rPr>
      </w:pPr>
      <w:r>
        <w:rPr>
          <w:rStyle w:val="Char2"/>
          <w:rFonts w:hint="eastAsia"/>
          <w:noProof/>
        </w:rPr>
        <w:drawing>
          <wp:anchor distT="0" distB="0" distL="114300" distR="114300" simplePos="0" relativeHeight="251691008" behindDoc="0" locked="0" layoutInCell="1" allowOverlap="1" wp14:anchorId="4F611749" wp14:editId="5AC7261B">
            <wp:simplePos x="0" y="0"/>
            <wp:positionH relativeFrom="column">
              <wp:posOffset>-278130</wp:posOffset>
            </wp:positionH>
            <wp:positionV relativeFrom="paragraph">
              <wp:posOffset>235585</wp:posOffset>
            </wp:positionV>
            <wp:extent cx="5831205" cy="3080385"/>
            <wp:effectExtent l="0" t="0" r="17145" b="5715"/>
            <wp:wrapTopAndBottom/>
            <wp:docPr id="14" name="图片 24" descr="世界人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descr="世界人口"/>
                    <pic:cNvPicPr>
                      <a:picLocks noChangeAspect="1"/>
                    </pic:cNvPicPr>
                  </pic:nvPicPr>
                  <pic:blipFill>
                    <a:blip r:embed="rId73" cstate="print"/>
                    <a:stretch>
                      <a:fillRect/>
                    </a:stretch>
                  </pic:blipFill>
                  <pic:spPr>
                    <a:xfrm>
                      <a:off x="0" y="0"/>
                      <a:ext cx="5831205" cy="3080385"/>
                    </a:xfrm>
                    <a:prstGeom prst="rect">
                      <a:avLst/>
                    </a:prstGeom>
                  </pic:spPr>
                </pic:pic>
              </a:graphicData>
            </a:graphic>
          </wp:anchor>
        </w:drawing>
      </w:r>
      <w:bookmarkStart w:id="329" w:name="_Toc11878"/>
      <w:r>
        <w:rPr>
          <w:rStyle w:val="Char2"/>
          <w:rFonts w:hint="eastAsia"/>
        </w:rPr>
        <w:t>图</w:t>
      </w:r>
      <w:r>
        <w:rPr>
          <w:rStyle w:val="Char2"/>
          <w:rFonts w:hint="eastAsia"/>
        </w:rPr>
        <w:t xml:space="preserve">6-4 </w:t>
      </w:r>
      <w:r>
        <w:rPr>
          <w:rStyle w:val="Char2"/>
          <w:rFonts w:hint="eastAsia"/>
        </w:rPr>
        <w:t>世界主要城市人口数据分级显示</w:t>
      </w:r>
    </w:p>
    <w:p w14:paraId="4B2DDEF2" w14:textId="77777777" w:rsidR="00067B30" w:rsidRDefault="00067B30">
      <w:pPr>
        <w:spacing w:afterLines="50" w:after="156" w:line="500" w:lineRule="exact"/>
        <w:jc w:val="center"/>
        <w:rPr>
          <w:rStyle w:val="Char2"/>
        </w:rPr>
      </w:pPr>
    </w:p>
    <w:bookmarkEnd w:id="329"/>
    <w:p w14:paraId="39CEBDAF" w14:textId="77777777" w:rsidR="00067B30" w:rsidRDefault="0031372E">
      <w:pPr>
        <w:pStyle w:val="4"/>
        <w:spacing w:before="156" w:after="156"/>
      </w:pPr>
      <w:r>
        <w:rPr>
          <w:rFonts w:hint="eastAsia"/>
        </w:rPr>
        <w:lastRenderedPageBreak/>
        <w:t xml:space="preserve"> </w:t>
      </w:r>
      <w:bookmarkStart w:id="330" w:name="_Toc5832"/>
      <w:r>
        <w:rPr>
          <w:rFonts w:hint="eastAsia"/>
        </w:rPr>
        <w:t>上传或自定义矢量数据源</w:t>
      </w:r>
      <w:bookmarkEnd w:id="330"/>
    </w:p>
    <w:p w14:paraId="4B4FBF43" w14:textId="77777777" w:rsidR="00067B30" w:rsidRDefault="0031372E">
      <w:pPr>
        <w:spacing w:line="500" w:lineRule="exact"/>
        <w:ind w:firstLine="420"/>
        <w:rPr>
          <w:sz w:val="24"/>
        </w:rPr>
      </w:pPr>
      <w:r>
        <w:rPr>
          <w:rFonts w:hint="eastAsia"/>
          <w:sz w:val="24"/>
        </w:rPr>
        <w:t>对于矢量数据的可视化还实现了上传数据源的接口以及通过自定义的方式添加矢量数据。上传数据源时，用户点击上传按钮选择矢量数据文件，输入要显示的名称，点击提交后会在已加载列表中添加一项。若选中该项则根据文件类型自动匹配对应的数据源对象，同时将文件中的矢量数据解析并加载到虚拟地球中。</w:t>
      </w:r>
    </w:p>
    <w:p w14:paraId="4D693B44" w14:textId="77777777" w:rsidR="00067B30" w:rsidRDefault="0031372E">
      <w:pPr>
        <w:spacing w:line="500" w:lineRule="exact"/>
        <w:ind w:firstLine="420"/>
        <w:rPr>
          <w:sz w:val="24"/>
        </w:rPr>
      </w:pPr>
      <w:r>
        <w:rPr>
          <w:rFonts w:hint="eastAsia"/>
          <w:sz w:val="24"/>
        </w:rPr>
        <w:t>自定义数据源。用户点击添加自定义数据按钮后，弹出添加数据源界面，输入数据名称、数据类型以及每种类型的具体内容，如下图</w:t>
      </w:r>
      <w:r>
        <w:rPr>
          <w:rFonts w:hint="eastAsia"/>
          <w:sz w:val="24"/>
        </w:rPr>
        <w:t>6-5</w:t>
      </w:r>
      <w:r>
        <w:rPr>
          <w:rFonts w:hint="eastAsia"/>
          <w:sz w:val="24"/>
        </w:rPr>
        <w:t>所示。点击确认后根据输入的信息在后台以文件的形式将其保存，并在已加载列表中增加一个列表项。</w:t>
      </w:r>
    </w:p>
    <w:p w14:paraId="591375F2" w14:textId="77777777" w:rsidR="00067B30" w:rsidRDefault="0031372E">
      <w:pPr>
        <w:spacing w:afterLines="50" w:after="156" w:line="500" w:lineRule="exact"/>
        <w:ind w:firstLine="420"/>
        <w:jc w:val="center"/>
        <w:rPr>
          <w:rStyle w:val="Char2"/>
        </w:rPr>
      </w:pPr>
      <w:r>
        <w:rPr>
          <w:rStyle w:val="Char2"/>
          <w:rFonts w:hint="eastAsia"/>
          <w:noProof/>
        </w:rPr>
        <w:drawing>
          <wp:anchor distT="0" distB="0" distL="114300" distR="114300" simplePos="0" relativeHeight="251692032" behindDoc="0" locked="0" layoutInCell="1" allowOverlap="1" wp14:anchorId="250DCACD" wp14:editId="1D29F104">
            <wp:simplePos x="0" y="0"/>
            <wp:positionH relativeFrom="column">
              <wp:posOffset>51435</wp:posOffset>
            </wp:positionH>
            <wp:positionV relativeFrom="paragraph">
              <wp:posOffset>223520</wp:posOffset>
            </wp:positionV>
            <wp:extent cx="5208270" cy="2646680"/>
            <wp:effectExtent l="0" t="0" r="11430" b="1270"/>
            <wp:wrapTopAndBottom/>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74" cstate="print"/>
                    <a:stretch>
                      <a:fillRect/>
                    </a:stretch>
                  </pic:blipFill>
                  <pic:spPr>
                    <a:xfrm>
                      <a:off x="0" y="0"/>
                      <a:ext cx="5208270" cy="2646680"/>
                    </a:xfrm>
                    <a:prstGeom prst="rect">
                      <a:avLst/>
                    </a:prstGeom>
                    <a:noFill/>
                    <a:ln w="9525">
                      <a:noFill/>
                    </a:ln>
                  </pic:spPr>
                </pic:pic>
              </a:graphicData>
            </a:graphic>
          </wp:anchor>
        </w:drawing>
      </w:r>
      <w:bookmarkStart w:id="331" w:name="_Toc27812"/>
      <w:r>
        <w:rPr>
          <w:rStyle w:val="Char2"/>
          <w:rFonts w:hint="eastAsia"/>
        </w:rPr>
        <w:t>图</w:t>
      </w:r>
      <w:r>
        <w:rPr>
          <w:rStyle w:val="Char2"/>
          <w:rFonts w:hint="eastAsia"/>
        </w:rPr>
        <w:t xml:space="preserve">6-5 </w:t>
      </w:r>
      <w:r>
        <w:rPr>
          <w:rStyle w:val="Char2"/>
          <w:rFonts w:hint="eastAsia"/>
        </w:rPr>
        <w:t>自定义数据源</w:t>
      </w:r>
    </w:p>
    <w:bookmarkEnd w:id="331"/>
    <w:p w14:paraId="5AA0A160" w14:textId="77777777" w:rsidR="00067B30" w:rsidRDefault="0031372E">
      <w:pPr>
        <w:spacing w:line="500" w:lineRule="exact"/>
        <w:ind w:firstLine="420"/>
        <w:rPr>
          <w:sz w:val="24"/>
        </w:rPr>
      </w:pPr>
      <w:r>
        <w:rPr>
          <w:rFonts w:hint="eastAsia"/>
          <w:sz w:val="24"/>
        </w:rPr>
        <w:t>上传矢量文件涉及到文件的读取以及后台文件的存储，利用</w:t>
      </w:r>
      <w:r>
        <w:rPr>
          <w:rFonts w:hint="eastAsia"/>
          <w:sz w:val="24"/>
        </w:rPr>
        <w:t>HTML5</w:t>
      </w:r>
      <w:r>
        <w:rPr>
          <w:rFonts w:hint="eastAsia"/>
          <w:sz w:val="24"/>
        </w:rPr>
        <w:t>提供的</w:t>
      </w:r>
      <w:r>
        <w:rPr>
          <w:rFonts w:hint="eastAsia"/>
          <w:sz w:val="24"/>
        </w:rPr>
        <w:t>File API</w:t>
      </w:r>
      <w:r>
        <w:rPr>
          <w:rFonts w:hint="eastAsia"/>
          <w:sz w:val="24"/>
        </w:rPr>
        <w:t>和</w:t>
      </w:r>
      <w:r>
        <w:rPr>
          <w:rFonts w:hint="eastAsia"/>
          <w:sz w:val="24"/>
        </w:rPr>
        <w:t>ECNUGIS Server</w:t>
      </w:r>
      <w:r>
        <w:rPr>
          <w:rFonts w:hint="eastAsia"/>
          <w:sz w:val="24"/>
        </w:rPr>
        <w:t>的</w:t>
      </w:r>
      <w:r>
        <w:rPr>
          <w:rFonts w:hint="eastAsia"/>
          <w:sz w:val="24"/>
        </w:rPr>
        <w:t>fileserver</w:t>
      </w:r>
      <w:r>
        <w:rPr>
          <w:rFonts w:hint="eastAsia"/>
          <w:sz w:val="24"/>
        </w:rPr>
        <w:t>接口实现。当用户选择文件后，触发文件输入框的</w:t>
      </w:r>
      <w:r>
        <w:rPr>
          <w:rFonts w:hint="eastAsia"/>
          <w:sz w:val="24"/>
        </w:rPr>
        <w:t>change</w:t>
      </w:r>
      <w:r>
        <w:rPr>
          <w:rFonts w:hint="eastAsia"/>
          <w:sz w:val="24"/>
        </w:rPr>
        <w:t>事件句柄。通过</w:t>
      </w:r>
      <w:r>
        <w:rPr>
          <w:rFonts w:hint="eastAsia"/>
          <w:sz w:val="24"/>
        </w:rPr>
        <w:t>HTML5</w:t>
      </w:r>
      <w:r>
        <w:rPr>
          <w:rFonts w:hint="eastAsia"/>
          <w:sz w:val="24"/>
        </w:rPr>
        <w:t>中</w:t>
      </w:r>
      <w:r>
        <w:rPr>
          <w:rFonts w:hint="eastAsia"/>
          <w:sz w:val="24"/>
        </w:rPr>
        <w:t>File API</w:t>
      </w:r>
      <w:r>
        <w:rPr>
          <w:rFonts w:hint="eastAsia"/>
          <w:sz w:val="24"/>
        </w:rPr>
        <w:t>所提供的</w:t>
      </w:r>
      <w:r>
        <w:rPr>
          <w:rFonts w:hint="eastAsia"/>
          <w:sz w:val="24"/>
        </w:rPr>
        <w:t>FileReade</w:t>
      </w:r>
      <w:r>
        <w:rPr>
          <w:rFonts w:hint="eastAsia"/>
          <w:sz w:val="24"/>
        </w:rPr>
        <w:t>接口异步读取文件内容存入浏览器内存中，利用</w:t>
      </w:r>
      <w:r>
        <w:rPr>
          <w:rFonts w:hint="eastAsia"/>
          <w:sz w:val="24"/>
        </w:rPr>
        <w:t>onloadend</w:t>
      </w:r>
      <w:r>
        <w:rPr>
          <w:rFonts w:hint="eastAsia"/>
          <w:sz w:val="24"/>
        </w:rPr>
        <w:t>事件捕获读取文件完成的状态，并在该状态下使用</w:t>
      </w:r>
      <w:r>
        <w:rPr>
          <w:rFonts w:hint="eastAsia"/>
          <w:sz w:val="24"/>
        </w:rPr>
        <w:t>fileserver</w:t>
      </w:r>
      <w:r>
        <w:rPr>
          <w:rFonts w:hint="eastAsia"/>
          <w:sz w:val="24"/>
        </w:rPr>
        <w:t>接口将文件提交到服务器中。加载解析矢量文件时，根据文件后缀名判断文件的类型，动态选取</w:t>
      </w:r>
      <w:r>
        <w:rPr>
          <w:rFonts w:hint="eastAsia"/>
          <w:sz w:val="24"/>
        </w:rPr>
        <w:t>DataSource</w:t>
      </w:r>
      <w:r>
        <w:rPr>
          <w:rFonts w:hint="eastAsia"/>
          <w:sz w:val="24"/>
        </w:rPr>
        <w:t>对象调用</w:t>
      </w:r>
      <w:r>
        <w:rPr>
          <w:rFonts w:hint="eastAsia"/>
          <w:sz w:val="24"/>
        </w:rPr>
        <w:t>loadUrl</w:t>
      </w:r>
      <w:r>
        <w:rPr>
          <w:rFonts w:hint="eastAsia"/>
          <w:sz w:val="24"/>
        </w:rPr>
        <w:t>方法将矢量要素数据请求到前端，并对数据进行解析。</w:t>
      </w:r>
    </w:p>
    <w:p w14:paraId="5F5BBF42" w14:textId="77777777" w:rsidR="00067B30" w:rsidRDefault="0031372E">
      <w:pPr>
        <w:spacing w:line="500" w:lineRule="exact"/>
        <w:ind w:firstLine="420"/>
        <w:rPr>
          <w:sz w:val="24"/>
        </w:rPr>
      </w:pPr>
      <w:r>
        <w:rPr>
          <w:rFonts w:hint="eastAsia"/>
          <w:sz w:val="24"/>
        </w:rPr>
        <w:lastRenderedPageBreak/>
        <w:t>自定义数据源使用到了</w:t>
      </w:r>
      <w:r>
        <w:rPr>
          <w:rFonts w:hint="eastAsia"/>
          <w:sz w:val="24"/>
        </w:rPr>
        <w:t>CodeMirror</w:t>
      </w:r>
      <w:r>
        <w:rPr>
          <w:rFonts w:hint="eastAsia"/>
          <w:sz w:val="24"/>
        </w:rPr>
        <w:t>库，它是支持实时在线语法高亮显示的代码编辑器。添加数据名称并选择数据类型后，在代码编辑窗口输入</w:t>
      </w:r>
      <w:r>
        <w:rPr>
          <w:rFonts w:hint="eastAsia"/>
          <w:sz w:val="24"/>
        </w:rPr>
        <w:t>json</w:t>
      </w:r>
      <w:r>
        <w:rPr>
          <w:rFonts w:hint="eastAsia"/>
          <w:sz w:val="24"/>
        </w:rPr>
        <w:t>格式的矢量数据，窗口会根据输入的内容高亮显示代码。在代码编辑窗口编写完矢量数据后，利用</w:t>
      </w:r>
      <w:r>
        <w:rPr>
          <w:rFonts w:hint="eastAsia"/>
          <w:sz w:val="24"/>
        </w:rPr>
        <w:t>CodeMirror</w:t>
      </w:r>
      <w:r>
        <w:rPr>
          <w:rFonts w:hint="eastAsia"/>
          <w:sz w:val="24"/>
        </w:rPr>
        <w:t>提供的</w:t>
      </w:r>
      <w:r>
        <w:rPr>
          <w:rFonts w:hint="eastAsia"/>
          <w:sz w:val="24"/>
        </w:rPr>
        <w:t>getValue</w:t>
      </w:r>
      <w:r>
        <w:rPr>
          <w:rFonts w:hint="eastAsia"/>
          <w:sz w:val="24"/>
        </w:rPr>
        <w:t>方法得到当前文件的内容，并使用</w:t>
      </w:r>
      <w:r>
        <w:rPr>
          <w:rFonts w:hint="eastAsia"/>
          <w:sz w:val="24"/>
        </w:rPr>
        <w:t>ECNUGIS</w:t>
      </w:r>
      <w:r>
        <w:rPr>
          <w:rFonts w:hint="eastAsia"/>
          <w:sz w:val="24"/>
        </w:rPr>
        <w:t>服务器</w:t>
      </w:r>
      <w:r>
        <w:rPr>
          <w:rFonts w:hint="eastAsia"/>
          <w:sz w:val="24"/>
        </w:rPr>
        <w:t>fileserver</w:t>
      </w:r>
      <w:r>
        <w:rPr>
          <w:rFonts w:hint="eastAsia"/>
          <w:sz w:val="24"/>
        </w:rPr>
        <w:t>接口的</w:t>
      </w:r>
      <w:r>
        <w:rPr>
          <w:rFonts w:hint="eastAsia"/>
          <w:sz w:val="24"/>
        </w:rPr>
        <w:t>putstring</w:t>
      </w:r>
      <w:r>
        <w:rPr>
          <w:rFonts w:hint="eastAsia"/>
          <w:sz w:val="24"/>
        </w:rPr>
        <w:t>方法保存到服务器中。以下是对自定义的</w:t>
      </w:r>
      <w:r>
        <w:rPr>
          <w:rFonts w:hint="eastAsia"/>
          <w:sz w:val="24"/>
        </w:rPr>
        <w:t>CZML</w:t>
      </w:r>
      <w:r>
        <w:rPr>
          <w:rFonts w:hint="eastAsia"/>
          <w:sz w:val="24"/>
        </w:rPr>
        <w:t>格式矢量数据进行三维可视化的效果图，如图</w:t>
      </w:r>
      <w:r>
        <w:rPr>
          <w:rFonts w:hint="eastAsia"/>
          <w:sz w:val="24"/>
        </w:rPr>
        <w:t>6-6</w:t>
      </w:r>
      <w:r>
        <w:rPr>
          <w:rFonts w:hint="eastAsia"/>
          <w:sz w:val="24"/>
        </w:rPr>
        <w:t>。</w:t>
      </w:r>
    </w:p>
    <w:p w14:paraId="5DC52995" w14:textId="77777777" w:rsidR="00067B30" w:rsidRDefault="00067B30">
      <w:pPr>
        <w:spacing w:line="500" w:lineRule="exact"/>
        <w:ind w:firstLine="420"/>
        <w:rPr>
          <w:sz w:val="24"/>
        </w:rPr>
      </w:pPr>
    </w:p>
    <w:p w14:paraId="6FD91477" w14:textId="77777777" w:rsidR="00067B30" w:rsidRDefault="0031372E">
      <w:pPr>
        <w:spacing w:line="500" w:lineRule="exact"/>
        <w:jc w:val="center"/>
        <w:rPr>
          <w:rStyle w:val="Char2"/>
        </w:rPr>
      </w:pPr>
      <w:r>
        <w:rPr>
          <w:rStyle w:val="Char2"/>
          <w:rFonts w:hint="eastAsia"/>
          <w:noProof/>
        </w:rPr>
        <w:drawing>
          <wp:anchor distT="0" distB="0" distL="114300" distR="114300" simplePos="0" relativeHeight="251693056" behindDoc="0" locked="0" layoutInCell="1" allowOverlap="1" wp14:anchorId="6D0FF86C" wp14:editId="18BA3C80">
            <wp:simplePos x="0" y="0"/>
            <wp:positionH relativeFrom="column">
              <wp:posOffset>5080</wp:posOffset>
            </wp:positionH>
            <wp:positionV relativeFrom="paragraph">
              <wp:posOffset>31750</wp:posOffset>
            </wp:positionV>
            <wp:extent cx="5207635" cy="2815590"/>
            <wp:effectExtent l="0" t="0" r="12065" b="3810"/>
            <wp:wrapTopAndBottom/>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75" cstate="print"/>
                    <a:stretch>
                      <a:fillRect/>
                    </a:stretch>
                  </pic:blipFill>
                  <pic:spPr>
                    <a:xfrm>
                      <a:off x="0" y="0"/>
                      <a:ext cx="5207635" cy="2815590"/>
                    </a:xfrm>
                    <a:prstGeom prst="rect">
                      <a:avLst/>
                    </a:prstGeom>
                    <a:noFill/>
                    <a:ln w="9525">
                      <a:noFill/>
                    </a:ln>
                  </pic:spPr>
                </pic:pic>
              </a:graphicData>
            </a:graphic>
          </wp:anchor>
        </w:drawing>
      </w:r>
      <w:bookmarkStart w:id="332" w:name="_Toc24761"/>
      <w:r>
        <w:rPr>
          <w:rStyle w:val="Char2"/>
          <w:rFonts w:hint="eastAsia"/>
        </w:rPr>
        <w:t>图</w:t>
      </w:r>
      <w:r>
        <w:rPr>
          <w:rStyle w:val="Char2"/>
          <w:rFonts w:hint="eastAsia"/>
        </w:rPr>
        <w:t xml:space="preserve">6-6 </w:t>
      </w:r>
      <w:r>
        <w:rPr>
          <w:rStyle w:val="Char2"/>
          <w:rFonts w:hint="eastAsia"/>
        </w:rPr>
        <w:t>使用</w:t>
      </w:r>
      <w:r>
        <w:rPr>
          <w:rStyle w:val="Char2"/>
          <w:rFonts w:hint="eastAsia"/>
        </w:rPr>
        <w:t>CZML</w:t>
      </w:r>
      <w:r>
        <w:rPr>
          <w:rStyle w:val="Char2"/>
          <w:rFonts w:hint="eastAsia"/>
        </w:rPr>
        <w:t>描述卫星运行</w:t>
      </w:r>
      <w:bookmarkEnd w:id="332"/>
    </w:p>
    <w:p w14:paraId="75F3032D" w14:textId="77777777" w:rsidR="00067B30" w:rsidRDefault="0031372E">
      <w:pPr>
        <w:pStyle w:val="3"/>
        <w:spacing w:before="312" w:after="156"/>
      </w:pPr>
      <w:r>
        <w:rPr>
          <w:rFonts w:hint="eastAsia"/>
        </w:rPr>
        <w:t xml:space="preserve"> </w:t>
      </w:r>
      <w:bookmarkStart w:id="333" w:name="_Toc27806"/>
      <w:r>
        <w:rPr>
          <w:rFonts w:hint="eastAsia"/>
        </w:rPr>
        <w:t>地形数据可视化</w:t>
      </w:r>
      <w:bookmarkEnd w:id="333"/>
    </w:p>
    <w:p w14:paraId="06CDCF8F" w14:textId="77777777" w:rsidR="00067B30" w:rsidRDefault="0031372E">
      <w:pPr>
        <w:spacing w:line="500" w:lineRule="exact"/>
        <w:ind w:firstLine="420"/>
        <w:rPr>
          <w:sz w:val="24"/>
        </w:rPr>
      </w:pPr>
      <w:r>
        <w:rPr>
          <w:rFonts w:hint="eastAsia"/>
          <w:sz w:val="24"/>
        </w:rPr>
        <w:t>该平台支持各种标准地形格式，如支持全球范围内的高分辨率</w:t>
      </w:r>
      <w:r>
        <w:rPr>
          <w:rFonts w:hint="eastAsia"/>
          <w:sz w:val="24"/>
        </w:rPr>
        <w:t>STK World Terrain</w:t>
      </w:r>
      <w:r>
        <w:rPr>
          <w:rFonts w:hint="eastAsia"/>
          <w:sz w:val="24"/>
        </w:rPr>
        <w:t>地形和</w:t>
      </w:r>
      <w:hyperlink r:id="rId76" w:history="1">
        <w:r>
          <w:rPr>
            <w:sz w:val="24"/>
          </w:rPr>
          <w:t>PAMap Terrain</w:t>
        </w:r>
      </w:hyperlink>
      <w:r>
        <w:rPr>
          <w:rFonts w:hint="eastAsia"/>
          <w:sz w:val="24"/>
        </w:rPr>
        <w:t>地形等</w:t>
      </w:r>
      <w:r>
        <w:rPr>
          <w:rFonts w:hint="eastAsia"/>
          <w:sz w:val="24"/>
          <w:vertAlign w:val="superscript"/>
        </w:rPr>
        <w:fldChar w:fldCharType="begin"/>
      </w:r>
      <w:r>
        <w:rPr>
          <w:rFonts w:hint="eastAsia"/>
          <w:sz w:val="24"/>
          <w:vertAlign w:val="superscript"/>
        </w:rPr>
        <w:instrText xml:space="preserve"> REF _Ref815 \r \h </w:instrText>
      </w:r>
      <w:r>
        <w:rPr>
          <w:rFonts w:hint="eastAsia"/>
          <w:sz w:val="24"/>
          <w:vertAlign w:val="superscript"/>
        </w:rPr>
      </w:r>
      <w:r>
        <w:rPr>
          <w:rFonts w:hint="eastAsia"/>
          <w:sz w:val="24"/>
          <w:vertAlign w:val="superscript"/>
        </w:rPr>
        <w:fldChar w:fldCharType="separate"/>
      </w:r>
      <w:r>
        <w:rPr>
          <w:rFonts w:hint="eastAsia"/>
          <w:sz w:val="24"/>
          <w:vertAlign w:val="superscript"/>
        </w:rPr>
        <w:t>[65]</w:t>
      </w:r>
      <w:r>
        <w:rPr>
          <w:rFonts w:hint="eastAsia"/>
          <w:sz w:val="24"/>
          <w:vertAlign w:val="superscript"/>
        </w:rPr>
        <w:fldChar w:fldCharType="end"/>
      </w:r>
      <w:r>
        <w:rPr>
          <w:rFonts w:hint="eastAsia"/>
          <w:sz w:val="24"/>
        </w:rPr>
        <w:t>。对数据进行处理后生成</w:t>
      </w:r>
      <w:r>
        <w:rPr>
          <w:rFonts w:hint="eastAsia"/>
          <w:sz w:val="24"/>
        </w:rPr>
        <w:t>terrain</w:t>
      </w:r>
      <w:r>
        <w:rPr>
          <w:rFonts w:hint="eastAsia"/>
          <w:sz w:val="24"/>
        </w:rPr>
        <w:t>格式的地形数据，平台中提供了几种已经发布了的地形数据，并对这些数据实现可视化，可视化的效果如下图（图</w:t>
      </w:r>
      <w:r>
        <w:rPr>
          <w:rFonts w:hint="eastAsia"/>
          <w:sz w:val="24"/>
        </w:rPr>
        <w:t>6-7</w:t>
      </w:r>
      <w:r>
        <w:rPr>
          <w:rFonts w:hint="eastAsia"/>
          <w:sz w:val="24"/>
        </w:rPr>
        <w:t>）所示。</w:t>
      </w:r>
    </w:p>
    <w:p w14:paraId="20A05E51" w14:textId="77777777" w:rsidR="00067B30" w:rsidRDefault="0031372E">
      <w:r>
        <w:rPr>
          <w:noProof/>
        </w:rPr>
        <w:lastRenderedPageBreak/>
        <w:drawing>
          <wp:inline distT="0" distB="0" distL="114300" distR="114300" wp14:anchorId="3BAFB851" wp14:editId="5F3ECFA5">
            <wp:extent cx="1566545" cy="2282190"/>
            <wp:effectExtent l="0" t="0" r="14605" b="3810"/>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77"/>
                    <a:stretch>
                      <a:fillRect/>
                    </a:stretch>
                  </pic:blipFill>
                  <pic:spPr>
                    <a:xfrm>
                      <a:off x="0" y="0"/>
                      <a:ext cx="1566545" cy="228219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07B0CD14" wp14:editId="24B82D77">
            <wp:extent cx="3503930" cy="2262505"/>
            <wp:effectExtent l="0" t="0" r="1270" b="444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8" cstate="print"/>
                    <a:stretch>
                      <a:fillRect/>
                    </a:stretch>
                  </pic:blipFill>
                  <pic:spPr>
                    <a:xfrm>
                      <a:off x="0" y="0"/>
                      <a:ext cx="3503930" cy="2262505"/>
                    </a:xfrm>
                    <a:prstGeom prst="rect">
                      <a:avLst/>
                    </a:prstGeom>
                    <a:noFill/>
                    <a:ln w="9525">
                      <a:noFill/>
                    </a:ln>
                  </pic:spPr>
                </pic:pic>
              </a:graphicData>
            </a:graphic>
          </wp:inline>
        </w:drawing>
      </w:r>
    </w:p>
    <w:p w14:paraId="434F1A33" w14:textId="77777777" w:rsidR="00067B30" w:rsidRDefault="0031372E">
      <w:pPr>
        <w:spacing w:line="500" w:lineRule="exact"/>
        <w:jc w:val="center"/>
        <w:rPr>
          <w:rStyle w:val="Char2"/>
        </w:rPr>
      </w:pPr>
      <w:bookmarkStart w:id="334" w:name="_Toc9659"/>
      <w:r>
        <w:rPr>
          <w:rStyle w:val="Char2"/>
          <w:rFonts w:hint="eastAsia"/>
        </w:rPr>
        <w:t>图</w:t>
      </w:r>
      <w:r>
        <w:rPr>
          <w:rStyle w:val="Char2"/>
          <w:rFonts w:hint="eastAsia"/>
        </w:rPr>
        <w:t xml:space="preserve">6-7 </w:t>
      </w:r>
      <w:r>
        <w:rPr>
          <w:rStyle w:val="Char2"/>
          <w:rFonts w:hint="eastAsia"/>
        </w:rPr>
        <w:t>地形数据可视化</w:t>
      </w:r>
    </w:p>
    <w:bookmarkEnd w:id="334"/>
    <w:p w14:paraId="4CACE906" w14:textId="77777777" w:rsidR="00067B30" w:rsidRDefault="0031372E">
      <w:pPr>
        <w:spacing w:line="500" w:lineRule="exact"/>
        <w:ind w:firstLine="420"/>
        <w:rPr>
          <w:rStyle w:val="Char2"/>
        </w:rPr>
      </w:pPr>
      <w:r>
        <w:rPr>
          <w:rFonts w:hint="eastAsia"/>
          <w:sz w:val="24"/>
        </w:rPr>
        <w:t>平台中还提供了在线加载远程服务器地形数据的功能。只需要在添加地形模块中输入已经发布的地形的</w:t>
      </w:r>
      <w:r>
        <w:rPr>
          <w:rFonts w:hint="eastAsia"/>
          <w:sz w:val="24"/>
        </w:rPr>
        <w:t>URL</w:t>
      </w:r>
      <w:r>
        <w:rPr>
          <w:rFonts w:hint="eastAsia"/>
          <w:sz w:val="24"/>
        </w:rPr>
        <w:t>地址，以及在地形列表中将要显示的名称，点击“提交”按钮，即可实现地形数据加载和三维可视化。</w:t>
      </w:r>
    </w:p>
    <w:p w14:paraId="2074647F" w14:textId="77777777" w:rsidR="00067B30" w:rsidRDefault="0031372E">
      <w:pPr>
        <w:pStyle w:val="2"/>
        <w:spacing w:before="312" w:after="156"/>
      </w:pPr>
      <w:r>
        <w:rPr>
          <w:rFonts w:hint="eastAsia"/>
        </w:rPr>
        <w:t xml:space="preserve"> </w:t>
      </w:r>
      <w:bookmarkStart w:id="335" w:name="_Toc21679"/>
      <w:r>
        <w:rPr>
          <w:rFonts w:hint="eastAsia"/>
        </w:rPr>
        <w:t>场景设置及球体运动</w:t>
      </w:r>
      <w:bookmarkEnd w:id="335"/>
    </w:p>
    <w:p w14:paraId="2C402365" w14:textId="77777777" w:rsidR="00067B30" w:rsidRDefault="0031372E">
      <w:pPr>
        <w:spacing w:line="500" w:lineRule="exact"/>
        <w:ind w:firstLine="420"/>
        <w:rPr>
          <w:sz w:val="24"/>
        </w:rPr>
      </w:pPr>
      <w:r>
        <w:rPr>
          <w:rFonts w:hint="eastAsia"/>
          <w:sz w:val="24"/>
        </w:rPr>
        <w:t>该模块的具体功能包括控制球体光照、地球运动、控制大气层显示、加载网格图层以及雾状效果显示等。</w:t>
      </w:r>
    </w:p>
    <w:p w14:paraId="339AA991" w14:textId="77777777" w:rsidR="00067B30" w:rsidRDefault="0031372E">
      <w:pPr>
        <w:spacing w:line="500" w:lineRule="exact"/>
        <w:ind w:firstLine="420"/>
        <w:rPr>
          <w:sz w:val="24"/>
        </w:rPr>
      </w:pPr>
      <w:r>
        <w:rPr>
          <w:rFonts w:hint="eastAsia"/>
          <w:sz w:val="24"/>
        </w:rPr>
        <w:t>图</w:t>
      </w:r>
      <w:r>
        <w:rPr>
          <w:rFonts w:hint="eastAsia"/>
          <w:sz w:val="24"/>
        </w:rPr>
        <w:t>6-8</w:t>
      </w:r>
      <w:r>
        <w:rPr>
          <w:rFonts w:hint="eastAsia"/>
          <w:sz w:val="24"/>
        </w:rPr>
        <w:t>显示在三维地球中添加网格图层的效果图，图</w:t>
      </w:r>
      <w:r>
        <w:rPr>
          <w:rFonts w:hint="eastAsia"/>
          <w:sz w:val="24"/>
        </w:rPr>
        <w:t>6-9</w:t>
      </w:r>
      <w:r>
        <w:rPr>
          <w:rFonts w:hint="eastAsia"/>
          <w:sz w:val="24"/>
        </w:rPr>
        <w:t>展示了平台中对三维球体坐标的拾取功能，随着鼠标的移动坐标值也跟随变化。</w:t>
      </w:r>
    </w:p>
    <w:p w14:paraId="4F67EB47" w14:textId="77777777" w:rsidR="00067B30" w:rsidRDefault="00067B30">
      <w:pPr>
        <w:spacing w:line="500" w:lineRule="exact"/>
        <w:ind w:firstLine="420"/>
        <w:rPr>
          <w:sz w:val="24"/>
        </w:rPr>
      </w:pPr>
    </w:p>
    <w:p w14:paraId="60B9E732" w14:textId="77777777" w:rsidR="00067B30" w:rsidRDefault="0031372E">
      <w:pPr>
        <w:spacing w:afterLines="50" w:after="156" w:line="500" w:lineRule="exact"/>
        <w:jc w:val="center"/>
        <w:rPr>
          <w:rStyle w:val="Char2"/>
        </w:rPr>
      </w:pPr>
      <w:r>
        <w:rPr>
          <w:noProof/>
        </w:rPr>
        <w:drawing>
          <wp:anchor distT="0" distB="0" distL="114300" distR="114300" simplePos="0" relativeHeight="251694080" behindDoc="0" locked="0" layoutInCell="1" allowOverlap="1" wp14:anchorId="48B506B8" wp14:editId="63CFAE89">
            <wp:simplePos x="0" y="0"/>
            <wp:positionH relativeFrom="column">
              <wp:posOffset>-122555</wp:posOffset>
            </wp:positionH>
            <wp:positionV relativeFrom="paragraph">
              <wp:posOffset>65405</wp:posOffset>
            </wp:positionV>
            <wp:extent cx="2802890" cy="1877695"/>
            <wp:effectExtent l="0" t="0" r="16510" b="8255"/>
            <wp:wrapTopAndBottom/>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9" cstate="print"/>
                    <a:stretch>
                      <a:fillRect/>
                    </a:stretch>
                  </pic:blipFill>
                  <pic:spPr>
                    <a:xfrm>
                      <a:off x="0" y="0"/>
                      <a:ext cx="2802890" cy="1877695"/>
                    </a:xfrm>
                    <a:prstGeom prst="rect">
                      <a:avLst/>
                    </a:prstGeom>
                    <a:noFill/>
                    <a:ln w="9525">
                      <a:noFill/>
                    </a:ln>
                  </pic:spPr>
                </pic:pic>
              </a:graphicData>
            </a:graphic>
          </wp:anchor>
        </w:drawing>
      </w:r>
      <w:r>
        <w:rPr>
          <w:rStyle w:val="Char2"/>
          <w:rFonts w:hint="eastAsia"/>
          <w:noProof/>
        </w:rPr>
        <w:drawing>
          <wp:anchor distT="0" distB="0" distL="114300" distR="114300" simplePos="0" relativeHeight="251695104" behindDoc="0" locked="0" layoutInCell="1" allowOverlap="1" wp14:anchorId="3167BAFA" wp14:editId="737CD04D">
            <wp:simplePos x="0" y="0"/>
            <wp:positionH relativeFrom="column">
              <wp:posOffset>2753995</wp:posOffset>
            </wp:positionH>
            <wp:positionV relativeFrom="paragraph">
              <wp:posOffset>76835</wp:posOffset>
            </wp:positionV>
            <wp:extent cx="2744470" cy="1868170"/>
            <wp:effectExtent l="0" t="0" r="17780" b="1778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0" cstate="print"/>
                    <a:stretch>
                      <a:fillRect/>
                    </a:stretch>
                  </pic:blipFill>
                  <pic:spPr>
                    <a:xfrm>
                      <a:off x="0" y="0"/>
                      <a:ext cx="2744470" cy="1868170"/>
                    </a:xfrm>
                    <a:prstGeom prst="rect">
                      <a:avLst/>
                    </a:prstGeom>
                    <a:noFill/>
                    <a:ln w="9525">
                      <a:noFill/>
                    </a:ln>
                  </pic:spPr>
                </pic:pic>
              </a:graphicData>
            </a:graphic>
          </wp:anchor>
        </w:drawing>
      </w:r>
      <w:bookmarkStart w:id="336" w:name="_Toc10722"/>
      <w:r>
        <w:rPr>
          <w:rStyle w:val="Char2"/>
          <w:rFonts w:hint="eastAsia"/>
        </w:rPr>
        <w:t>图</w:t>
      </w:r>
      <w:r>
        <w:rPr>
          <w:rStyle w:val="Char2"/>
          <w:rFonts w:hint="eastAsia"/>
        </w:rPr>
        <w:t xml:space="preserve">6-8 </w:t>
      </w:r>
      <w:r>
        <w:rPr>
          <w:rStyle w:val="Char2"/>
          <w:rFonts w:hint="eastAsia"/>
        </w:rPr>
        <w:t>添加网格图层</w:t>
      </w:r>
      <w:r>
        <w:rPr>
          <w:rStyle w:val="Char2"/>
          <w:rFonts w:hint="eastAsia"/>
        </w:rPr>
        <w:t xml:space="preserve">                         </w:t>
      </w:r>
      <w:r>
        <w:rPr>
          <w:rStyle w:val="Char2"/>
          <w:rFonts w:hint="eastAsia"/>
        </w:rPr>
        <w:t>图</w:t>
      </w:r>
      <w:r>
        <w:rPr>
          <w:rStyle w:val="Char2"/>
          <w:rFonts w:hint="eastAsia"/>
        </w:rPr>
        <w:t xml:space="preserve">6-9 </w:t>
      </w:r>
      <w:r>
        <w:rPr>
          <w:rStyle w:val="Char2"/>
          <w:rFonts w:hint="eastAsia"/>
        </w:rPr>
        <w:t>坐标拾取</w:t>
      </w:r>
    </w:p>
    <w:bookmarkEnd w:id="336"/>
    <w:p w14:paraId="56E7524A" w14:textId="77777777" w:rsidR="00067B30" w:rsidRDefault="0031372E">
      <w:pPr>
        <w:spacing w:line="500" w:lineRule="exact"/>
        <w:ind w:firstLine="420"/>
        <w:rPr>
          <w:sz w:val="24"/>
        </w:rPr>
      </w:pPr>
      <w:r>
        <w:rPr>
          <w:rFonts w:hint="eastAsia"/>
          <w:sz w:val="24"/>
        </w:rPr>
        <w:t>用户可以通过控制地球体的光照以及运动状态，对不同时间段地球的状态、</w:t>
      </w:r>
      <w:r>
        <w:rPr>
          <w:rFonts w:hint="eastAsia"/>
          <w:sz w:val="24"/>
        </w:rPr>
        <w:lastRenderedPageBreak/>
        <w:t>太阳直射点及地球自转运动有大致的了解。光照即为地球的晨昏线，鼠标拖拽地球可以看到随着太阳直射点的变化晨昏线的移动，此功能也可以很好地应用在地理辅助教学中，便于学生理解太阳直射点、地球与太阳位置、根据晨昏线计算当地时间等知识点。</w:t>
      </w:r>
    </w:p>
    <w:p w14:paraId="034CB4A8" w14:textId="77777777" w:rsidR="00067B30" w:rsidRDefault="0031372E">
      <w:pPr>
        <w:spacing w:line="500" w:lineRule="exact"/>
        <w:ind w:firstLine="420"/>
        <w:rPr>
          <w:sz w:val="24"/>
        </w:rPr>
      </w:pPr>
      <w:r>
        <w:rPr>
          <w:rFonts w:hint="eastAsia"/>
          <w:sz w:val="24"/>
        </w:rPr>
        <w:t>球体光照的实现，是利用</w:t>
      </w:r>
      <w:r>
        <w:rPr>
          <w:rFonts w:hint="eastAsia"/>
          <w:sz w:val="24"/>
        </w:rPr>
        <w:t>Cesium</w:t>
      </w:r>
      <w:r>
        <w:rPr>
          <w:rFonts w:hint="eastAsia"/>
          <w:sz w:val="24"/>
        </w:rPr>
        <w:t>提供的接口，改变</w:t>
      </w:r>
      <w:r>
        <w:rPr>
          <w:rFonts w:hint="eastAsia"/>
          <w:sz w:val="24"/>
        </w:rPr>
        <w:t>viewer.scene.globe</w:t>
      </w:r>
      <w:r>
        <w:rPr>
          <w:rFonts w:hint="eastAsia"/>
          <w:sz w:val="24"/>
        </w:rPr>
        <w:t>对象</w:t>
      </w:r>
      <w:r>
        <w:rPr>
          <w:sz w:val="24"/>
        </w:rPr>
        <w:t>的</w:t>
      </w:r>
      <w:r>
        <w:rPr>
          <w:rFonts w:hint="eastAsia"/>
          <w:sz w:val="24"/>
        </w:rPr>
        <w:t>enableLinghting</w:t>
      </w:r>
      <w:r>
        <w:rPr>
          <w:rFonts w:hint="eastAsia"/>
          <w:sz w:val="24"/>
        </w:rPr>
        <w:t>属性</w:t>
      </w:r>
      <w:r>
        <w:rPr>
          <w:sz w:val="24"/>
        </w:rPr>
        <w:t>进行控制</w:t>
      </w:r>
      <w:r>
        <w:rPr>
          <w:rFonts w:hint="eastAsia"/>
          <w:sz w:val="24"/>
        </w:rPr>
        <w:t>。地球运动通过控制相机的状态改变场景的内容，利用</w:t>
      </w:r>
      <w:r>
        <w:rPr>
          <w:rFonts w:hint="eastAsia"/>
          <w:sz w:val="24"/>
        </w:rPr>
        <w:t>Camera</w:t>
      </w:r>
      <w:r>
        <w:rPr>
          <w:rFonts w:hint="eastAsia"/>
          <w:sz w:val="24"/>
        </w:rPr>
        <w:t>类的</w:t>
      </w:r>
      <w:r>
        <w:rPr>
          <w:rFonts w:hint="eastAsia"/>
          <w:sz w:val="24"/>
        </w:rPr>
        <w:t>lookAtTransform</w:t>
      </w:r>
      <w:r>
        <w:rPr>
          <w:rFonts w:hint="eastAsia"/>
          <w:sz w:val="24"/>
        </w:rPr>
        <w:t>方法，通过设置目标和变换矩阵改变摄像机的位置和方向。另外还通过设置</w:t>
      </w:r>
      <w:r>
        <w:rPr>
          <w:rFonts w:hint="eastAsia"/>
          <w:sz w:val="24"/>
        </w:rPr>
        <w:t>viewer.clock.multiplier</w:t>
      </w:r>
      <w:r>
        <w:rPr>
          <w:rFonts w:hint="eastAsia"/>
          <w:sz w:val="24"/>
        </w:rPr>
        <w:t>的值控制球体的运动速度，最后将它们封装到一个函数中作为场景预渲染添加监听事件的处理函数。具体的代码实现如下所示：</w:t>
      </w:r>
    </w:p>
    <w:p w14:paraId="30BB475B" w14:textId="77777777" w:rsidR="00067B30" w:rsidRDefault="0031372E">
      <w:pPr>
        <w:spacing w:line="500" w:lineRule="exact"/>
        <w:ind w:firstLine="420"/>
        <w:rPr>
          <w:sz w:val="24"/>
        </w:rPr>
      </w:pPr>
      <w:r>
        <w:rPr>
          <w:rFonts w:hint="eastAsia"/>
          <w:sz w:val="24"/>
        </w:rPr>
        <w:t>viewer.scene.preRender.addEventListener(icrf);</w:t>
      </w:r>
    </w:p>
    <w:p w14:paraId="1BAD3BFD" w14:textId="77777777" w:rsidR="00067B30" w:rsidRDefault="0031372E">
      <w:pPr>
        <w:spacing w:line="500" w:lineRule="exact"/>
        <w:ind w:firstLine="420"/>
        <w:rPr>
          <w:sz w:val="24"/>
        </w:rPr>
      </w:pPr>
      <w:r>
        <w:rPr>
          <w:rFonts w:hint="eastAsia"/>
          <w:sz w:val="24"/>
        </w:rPr>
        <w:t>function icrf(scene, time) {</w:t>
      </w:r>
    </w:p>
    <w:p w14:paraId="5FE31FCA" w14:textId="77777777" w:rsidR="00067B30" w:rsidRDefault="0031372E">
      <w:pPr>
        <w:spacing w:line="500" w:lineRule="exact"/>
        <w:ind w:firstLine="420"/>
        <w:rPr>
          <w:sz w:val="24"/>
        </w:rPr>
      </w:pPr>
      <w:r>
        <w:rPr>
          <w:rFonts w:hint="eastAsia"/>
          <w:sz w:val="24"/>
        </w:rPr>
        <w:t xml:space="preserve">    if (scene.mode !== Cesium.SceneMode.SCENE3D) {</w:t>
      </w:r>
    </w:p>
    <w:p w14:paraId="27478225" w14:textId="77777777" w:rsidR="00067B30" w:rsidRDefault="0031372E">
      <w:pPr>
        <w:spacing w:line="500" w:lineRule="exact"/>
        <w:ind w:firstLine="420"/>
        <w:rPr>
          <w:sz w:val="24"/>
        </w:rPr>
      </w:pPr>
      <w:r>
        <w:rPr>
          <w:rFonts w:hint="eastAsia"/>
          <w:sz w:val="24"/>
        </w:rPr>
        <w:t xml:space="preserve">        return;</w:t>
      </w:r>
    </w:p>
    <w:p w14:paraId="7D587F48" w14:textId="77777777" w:rsidR="00067B30" w:rsidRDefault="0031372E">
      <w:pPr>
        <w:spacing w:line="500" w:lineRule="exact"/>
        <w:ind w:firstLine="420"/>
        <w:rPr>
          <w:sz w:val="24"/>
        </w:rPr>
      </w:pPr>
      <w:r>
        <w:rPr>
          <w:rFonts w:hint="eastAsia"/>
          <w:sz w:val="24"/>
        </w:rPr>
        <w:t xml:space="preserve">    }</w:t>
      </w:r>
    </w:p>
    <w:p w14:paraId="4717F60D" w14:textId="77777777" w:rsidR="00067B30" w:rsidRDefault="0031372E">
      <w:pPr>
        <w:spacing w:line="500" w:lineRule="exact"/>
        <w:ind w:firstLine="420"/>
        <w:rPr>
          <w:sz w:val="24"/>
        </w:rPr>
      </w:pPr>
      <w:r>
        <w:rPr>
          <w:rFonts w:hint="eastAsia"/>
          <w:sz w:val="24"/>
        </w:rPr>
        <w:t xml:space="preserve">    var icrfToFixed = Cesium.Transforms.computeIcrfToFixedMatrix(time);</w:t>
      </w:r>
    </w:p>
    <w:p w14:paraId="7D47252A" w14:textId="77777777" w:rsidR="00067B30" w:rsidRDefault="0031372E">
      <w:pPr>
        <w:spacing w:line="500" w:lineRule="exact"/>
        <w:ind w:firstLine="420"/>
        <w:rPr>
          <w:sz w:val="24"/>
        </w:rPr>
      </w:pPr>
      <w:r>
        <w:rPr>
          <w:rFonts w:hint="eastAsia"/>
          <w:sz w:val="24"/>
        </w:rPr>
        <w:t xml:space="preserve">    if (Cesium.defined(icrfToFixed)) {</w:t>
      </w:r>
    </w:p>
    <w:p w14:paraId="2D69B14C" w14:textId="77777777" w:rsidR="00067B30" w:rsidRDefault="0031372E">
      <w:pPr>
        <w:spacing w:line="500" w:lineRule="exact"/>
        <w:ind w:firstLine="420"/>
        <w:rPr>
          <w:sz w:val="24"/>
        </w:rPr>
      </w:pPr>
      <w:r>
        <w:rPr>
          <w:rFonts w:hint="eastAsia"/>
          <w:sz w:val="24"/>
        </w:rPr>
        <w:t xml:space="preserve">        var camera = viewer.camera;</w:t>
      </w:r>
    </w:p>
    <w:p w14:paraId="4AC37FF5" w14:textId="77777777" w:rsidR="00067B30" w:rsidRDefault="0031372E">
      <w:pPr>
        <w:spacing w:line="500" w:lineRule="exact"/>
        <w:ind w:firstLine="420"/>
        <w:rPr>
          <w:sz w:val="24"/>
        </w:rPr>
      </w:pPr>
      <w:r>
        <w:rPr>
          <w:rFonts w:hint="eastAsia"/>
          <w:sz w:val="24"/>
        </w:rPr>
        <w:t xml:space="preserve">        var offset = Cesium.Cartesian3.clone(camera.position);</w:t>
      </w:r>
    </w:p>
    <w:p w14:paraId="4910C18E" w14:textId="77777777" w:rsidR="00067B30" w:rsidRDefault="0031372E">
      <w:pPr>
        <w:spacing w:line="500" w:lineRule="exact"/>
        <w:ind w:firstLine="420"/>
        <w:rPr>
          <w:sz w:val="24"/>
        </w:rPr>
      </w:pPr>
      <w:r>
        <w:rPr>
          <w:rFonts w:hint="eastAsia"/>
          <w:sz w:val="24"/>
        </w:rPr>
        <w:t xml:space="preserve">        var transform = Cesium.Matrix4.fromRotationTranslation(icrfToFixed);</w:t>
      </w:r>
    </w:p>
    <w:p w14:paraId="22DE3F7A" w14:textId="77777777" w:rsidR="00067B30" w:rsidRDefault="0031372E">
      <w:pPr>
        <w:spacing w:line="500" w:lineRule="exact"/>
        <w:ind w:firstLine="420"/>
        <w:rPr>
          <w:sz w:val="24"/>
        </w:rPr>
      </w:pPr>
      <w:r>
        <w:rPr>
          <w:rFonts w:hint="eastAsia"/>
          <w:sz w:val="24"/>
        </w:rPr>
        <w:t xml:space="preserve">        camera.lookAtTransform(transform, offset);</w:t>
      </w:r>
    </w:p>
    <w:p w14:paraId="4335EB76" w14:textId="77777777" w:rsidR="00067B30" w:rsidRDefault="0031372E">
      <w:pPr>
        <w:spacing w:line="500" w:lineRule="exact"/>
        <w:ind w:firstLine="420"/>
        <w:rPr>
          <w:sz w:val="24"/>
        </w:rPr>
      </w:pPr>
      <w:r>
        <w:rPr>
          <w:rFonts w:hint="eastAsia"/>
          <w:sz w:val="24"/>
        </w:rPr>
        <w:t xml:space="preserve"> </w:t>
      </w:r>
      <w:r>
        <w:rPr>
          <w:rFonts w:hint="eastAsia"/>
          <w:sz w:val="24"/>
        </w:rPr>
        <w:tab/>
      </w:r>
      <w:r>
        <w:rPr>
          <w:rFonts w:hint="eastAsia"/>
          <w:sz w:val="24"/>
        </w:rPr>
        <w:tab/>
        <w:t xml:space="preserve"> viewer.clock.multiplier = 3 * 60 * 60; </w:t>
      </w:r>
    </w:p>
    <w:p w14:paraId="0696D3EE" w14:textId="77777777" w:rsidR="00067B30" w:rsidRDefault="0031372E">
      <w:pPr>
        <w:spacing w:line="500" w:lineRule="exact"/>
        <w:ind w:firstLine="420"/>
        <w:rPr>
          <w:sz w:val="24"/>
        </w:rPr>
      </w:pPr>
      <w:r>
        <w:rPr>
          <w:rFonts w:hint="eastAsia"/>
          <w:sz w:val="24"/>
        </w:rPr>
        <w:t xml:space="preserve">    }</w:t>
      </w:r>
    </w:p>
    <w:p w14:paraId="634CFE91" w14:textId="77777777" w:rsidR="00067B30" w:rsidRDefault="0031372E">
      <w:pPr>
        <w:spacing w:line="500" w:lineRule="exact"/>
        <w:ind w:firstLine="420"/>
        <w:rPr>
          <w:sz w:val="24"/>
        </w:rPr>
      </w:pPr>
      <w:r>
        <w:rPr>
          <w:rFonts w:hint="eastAsia"/>
          <w:sz w:val="24"/>
        </w:rPr>
        <w:t>}</w:t>
      </w:r>
    </w:p>
    <w:p w14:paraId="1BCEE7DB" w14:textId="77777777" w:rsidR="00067B30" w:rsidRDefault="0031372E">
      <w:pPr>
        <w:spacing w:line="500" w:lineRule="exact"/>
        <w:ind w:firstLine="420"/>
        <w:rPr>
          <w:sz w:val="24"/>
        </w:rPr>
      </w:pPr>
      <w:r>
        <w:rPr>
          <w:rFonts w:hint="eastAsia"/>
          <w:sz w:val="24"/>
        </w:rPr>
        <w:t>该模块还支持添加雾面效果，在查看地形时添加该效果能够更加真实地还原场景，使用户产生身临其境之感。如图</w:t>
      </w:r>
      <w:r>
        <w:rPr>
          <w:rFonts w:hint="eastAsia"/>
          <w:sz w:val="24"/>
        </w:rPr>
        <w:t>6-10</w:t>
      </w:r>
      <w:r>
        <w:rPr>
          <w:rFonts w:hint="eastAsia"/>
          <w:sz w:val="24"/>
        </w:rPr>
        <w:t>，将在地形数据中添加雾面效果与关闭雾面效果进行对比。雾面效果利用</w:t>
      </w:r>
      <w:r>
        <w:rPr>
          <w:rFonts w:hint="eastAsia"/>
          <w:sz w:val="24"/>
        </w:rPr>
        <w:t>Scene</w:t>
      </w:r>
      <w:r>
        <w:rPr>
          <w:rFonts w:hint="eastAsia"/>
          <w:sz w:val="24"/>
        </w:rPr>
        <w:t>类实现，通过改变该类中</w:t>
      </w:r>
      <w:r>
        <w:rPr>
          <w:rFonts w:hint="eastAsia"/>
          <w:sz w:val="24"/>
        </w:rPr>
        <w:t>fog</w:t>
      </w:r>
      <w:r>
        <w:rPr>
          <w:rFonts w:hint="eastAsia"/>
          <w:sz w:val="24"/>
        </w:rPr>
        <w:t>对象的</w:t>
      </w:r>
      <w:r>
        <w:rPr>
          <w:rFonts w:hint="eastAsia"/>
          <w:sz w:val="24"/>
        </w:rPr>
        <w:lastRenderedPageBreak/>
        <w:t>enableed</w:t>
      </w:r>
      <w:r>
        <w:rPr>
          <w:rFonts w:hint="eastAsia"/>
          <w:sz w:val="24"/>
        </w:rPr>
        <w:t>属性控制效果的显示与关闭。</w:t>
      </w:r>
    </w:p>
    <w:p w14:paraId="6BA1749A" w14:textId="77777777" w:rsidR="00067B30" w:rsidRDefault="00067B30">
      <w:pPr>
        <w:spacing w:line="500" w:lineRule="exact"/>
        <w:ind w:firstLine="420"/>
        <w:rPr>
          <w:sz w:val="24"/>
        </w:rPr>
      </w:pPr>
    </w:p>
    <w:p w14:paraId="2C03330E" w14:textId="77777777" w:rsidR="00067B30" w:rsidRDefault="0031372E">
      <w:pPr>
        <w:jc w:val="left"/>
        <w:rPr>
          <w:rFonts w:ascii="宋体" w:hAnsi="宋体"/>
          <w:color w:val="000000"/>
          <w:sz w:val="23"/>
        </w:rPr>
      </w:pPr>
      <w:r>
        <w:rPr>
          <w:noProof/>
        </w:rPr>
        <w:drawing>
          <wp:inline distT="0" distB="0" distL="114300" distR="114300" wp14:anchorId="164FFEC1" wp14:editId="15ECF16E">
            <wp:extent cx="2613025" cy="1537335"/>
            <wp:effectExtent l="0" t="0" r="1587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1" cstate="print"/>
                    <a:stretch>
                      <a:fillRect/>
                    </a:stretch>
                  </pic:blipFill>
                  <pic:spPr>
                    <a:xfrm>
                      <a:off x="0" y="0"/>
                      <a:ext cx="2613025" cy="153733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DF6CF18" wp14:editId="4073A628">
            <wp:extent cx="2555240" cy="1529715"/>
            <wp:effectExtent l="0" t="0" r="16510"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2" cstate="print"/>
                    <a:stretch>
                      <a:fillRect/>
                    </a:stretch>
                  </pic:blipFill>
                  <pic:spPr>
                    <a:xfrm>
                      <a:off x="0" y="0"/>
                      <a:ext cx="2555240" cy="1529715"/>
                    </a:xfrm>
                    <a:prstGeom prst="rect">
                      <a:avLst/>
                    </a:prstGeom>
                    <a:noFill/>
                    <a:ln w="9525">
                      <a:noFill/>
                    </a:ln>
                  </pic:spPr>
                </pic:pic>
              </a:graphicData>
            </a:graphic>
          </wp:inline>
        </w:drawing>
      </w:r>
    </w:p>
    <w:p w14:paraId="11CA6459" w14:textId="77777777" w:rsidR="00067B30" w:rsidRDefault="0031372E">
      <w:pPr>
        <w:spacing w:afterLines="50" w:after="156" w:line="500" w:lineRule="exact"/>
        <w:jc w:val="center"/>
        <w:rPr>
          <w:rStyle w:val="Char2"/>
        </w:rPr>
      </w:pPr>
      <w:bookmarkStart w:id="337" w:name="_Toc16149"/>
      <w:r>
        <w:rPr>
          <w:rStyle w:val="Char2"/>
          <w:rFonts w:hint="eastAsia"/>
        </w:rPr>
        <w:t>图</w:t>
      </w:r>
      <w:r>
        <w:rPr>
          <w:rStyle w:val="Char2"/>
          <w:rFonts w:hint="eastAsia"/>
        </w:rPr>
        <w:t xml:space="preserve">6-10 </w:t>
      </w:r>
      <w:r>
        <w:rPr>
          <w:rStyle w:val="Char2"/>
          <w:rFonts w:hint="eastAsia"/>
        </w:rPr>
        <w:t>开启雾面效果（左）和关闭雾面效果（右）</w:t>
      </w:r>
    </w:p>
    <w:bookmarkEnd w:id="337"/>
    <w:p w14:paraId="1C787005" w14:textId="77777777" w:rsidR="00067B30" w:rsidRDefault="0031372E">
      <w:pPr>
        <w:spacing w:line="500" w:lineRule="exact"/>
        <w:ind w:firstLine="420"/>
        <w:rPr>
          <w:sz w:val="24"/>
        </w:rPr>
      </w:pPr>
      <w:r>
        <w:rPr>
          <w:rFonts w:hint="eastAsia"/>
          <w:sz w:val="24"/>
        </w:rPr>
        <w:t>大气层的显示与隐藏，通过改变场景中的</w:t>
      </w:r>
      <w:r>
        <w:rPr>
          <w:rFonts w:hint="eastAsia"/>
          <w:sz w:val="24"/>
        </w:rPr>
        <w:t>skyAtmosphere</w:t>
      </w:r>
      <w:r>
        <w:rPr>
          <w:rFonts w:hint="eastAsia"/>
          <w:sz w:val="24"/>
        </w:rPr>
        <w:t>对象的</w:t>
      </w:r>
      <w:r>
        <w:rPr>
          <w:rFonts w:hint="eastAsia"/>
          <w:sz w:val="24"/>
        </w:rPr>
        <w:t>show</w:t>
      </w:r>
      <w:r>
        <w:rPr>
          <w:rFonts w:hint="eastAsia"/>
          <w:sz w:val="24"/>
        </w:rPr>
        <w:t>属性实现。图</w:t>
      </w:r>
      <w:r>
        <w:rPr>
          <w:rFonts w:hint="eastAsia"/>
          <w:sz w:val="24"/>
        </w:rPr>
        <w:t>6-11</w:t>
      </w:r>
      <w:r>
        <w:rPr>
          <w:rFonts w:hint="eastAsia"/>
          <w:sz w:val="24"/>
        </w:rPr>
        <w:t>展示了关闭大气层与打开大气层的对比效果。</w:t>
      </w:r>
    </w:p>
    <w:p w14:paraId="536E2072" w14:textId="77777777" w:rsidR="00067B30" w:rsidRDefault="00067B30">
      <w:pPr>
        <w:spacing w:line="500" w:lineRule="exact"/>
        <w:ind w:firstLine="420"/>
        <w:rPr>
          <w:sz w:val="24"/>
        </w:rPr>
      </w:pPr>
    </w:p>
    <w:p w14:paraId="42DF8AD5" w14:textId="77777777" w:rsidR="00067B30" w:rsidRDefault="0031372E">
      <w:pPr>
        <w:jc w:val="left"/>
        <w:rPr>
          <w:rFonts w:ascii="宋体" w:hAnsi="宋体"/>
          <w:color w:val="000000"/>
          <w:sz w:val="23"/>
        </w:rPr>
      </w:pPr>
      <w:r>
        <w:rPr>
          <w:noProof/>
        </w:rPr>
        <w:drawing>
          <wp:inline distT="0" distB="0" distL="114300" distR="114300" wp14:anchorId="2FBA2F96" wp14:editId="14C06C48">
            <wp:extent cx="2581275" cy="14763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3" cstate="print"/>
                    <a:stretch>
                      <a:fillRect/>
                    </a:stretch>
                  </pic:blipFill>
                  <pic:spPr>
                    <a:xfrm>
                      <a:off x="0" y="0"/>
                      <a:ext cx="2581275" cy="147637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3506B104" wp14:editId="5CC1BC65">
            <wp:extent cx="2582545" cy="1478280"/>
            <wp:effectExtent l="0" t="0" r="825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4" cstate="print"/>
                    <a:stretch>
                      <a:fillRect/>
                    </a:stretch>
                  </pic:blipFill>
                  <pic:spPr>
                    <a:xfrm>
                      <a:off x="0" y="0"/>
                      <a:ext cx="2582545" cy="1478280"/>
                    </a:xfrm>
                    <a:prstGeom prst="rect">
                      <a:avLst/>
                    </a:prstGeom>
                    <a:noFill/>
                    <a:ln w="9525">
                      <a:noFill/>
                    </a:ln>
                  </pic:spPr>
                </pic:pic>
              </a:graphicData>
            </a:graphic>
          </wp:inline>
        </w:drawing>
      </w:r>
    </w:p>
    <w:p w14:paraId="14DDE9EB" w14:textId="77777777" w:rsidR="00067B30" w:rsidRDefault="0031372E">
      <w:pPr>
        <w:spacing w:line="500" w:lineRule="exact"/>
        <w:jc w:val="center"/>
        <w:rPr>
          <w:rStyle w:val="Char2"/>
        </w:rPr>
      </w:pPr>
      <w:bookmarkStart w:id="338" w:name="_Toc2289"/>
      <w:r>
        <w:rPr>
          <w:rStyle w:val="Char2"/>
          <w:rFonts w:hint="eastAsia"/>
        </w:rPr>
        <w:t>图</w:t>
      </w:r>
      <w:r>
        <w:rPr>
          <w:rStyle w:val="Char2"/>
          <w:rFonts w:hint="eastAsia"/>
        </w:rPr>
        <w:t xml:space="preserve">6-11 </w:t>
      </w:r>
      <w:r>
        <w:rPr>
          <w:rStyle w:val="Char2"/>
          <w:rFonts w:hint="eastAsia"/>
        </w:rPr>
        <w:t>关闭大气层（左）和打开大气层（右）</w:t>
      </w:r>
      <w:bookmarkEnd w:id="338"/>
    </w:p>
    <w:p w14:paraId="20639C5D" w14:textId="77777777" w:rsidR="00067B30" w:rsidRDefault="0031372E">
      <w:pPr>
        <w:pStyle w:val="2"/>
        <w:spacing w:before="312" w:after="156"/>
      </w:pPr>
      <w:r>
        <w:rPr>
          <w:rFonts w:hint="eastAsia"/>
        </w:rPr>
        <w:t xml:space="preserve"> </w:t>
      </w:r>
      <w:bookmarkStart w:id="339" w:name="_Toc4208"/>
      <w:r>
        <w:rPr>
          <w:rFonts w:hint="eastAsia"/>
        </w:rPr>
        <w:t>交互式标注及建模</w:t>
      </w:r>
      <w:bookmarkEnd w:id="339"/>
    </w:p>
    <w:p w14:paraId="287253E9" w14:textId="77777777" w:rsidR="00067B30" w:rsidRDefault="0031372E">
      <w:pPr>
        <w:pStyle w:val="3"/>
        <w:spacing w:before="312" w:after="156"/>
      </w:pPr>
      <w:r>
        <w:rPr>
          <w:rFonts w:hint="eastAsia"/>
        </w:rPr>
        <w:t xml:space="preserve"> </w:t>
      </w:r>
      <w:bookmarkStart w:id="340" w:name="_Toc12100"/>
      <w:r>
        <w:rPr>
          <w:rFonts w:hint="eastAsia"/>
        </w:rPr>
        <w:t>交互式要素标注</w:t>
      </w:r>
      <w:bookmarkEnd w:id="340"/>
    </w:p>
    <w:p w14:paraId="4509C6FE" w14:textId="77777777" w:rsidR="00067B30" w:rsidRDefault="0031372E">
      <w:pPr>
        <w:spacing w:line="500" w:lineRule="exact"/>
        <w:ind w:firstLine="420"/>
        <w:rPr>
          <w:sz w:val="24"/>
        </w:rPr>
      </w:pPr>
      <w:r>
        <w:rPr>
          <w:rFonts w:hint="eastAsia"/>
          <w:sz w:val="24"/>
        </w:rPr>
        <w:t>为了使标注更具灵活性，该模块为用户提供了丰富的地图标注形式，满足不同的标注需求。用户可通过取色盘选取标注颜色，通过滑块控制标注大小，以及自定义文本内容，使用系统提供符号库或上传图片等形式进行标注，同时提供了添加标注名称及详情的入口，如图</w:t>
      </w:r>
      <w:r>
        <w:rPr>
          <w:rFonts w:hint="eastAsia"/>
          <w:sz w:val="24"/>
        </w:rPr>
        <w:t>6-12</w:t>
      </w:r>
      <w:r>
        <w:rPr>
          <w:rFonts w:hint="eastAsia"/>
          <w:sz w:val="24"/>
        </w:rPr>
        <w:t>。</w:t>
      </w:r>
    </w:p>
    <w:p w14:paraId="2323E4B4" w14:textId="77777777" w:rsidR="00067B30" w:rsidRDefault="00067B30">
      <w:pPr>
        <w:spacing w:line="500" w:lineRule="exact"/>
        <w:ind w:firstLine="420"/>
        <w:rPr>
          <w:sz w:val="24"/>
        </w:rPr>
      </w:pPr>
    </w:p>
    <w:p w14:paraId="33098C7B" w14:textId="77777777" w:rsidR="00067B30" w:rsidRDefault="00067B30">
      <w:pPr>
        <w:spacing w:line="500" w:lineRule="exact"/>
        <w:ind w:firstLine="420"/>
        <w:rPr>
          <w:sz w:val="24"/>
        </w:rPr>
      </w:pPr>
    </w:p>
    <w:p w14:paraId="105F2247" w14:textId="77777777" w:rsidR="00067B30" w:rsidRDefault="00067B30">
      <w:pPr>
        <w:spacing w:line="500" w:lineRule="exact"/>
        <w:ind w:firstLine="420"/>
        <w:rPr>
          <w:sz w:val="24"/>
        </w:rPr>
      </w:pPr>
    </w:p>
    <w:p w14:paraId="2CB2BE3C" w14:textId="77777777" w:rsidR="00067B30" w:rsidRDefault="0031372E">
      <w:pPr>
        <w:spacing w:afterLines="50" w:after="156" w:line="500" w:lineRule="exact"/>
        <w:jc w:val="center"/>
        <w:rPr>
          <w:rStyle w:val="Char2"/>
        </w:rPr>
      </w:pPr>
      <w:r>
        <w:rPr>
          <w:noProof/>
        </w:rPr>
        <w:lastRenderedPageBreak/>
        <w:drawing>
          <wp:anchor distT="0" distB="0" distL="114300" distR="114300" simplePos="0" relativeHeight="251866112" behindDoc="0" locked="0" layoutInCell="1" allowOverlap="1" wp14:anchorId="0F6555A5" wp14:editId="3D936472">
            <wp:simplePos x="0" y="0"/>
            <wp:positionH relativeFrom="column">
              <wp:posOffset>3495040</wp:posOffset>
            </wp:positionH>
            <wp:positionV relativeFrom="paragraph">
              <wp:posOffset>635</wp:posOffset>
            </wp:positionV>
            <wp:extent cx="1302385" cy="1873250"/>
            <wp:effectExtent l="38100" t="19050" r="12065" b="12700"/>
            <wp:wrapSquare wrapText="bothSides"/>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5" cstate="print"/>
                    <a:stretch>
                      <a:fillRect/>
                    </a:stretch>
                  </pic:blipFill>
                  <pic:spPr>
                    <a:xfrm>
                      <a:off x="0" y="0"/>
                      <a:ext cx="1302385" cy="1873250"/>
                    </a:xfrm>
                    <a:prstGeom prst="rect">
                      <a:avLst/>
                    </a:prstGeom>
                    <a:noFill/>
                    <a:ln w="9525">
                      <a:solidFill>
                        <a:schemeClr val="bg1">
                          <a:lumMod val="50000"/>
                        </a:schemeClr>
                      </a:solidFill>
                    </a:ln>
                  </pic:spPr>
                </pic:pic>
              </a:graphicData>
            </a:graphic>
          </wp:anchor>
        </w:drawing>
      </w:r>
      <w:r>
        <w:rPr>
          <w:rStyle w:val="Char2"/>
          <w:rFonts w:hint="eastAsia"/>
          <w:noProof/>
        </w:rPr>
        <w:drawing>
          <wp:anchor distT="0" distB="0" distL="114300" distR="114300" simplePos="0" relativeHeight="251865088" behindDoc="0" locked="0" layoutInCell="1" allowOverlap="1" wp14:anchorId="5A814A85" wp14:editId="2D14B9BE">
            <wp:simplePos x="0" y="0"/>
            <wp:positionH relativeFrom="column">
              <wp:posOffset>1988820</wp:posOffset>
            </wp:positionH>
            <wp:positionV relativeFrom="paragraph">
              <wp:posOffset>13970</wp:posOffset>
            </wp:positionV>
            <wp:extent cx="1254760" cy="1851660"/>
            <wp:effectExtent l="9525" t="9525" r="12065" b="24765"/>
            <wp:wrapTopAndBottom/>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6" cstate="print"/>
                    <a:stretch>
                      <a:fillRect/>
                    </a:stretch>
                  </pic:blipFill>
                  <pic:spPr>
                    <a:xfrm>
                      <a:off x="0" y="0"/>
                      <a:ext cx="1254760" cy="1851660"/>
                    </a:xfrm>
                    <a:prstGeom prst="rect">
                      <a:avLst/>
                    </a:prstGeom>
                    <a:noFill/>
                    <a:ln w="9525">
                      <a:solidFill>
                        <a:schemeClr val="bg1">
                          <a:lumMod val="50000"/>
                        </a:schemeClr>
                      </a:solidFill>
                    </a:ln>
                  </pic:spPr>
                </pic:pic>
              </a:graphicData>
            </a:graphic>
          </wp:anchor>
        </w:drawing>
      </w:r>
      <w:r>
        <w:rPr>
          <w:rStyle w:val="Char2"/>
          <w:rFonts w:hint="eastAsia"/>
          <w:noProof/>
        </w:rPr>
        <w:drawing>
          <wp:anchor distT="0" distB="0" distL="114300" distR="114300" simplePos="0" relativeHeight="251864064" behindDoc="0" locked="0" layoutInCell="1" allowOverlap="1" wp14:anchorId="0F26774E" wp14:editId="51BBB78A">
            <wp:simplePos x="0" y="0"/>
            <wp:positionH relativeFrom="column">
              <wp:posOffset>464820</wp:posOffset>
            </wp:positionH>
            <wp:positionV relativeFrom="paragraph">
              <wp:posOffset>24130</wp:posOffset>
            </wp:positionV>
            <wp:extent cx="1266825" cy="1857375"/>
            <wp:effectExtent l="9525" t="9525" r="19050" b="19050"/>
            <wp:wrapTopAndBottom/>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7" cstate="print"/>
                    <a:stretch>
                      <a:fillRect/>
                    </a:stretch>
                  </pic:blipFill>
                  <pic:spPr>
                    <a:xfrm>
                      <a:off x="0" y="0"/>
                      <a:ext cx="1266825" cy="1857375"/>
                    </a:xfrm>
                    <a:prstGeom prst="rect">
                      <a:avLst/>
                    </a:prstGeom>
                    <a:noFill/>
                    <a:ln w="9525">
                      <a:solidFill>
                        <a:schemeClr val="bg1">
                          <a:lumMod val="50000"/>
                        </a:schemeClr>
                      </a:solidFill>
                    </a:ln>
                  </pic:spPr>
                </pic:pic>
              </a:graphicData>
            </a:graphic>
          </wp:anchor>
        </w:drawing>
      </w:r>
      <w:bookmarkStart w:id="341" w:name="_Toc941"/>
      <w:r>
        <w:rPr>
          <w:rStyle w:val="Char2"/>
          <w:rFonts w:hint="eastAsia"/>
        </w:rPr>
        <w:t xml:space="preserve"> </w:t>
      </w:r>
      <w:r>
        <w:rPr>
          <w:rStyle w:val="Char2"/>
          <w:rFonts w:hint="eastAsia"/>
        </w:rPr>
        <w:t>图</w:t>
      </w:r>
      <w:r>
        <w:rPr>
          <w:rStyle w:val="Char2"/>
          <w:rFonts w:hint="eastAsia"/>
        </w:rPr>
        <w:t xml:space="preserve">6-12 </w:t>
      </w:r>
      <w:r>
        <w:rPr>
          <w:rStyle w:val="Char2"/>
          <w:rFonts w:hint="eastAsia"/>
        </w:rPr>
        <w:t>使用文字、图片或自定义方式进行标注</w:t>
      </w:r>
    </w:p>
    <w:bookmarkEnd w:id="341"/>
    <w:p w14:paraId="6038BF5D" w14:textId="77777777" w:rsidR="00067B30" w:rsidRDefault="0031372E">
      <w:pPr>
        <w:spacing w:line="500" w:lineRule="exact"/>
        <w:ind w:firstLine="420"/>
        <w:rPr>
          <w:sz w:val="24"/>
        </w:rPr>
      </w:pPr>
      <w:r>
        <w:rPr>
          <w:rFonts w:hint="eastAsia"/>
          <w:sz w:val="24"/>
        </w:rPr>
        <w:t>选定标注的方式后，点击地图上任意位置，则在该点创建了一个矢量标注，并添加到场景的渲染帧中，不同类型的标注如图</w:t>
      </w:r>
      <w:r>
        <w:rPr>
          <w:rFonts w:hint="eastAsia"/>
          <w:sz w:val="24"/>
        </w:rPr>
        <w:t>6-13</w:t>
      </w:r>
      <w:r>
        <w:rPr>
          <w:rFonts w:hint="eastAsia"/>
          <w:sz w:val="24"/>
        </w:rPr>
        <w:t>所示。已有标注列表中列出了之前存储在服务器中的矢量要素标注，点击列表中的选项，能够定位到指定标注。点击地图上已添加的标注，则会在右上角弹出该标注的名称以及描述内容。</w:t>
      </w:r>
    </w:p>
    <w:p w14:paraId="7C123C22" w14:textId="77777777" w:rsidR="00067B30" w:rsidRDefault="0031372E">
      <w:pPr>
        <w:spacing w:line="500" w:lineRule="exact"/>
        <w:jc w:val="center"/>
        <w:rPr>
          <w:sz w:val="24"/>
        </w:rPr>
      </w:pPr>
      <w:r>
        <w:rPr>
          <w:rStyle w:val="Char2"/>
          <w:rFonts w:hint="eastAsia"/>
          <w:noProof/>
        </w:rPr>
        <w:drawing>
          <wp:anchor distT="0" distB="0" distL="114300" distR="114300" simplePos="0" relativeHeight="251696128" behindDoc="0" locked="0" layoutInCell="1" allowOverlap="1" wp14:anchorId="297CF88F" wp14:editId="3A584E1B">
            <wp:simplePos x="0" y="0"/>
            <wp:positionH relativeFrom="column">
              <wp:posOffset>3810</wp:posOffset>
            </wp:positionH>
            <wp:positionV relativeFrom="paragraph">
              <wp:posOffset>255905</wp:posOffset>
            </wp:positionV>
            <wp:extent cx="5264785" cy="2830830"/>
            <wp:effectExtent l="0" t="0" r="12065" b="7620"/>
            <wp:wrapSquare wrapText="bothSides"/>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8" cstate="print"/>
                    <a:stretch>
                      <a:fillRect/>
                    </a:stretch>
                  </pic:blipFill>
                  <pic:spPr>
                    <a:xfrm>
                      <a:off x="0" y="0"/>
                      <a:ext cx="5264785" cy="2830830"/>
                    </a:xfrm>
                    <a:prstGeom prst="rect">
                      <a:avLst/>
                    </a:prstGeom>
                    <a:noFill/>
                    <a:ln w="9525">
                      <a:noFill/>
                    </a:ln>
                  </pic:spPr>
                </pic:pic>
              </a:graphicData>
            </a:graphic>
          </wp:anchor>
        </w:drawing>
      </w:r>
      <w:bookmarkStart w:id="342" w:name="_Toc27771"/>
      <w:r>
        <w:rPr>
          <w:rStyle w:val="Char2"/>
          <w:rFonts w:hint="eastAsia"/>
        </w:rPr>
        <w:t>图</w:t>
      </w:r>
      <w:r>
        <w:rPr>
          <w:rStyle w:val="Char2"/>
          <w:rFonts w:hint="eastAsia"/>
        </w:rPr>
        <w:t xml:space="preserve">6-13 </w:t>
      </w:r>
      <w:r>
        <w:rPr>
          <w:rStyle w:val="Char2"/>
          <w:rFonts w:hint="eastAsia"/>
        </w:rPr>
        <w:t>不同类型标注</w:t>
      </w:r>
      <w:bookmarkEnd w:id="342"/>
    </w:p>
    <w:p w14:paraId="6299CD06" w14:textId="77777777" w:rsidR="00067B30" w:rsidRDefault="0031372E">
      <w:pPr>
        <w:pStyle w:val="3"/>
        <w:spacing w:before="312" w:after="156"/>
      </w:pPr>
      <w:r>
        <w:rPr>
          <w:rFonts w:hint="eastAsia"/>
        </w:rPr>
        <w:t xml:space="preserve"> </w:t>
      </w:r>
      <w:bookmarkStart w:id="343" w:name="_Toc4784"/>
      <w:r>
        <w:rPr>
          <w:rFonts w:hint="eastAsia"/>
        </w:rPr>
        <w:t>交互式构建三维模型</w:t>
      </w:r>
      <w:bookmarkEnd w:id="343"/>
    </w:p>
    <w:p w14:paraId="415B55F1" w14:textId="77777777" w:rsidR="00067B30" w:rsidRDefault="0031372E">
      <w:pPr>
        <w:spacing w:line="500" w:lineRule="exact"/>
        <w:ind w:firstLine="420"/>
        <w:rPr>
          <w:sz w:val="24"/>
        </w:rPr>
      </w:pPr>
      <w:r>
        <w:rPr>
          <w:rFonts w:hint="eastAsia"/>
          <w:sz w:val="24"/>
        </w:rPr>
        <w:t>传统的</w:t>
      </w:r>
      <w:r>
        <w:rPr>
          <w:rFonts w:hint="eastAsia"/>
          <w:sz w:val="24"/>
        </w:rPr>
        <w:t>GIS</w:t>
      </w:r>
      <w:r>
        <w:rPr>
          <w:rFonts w:hint="eastAsia"/>
          <w:sz w:val="24"/>
        </w:rPr>
        <w:t>能够绘制二维的矢量要素，这种形式的要素能够表达数据的地图位置或者空间范围，但是无法用第三维直观地表现数据的特征或物体的空间形态。为了弥补传统</w:t>
      </w:r>
      <w:r>
        <w:rPr>
          <w:rFonts w:hint="eastAsia"/>
          <w:sz w:val="24"/>
        </w:rPr>
        <w:t>GIS</w:t>
      </w:r>
      <w:r>
        <w:rPr>
          <w:rFonts w:hint="eastAsia"/>
          <w:sz w:val="24"/>
        </w:rPr>
        <w:t>在这方面的不足，该模块提供了交互式构建三维模型的功能。用户通过与地球进行交互并设置参数，实现立方体、球体、台体、椭圆柱</w:t>
      </w:r>
      <w:r>
        <w:rPr>
          <w:rFonts w:hint="eastAsia"/>
          <w:sz w:val="24"/>
        </w:rPr>
        <w:lastRenderedPageBreak/>
        <w:t>体、线要素、线体要素、走廊以及多边形体等几何要素体的绘制。</w:t>
      </w:r>
    </w:p>
    <w:p w14:paraId="67FCD491" w14:textId="77777777" w:rsidR="00067B30" w:rsidRDefault="0031372E">
      <w:pPr>
        <w:spacing w:line="500" w:lineRule="exact"/>
        <w:ind w:firstLine="420"/>
        <w:rPr>
          <w:sz w:val="24"/>
        </w:rPr>
      </w:pPr>
      <w:r>
        <w:rPr>
          <w:rFonts w:hint="eastAsia"/>
          <w:sz w:val="24"/>
        </w:rPr>
        <w:t>该模块的具体功能有：</w:t>
      </w:r>
      <w:r>
        <w:rPr>
          <w:rFonts w:hint="eastAsia"/>
          <w:sz w:val="24"/>
        </w:rPr>
        <w:t>1</w:t>
      </w:r>
      <w:r>
        <w:rPr>
          <w:rFonts w:hint="eastAsia"/>
          <w:sz w:val="24"/>
        </w:rPr>
        <w:t>）初始化模块时，从后台请求已经存储的模型数据，并在前端创建模型对象后添加到场景中。</w:t>
      </w:r>
      <w:r>
        <w:rPr>
          <w:rFonts w:hint="eastAsia"/>
          <w:sz w:val="24"/>
        </w:rPr>
        <w:t>2</w:t>
      </w:r>
      <w:r>
        <w:rPr>
          <w:rFonts w:hint="eastAsia"/>
          <w:sz w:val="24"/>
        </w:rPr>
        <w:t>）用户选择模型的类型，设置对应模型所需参数，在地球上选取合适的点，若为点状要素，鼠标左键单击地图创建模型对象；若为线状要素或面状要素，鼠标单击添加坐标点，双击完成绘制。</w:t>
      </w:r>
      <w:r>
        <w:rPr>
          <w:rFonts w:hint="eastAsia"/>
          <w:sz w:val="24"/>
        </w:rPr>
        <w:t>3</w:t>
      </w:r>
      <w:r>
        <w:rPr>
          <w:rFonts w:hint="eastAsia"/>
          <w:sz w:val="24"/>
        </w:rPr>
        <w:t>）修改模型属性，当用户选中地球上的模型后，属性控制面板显示该模型的参数设置，修改面板中的参数可动态改变场景中所渲染的模型对象以及内存中的存储信息。</w:t>
      </w:r>
      <w:r>
        <w:rPr>
          <w:rFonts w:hint="eastAsia"/>
          <w:sz w:val="24"/>
        </w:rPr>
        <w:t>4</w:t>
      </w:r>
      <w:r>
        <w:rPr>
          <w:rFonts w:hint="eastAsia"/>
          <w:sz w:val="24"/>
        </w:rPr>
        <w:t>）删除模型，选中模型后，用户可点击“删除”按钮将模型从场景中移除，并根据模型数据来源从内存或数据库中删除。</w:t>
      </w:r>
    </w:p>
    <w:p w14:paraId="6973AC98" w14:textId="77777777" w:rsidR="00067B30" w:rsidRDefault="0031372E">
      <w:pPr>
        <w:spacing w:line="500" w:lineRule="exact"/>
        <w:ind w:firstLine="420"/>
        <w:rPr>
          <w:sz w:val="24"/>
        </w:rPr>
      </w:pPr>
      <w:r>
        <w:rPr>
          <w:rFonts w:hint="eastAsia"/>
          <w:sz w:val="24"/>
        </w:rPr>
        <w:t>在构建点状要素体时，首先绑定鼠标左键点击事件并经过一系列坐标转换获取到鼠标点的经纬度坐标。然后根据用户设置的颜色、大小、宽度等参数信息以及位置信息构建</w:t>
      </w:r>
      <w:r>
        <w:rPr>
          <w:rFonts w:hint="eastAsia"/>
          <w:sz w:val="24"/>
        </w:rPr>
        <w:t>Primimitive</w:t>
      </w:r>
      <w:r>
        <w:rPr>
          <w:rFonts w:hint="eastAsia"/>
          <w:sz w:val="24"/>
        </w:rPr>
        <w:t>类的对象，设置对象的数据来源为前端绘制，以便在删除或更新模型对象时更新存储信息。最后还需将模型对象添加到场景的渲染帧中。如下图（图</w:t>
      </w:r>
      <w:r>
        <w:rPr>
          <w:rFonts w:hint="eastAsia"/>
          <w:sz w:val="24"/>
        </w:rPr>
        <w:t>6-14</w:t>
      </w:r>
      <w:r>
        <w:rPr>
          <w:rFonts w:hint="eastAsia"/>
          <w:sz w:val="24"/>
        </w:rPr>
        <w:t>）分别展示了构建立方体、球体、台体和椭圆柱体的参数设置及绘制结果。</w:t>
      </w:r>
    </w:p>
    <w:p w14:paraId="15B12EF8" w14:textId="77777777" w:rsidR="00067B30" w:rsidRDefault="00067B30">
      <w:pPr>
        <w:spacing w:line="500" w:lineRule="exact"/>
        <w:rPr>
          <w:sz w:val="24"/>
        </w:rPr>
      </w:pPr>
    </w:p>
    <w:p w14:paraId="49639B36" w14:textId="77777777" w:rsidR="00067B30" w:rsidRDefault="0031372E">
      <w:r>
        <w:rPr>
          <w:noProof/>
        </w:rPr>
        <w:drawing>
          <wp:inline distT="0" distB="0" distL="114300" distR="114300" wp14:anchorId="68B93893" wp14:editId="24BC4648">
            <wp:extent cx="2547620" cy="1932940"/>
            <wp:effectExtent l="0" t="0" r="5080" b="1016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89" cstate="print"/>
                    <a:stretch>
                      <a:fillRect/>
                    </a:stretch>
                  </pic:blipFill>
                  <pic:spPr>
                    <a:xfrm>
                      <a:off x="0" y="0"/>
                      <a:ext cx="2547620" cy="193294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65E0FAB1" wp14:editId="02FE3D88">
            <wp:extent cx="2463800" cy="1925955"/>
            <wp:effectExtent l="0" t="0" r="12700" b="1714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90" cstate="print"/>
                    <a:stretch>
                      <a:fillRect/>
                    </a:stretch>
                  </pic:blipFill>
                  <pic:spPr>
                    <a:xfrm>
                      <a:off x="0" y="0"/>
                      <a:ext cx="2463800" cy="1925955"/>
                    </a:xfrm>
                    <a:prstGeom prst="rect">
                      <a:avLst/>
                    </a:prstGeom>
                    <a:noFill/>
                    <a:ln w="9525">
                      <a:noFill/>
                    </a:ln>
                  </pic:spPr>
                </pic:pic>
              </a:graphicData>
            </a:graphic>
          </wp:inline>
        </w:drawing>
      </w:r>
    </w:p>
    <w:p w14:paraId="0D464C86" w14:textId="77777777" w:rsidR="00067B30" w:rsidRDefault="00067B30"/>
    <w:p w14:paraId="5CF2655A" w14:textId="77777777" w:rsidR="00067B30" w:rsidRDefault="0031372E">
      <w:r>
        <w:rPr>
          <w:noProof/>
        </w:rPr>
        <w:lastRenderedPageBreak/>
        <w:drawing>
          <wp:inline distT="0" distB="0" distL="114300" distR="114300" wp14:anchorId="6E8B4D17" wp14:editId="71195E85">
            <wp:extent cx="2549525" cy="1914525"/>
            <wp:effectExtent l="0" t="0" r="3175"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91" cstate="print"/>
                    <a:stretch>
                      <a:fillRect/>
                    </a:stretch>
                  </pic:blipFill>
                  <pic:spPr>
                    <a:xfrm>
                      <a:off x="0" y="0"/>
                      <a:ext cx="2549525" cy="1914525"/>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754C0C20" wp14:editId="017A128D">
            <wp:extent cx="2475230" cy="1937385"/>
            <wp:effectExtent l="0" t="0" r="1270" b="571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92" cstate="print"/>
                    <a:stretch>
                      <a:fillRect/>
                    </a:stretch>
                  </pic:blipFill>
                  <pic:spPr>
                    <a:xfrm>
                      <a:off x="0" y="0"/>
                      <a:ext cx="2475230" cy="1937385"/>
                    </a:xfrm>
                    <a:prstGeom prst="rect">
                      <a:avLst/>
                    </a:prstGeom>
                    <a:noFill/>
                    <a:ln w="9525">
                      <a:noFill/>
                    </a:ln>
                  </pic:spPr>
                </pic:pic>
              </a:graphicData>
            </a:graphic>
          </wp:inline>
        </w:drawing>
      </w:r>
    </w:p>
    <w:p w14:paraId="5A272222" w14:textId="77777777" w:rsidR="00067B30" w:rsidRDefault="0031372E">
      <w:pPr>
        <w:spacing w:afterLines="50" w:after="156" w:line="500" w:lineRule="exact"/>
        <w:jc w:val="center"/>
        <w:rPr>
          <w:rStyle w:val="Char2"/>
        </w:rPr>
      </w:pPr>
      <w:bookmarkStart w:id="344" w:name="_Toc16704"/>
      <w:r>
        <w:rPr>
          <w:rStyle w:val="Char2"/>
          <w:rFonts w:hint="eastAsia"/>
        </w:rPr>
        <w:t>图</w:t>
      </w:r>
      <w:r>
        <w:rPr>
          <w:rStyle w:val="Char2"/>
          <w:rFonts w:hint="eastAsia"/>
        </w:rPr>
        <w:t xml:space="preserve">6-14 </w:t>
      </w:r>
      <w:r>
        <w:rPr>
          <w:rStyle w:val="Char2"/>
          <w:rFonts w:hint="eastAsia"/>
        </w:rPr>
        <w:t>点状要素体模型构建</w:t>
      </w:r>
      <w:bookmarkEnd w:id="344"/>
    </w:p>
    <w:p w14:paraId="2A555688" w14:textId="77777777" w:rsidR="00067B30" w:rsidRDefault="0031372E">
      <w:pPr>
        <w:spacing w:line="500" w:lineRule="exact"/>
        <w:ind w:firstLine="420"/>
        <w:rPr>
          <w:sz w:val="24"/>
        </w:rPr>
      </w:pPr>
      <w:r>
        <w:rPr>
          <w:rFonts w:hint="eastAsia"/>
          <w:sz w:val="24"/>
        </w:rPr>
        <w:t>线状要素体的创建需要多个坐标对数据，但是如果等待用户点击完所有的坐标点后再显示模型对象，用户不能实时地观测模型的绘制状态，用户体验较差。因此设计构建该类模型时，当鼠标点击第一个点就将该模型添加到场景中，并将坐标记录下来。当再次点击鼠标时，实时更新记录的经纬度坐标数据，同时更新模型的顶点属性，模型的绘制状态在场景中实时渲染。下图（图</w:t>
      </w:r>
      <w:r>
        <w:rPr>
          <w:rFonts w:hint="eastAsia"/>
          <w:sz w:val="24"/>
        </w:rPr>
        <w:t>6-15</w:t>
      </w:r>
      <w:r>
        <w:rPr>
          <w:rFonts w:hint="eastAsia"/>
          <w:sz w:val="24"/>
        </w:rPr>
        <w:t>）是构建线状模型包括绘制线要素、线体要素、走廊的参数设置及绘制结果。</w:t>
      </w:r>
    </w:p>
    <w:p w14:paraId="26E573A1" w14:textId="77777777" w:rsidR="00067B30" w:rsidRDefault="00067B30">
      <w:pPr>
        <w:spacing w:line="500" w:lineRule="exact"/>
        <w:ind w:firstLine="420"/>
        <w:rPr>
          <w:sz w:val="24"/>
        </w:rPr>
      </w:pPr>
    </w:p>
    <w:p w14:paraId="4B91A142" w14:textId="77777777" w:rsidR="00067B30" w:rsidRDefault="0031372E">
      <w:pPr>
        <w:spacing w:afterLines="50" w:after="156" w:line="500" w:lineRule="exact"/>
        <w:jc w:val="center"/>
        <w:rPr>
          <w:rStyle w:val="Char2"/>
        </w:rPr>
      </w:pPr>
      <w:r>
        <w:rPr>
          <w:rStyle w:val="Char2"/>
          <w:rFonts w:hint="eastAsia"/>
          <w:noProof/>
        </w:rPr>
        <w:drawing>
          <wp:anchor distT="0" distB="0" distL="114300" distR="114300" simplePos="0" relativeHeight="251699200" behindDoc="0" locked="0" layoutInCell="1" allowOverlap="1" wp14:anchorId="4326667E" wp14:editId="3336BD40">
            <wp:simplePos x="0" y="0"/>
            <wp:positionH relativeFrom="column">
              <wp:posOffset>3622675</wp:posOffset>
            </wp:positionH>
            <wp:positionV relativeFrom="paragraph">
              <wp:posOffset>70485</wp:posOffset>
            </wp:positionV>
            <wp:extent cx="1356995" cy="2236470"/>
            <wp:effectExtent l="0" t="0" r="14605" b="11430"/>
            <wp:wrapTopAndBottom/>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3" cstate="print"/>
                    <a:stretch>
                      <a:fillRect/>
                    </a:stretch>
                  </pic:blipFill>
                  <pic:spPr>
                    <a:xfrm>
                      <a:off x="0" y="0"/>
                      <a:ext cx="1356995" cy="2236470"/>
                    </a:xfrm>
                    <a:prstGeom prst="rect">
                      <a:avLst/>
                    </a:prstGeom>
                    <a:noFill/>
                    <a:ln w="9525">
                      <a:noFill/>
                    </a:ln>
                  </pic:spPr>
                </pic:pic>
              </a:graphicData>
            </a:graphic>
          </wp:anchor>
        </w:drawing>
      </w:r>
      <w:r>
        <w:rPr>
          <w:rStyle w:val="Char2"/>
          <w:rFonts w:hint="eastAsia"/>
          <w:noProof/>
        </w:rPr>
        <w:drawing>
          <wp:anchor distT="0" distB="0" distL="114300" distR="114300" simplePos="0" relativeHeight="251697152" behindDoc="0" locked="0" layoutInCell="1" allowOverlap="1" wp14:anchorId="56071E82" wp14:editId="6A2A4E65">
            <wp:simplePos x="0" y="0"/>
            <wp:positionH relativeFrom="column">
              <wp:posOffset>189865</wp:posOffset>
            </wp:positionH>
            <wp:positionV relativeFrom="paragraph">
              <wp:posOffset>65405</wp:posOffset>
            </wp:positionV>
            <wp:extent cx="1504950" cy="2252345"/>
            <wp:effectExtent l="0" t="0" r="0" b="14605"/>
            <wp:wrapTopAndBottom/>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94" cstate="print"/>
                    <a:stretch>
                      <a:fillRect/>
                    </a:stretch>
                  </pic:blipFill>
                  <pic:spPr>
                    <a:xfrm>
                      <a:off x="0" y="0"/>
                      <a:ext cx="1504950" cy="2252345"/>
                    </a:xfrm>
                    <a:prstGeom prst="rect">
                      <a:avLst/>
                    </a:prstGeom>
                    <a:noFill/>
                    <a:ln w="9525">
                      <a:noFill/>
                    </a:ln>
                  </pic:spPr>
                </pic:pic>
              </a:graphicData>
            </a:graphic>
          </wp:anchor>
        </w:drawing>
      </w:r>
      <w:r>
        <w:rPr>
          <w:rStyle w:val="Char2"/>
          <w:rFonts w:hint="eastAsia"/>
          <w:noProof/>
        </w:rPr>
        <w:drawing>
          <wp:anchor distT="0" distB="0" distL="114300" distR="114300" simplePos="0" relativeHeight="251698176" behindDoc="0" locked="0" layoutInCell="1" allowOverlap="1" wp14:anchorId="740E6B7B" wp14:editId="683E3203">
            <wp:simplePos x="0" y="0"/>
            <wp:positionH relativeFrom="column">
              <wp:posOffset>1925320</wp:posOffset>
            </wp:positionH>
            <wp:positionV relativeFrom="paragraph">
              <wp:posOffset>70485</wp:posOffset>
            </wp:positionV>
            <wp:extent cx="1461135" cy="2242185"/>
            <wp:effectExtent l="0" t="0" r="5715" b="5715"/>
            <wp:wrapTopAndBottom/>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95" cstate="print"/>
                    <a:stretch>
                      <a:fillRect/>
                    </a:stretch>
                  </pic:blipFill>
                  <pic:spPr>
                    <a:xfrm>
                      <a:off x="0" y="0"/>
                      <a:ext cx="1461135" cy="2242185"/>
                    </a:xfrm>
                    <a:prstGeom prst="rect">
                      <a:avLst/>
                    </a:prstGeom>
                    <a:noFill/>
                    <a:ln w="9525">
                      <a:noFill/>
                    </a:ln>
                  </pic:spPr>
                </pic:pic>
              </a:graphicData>
            </a:graphic>
          </wp:anchor>
        </w:drawing>
      </w:r>
      <w:bookmarkStart w:id="345" w:name="_Toc1751"/>
      <w:r>
        <w:rPr>
          <w:rStyle w:val="Char2"/>
          <w:rFonts w:hint="eastAsia"/>
        </w:rPr>
        <w:t>图</w:t>
      </w:r>
      <w:r>
        <w:rPr>
          <w:rStyle w:val="Char2"/>
          <w:rFonts w:hint="eastAsia"/>
        </w:rPr>
        <w:t xml:space="preserve">6-15 </w:t>
      </w:r>
      <w:r>
        <w:rPr>
          <w:rStyle w:val="Char2"/>
          <w:rFonts w:hint="eastAsia"/>
        </w:rPr>
        <w:t>线状要素体模型构建</w:t>
      </w:r>
      <w:bookmarkEnd w:id="345"/>
    </w:p>
    <w:p w14:paraId="2CE43C8A" w14:textId="77777777" w:rsidR="00067B30" w:rsidRDefault="0031372E">
      <w:pPr>
        <w:spacing w:line="500" w:lineRule="exact"/>
        <w:ind w:firstLine="420"/>
        <w:rPr>
          <w:sz w:val="24"/>
        </w:rPr>
      </w:pPr>
      <w:r>
        <w:rPr>
          <w:rFonts w:hint="eastAsia"/>
          <w:sz w:val="24"/>
        </w:rPr>
        <w:t>构建区域面状要素体通过</w:t>
      </w:r>
      <w:r>
        <w:rPr>
          <w:rFonts w:hint="eastAsia"/>
          <w:sz w:val="24"/>
        </w:rPr>
        <w:t>Cesium</w:t>
      </w:r>
      <w:r>
        <w:rPr>
          <w:rFonts w:hint="eastAsia"/>
          <w:sz w:val="24"/>
        </w:rPr>
        <w:t>的</w:t>
      </w:r>
      <w:r>
        <w:rPr>
          <w:rFonts w:hint="eastAsia"/>
          <w:sz w:val="24"/>
        </w:rPr>
        <w:t>polygon</w:t>
      </w:r>
      <w:r>
        <w:rPr>
          <w:rFonts w:hint="eastAsia"/>
          <w:sz w:val="24"/>
        </w:rPr>
        <w:t>对象，并设置面状模型的颜色、高度及位置高度等属性。创建的原理同线状要素，但是存储的位置信息需要转换为多边形体存储的数据格式，利用</w:t>
      </w:r>
      <w:r>
        <w:rPr>
          <w:rFonts w:hint="eastAsia"/>
          <w:sz w:val="24"/>
        </w:rPr>
        <w:t>new Cesium.PolygonHierarchy()</w:t>
      </w:r>
      <w:r>
        <w:rPr>
          <w:rFonts w:hint="eastAsia"/>
          <w:sz w:val="24"/>
        </w:rPr>
        <w:t>进行转换，并将其存储在多边形的</w:t>
      </w:r>
      <w:r>
        <w:rPr>
          <w:rFonts w:hint="eastAsia"/>
          <w:sz w:val="24"/>
        </w:rPr>
        <w:t>hierarchy</w:t>
      </w:r>
      <w:r>
        <w:rPr>
          <w:rFonts w:hint="eastAsia"/>
          <w:sz w:val="24"/>
        </w:rPr>
        <w:t>属性中。下图（图</w:t>
      </w:r>
      <w:r>
        <w:rPr>
          <w:rFonts w:hint="eastAsia"/>
          <w:sz w:val="24"/>
        </w:rPr>
        <w:t>6-16</w:t>
      </w:r>
      <w:r>
        <w:rPr>
          <w:rFonts w:hint="eastAsia"/>
          <w:sz w:val="24"/>
        </w:rPr>
        <w:t>）是面状模型的绘图效果。</w:t>
      </w:r>
    </w:p>
    <w:p w14:paraId="4AF3529F" w14:textId="77777777" w:rsidR="00067B30" w:rsidRDefault="0031372E">
      <w:pPr>
        <w:spacing w:line="500" w:lineRule="exact"/>
        <w:jc w:val="center"/>
        <w:rPr>
          <w:rStyle w:val="Char2"/>
        </w:rPr>
      </w:pPr>
      <w:r>
        <w:rPr>
          <w:rStyle w:val="Char2"/>
          <w:rFonts w:hint="eastAsia"/>
          <w:noProof/>
        </w:rPr>
        <w:lastRenderedPageBreak/>
        <w:drawing>
          <wp:anchor distT="0" distB="0" distL="114300" distR="114300" simplePos="0" relativeHeight="251700224" behindDoc="0" locked="0" layoutInCell="1" allowOverlap="1" wp14:anchorId="35117F52" wp14:editId="7B4E4BA5">
            <wp:simplePos x="0" y="0"/>
            <wp:positionH relativeFrom="column">
              <wp:posOffset>577215</wp:posOffset>
            </wp:positionH>
            <wp:positionV relativeFrom="paragraph">
              <wp:posOffset>142875</wp:posOffset>
            </wp:positionV>
            <wp:extent cx="4092575" cy="2626360"/>
            <wp:effectExtent l="0" t="0" r="3175" b="2540"/>
            <wp:wrapTopAndBottom/>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96" cstate="print"/>
                    <a:stretch>
                      <a:fillRect/>
                    </a:stretch>
                  </pic:blipFill>
                  <pic:spPr>
                    <a:xfrm>
                      <a:off x="0" y="0"/>
                      <a:ext cx="4092575" cy="2626360"/>
                    </a:xfrm>
                    <a:prstGeom prst="rect">
                      <a:avLst/>
                    </a:prstGeom>
                    <a:noFill/>
                    <a:ln w="9525">
                      <a:noFill/>
                    </a:ln>
                  </pic:spPr>
                </pic:pic>
              </a:graphicData>
            </a:graphic>
          </wp:anchor>
        </w:drawing>
      </w:r>
      <w:bookmarkStart w:id="346" w:name="_Toc22030"/>
      <w:r>
        <w:rPr>
          <w:rStyle w:val="Char2"/>
          <w:rFonts w:hint="eastAsia"/>
        </w:rPr>
        <w:t>图</w:t>
      </w:r>
      <w:r>
        <w:rPr>
          <w:rStyle w:val="Char2"/>
          <w:rFonts w:hint="eastAsia"/>
        </w:rPr>
        <w:t xml:space="preserve">6-16 </w:t>
      </w:r>
      <w:r>
        <w:rPr>
          <w:rStyle w:val="Char2"/>
          <w:rFonts w:hint="eastAsia"/>
        </w:rPr>
        <w:t>面状要素体模型构建</w:t>
      </w:r>
      <w:bookmarkEnd w:id="346"/>
    </w:p>
    <w:p w14:paraId="73B58B74" w14:textId="77777777" w:rsidR="00067B30" w:rsidRDefault="0031372E">
      <w:pPr>
        <w:pStyle w:val="3"/>
        <w:spacing w:before="312" w:after="156"/>
      </w:pPr>
      <w:r>
        <w:rPr>
          <w:rFonts w:hint="eastAsia"/>
        </w:rPr>
        <w:t xml:space="preserve"> </w:t>
      </w:r>
      <w:bookmarkStart w:id="347" w:name="_Toc17955"/>
      <w:r>
        <w:rPr>
          <w:rFonts w:hint="eastAsia"/>
        </w:rPr>
        <w:t>加载外部三维模型</w:t>
      </w:r>
      <w:bookmarkEnd w:id="347"/>
    </w:p>
    <w:p w14:paraId="16B3DE59" w14:textId="77777777" w:rsidR="00067B30" w:rsidRDefault="0031372E">
      <w:pPr>
        <w:spacing w:line="500" w:lineRule="exact"/>
        <w:ind w:firstLine="420"/>
        <w:rPr>
          <w:sz w:val="24"/>
        </w:rPr>
      </w:pPr>
      <w:r>
        <w:rPr>
          <w:rFonts w:hint="eastAsia"/>
          <w:sz w:val="24"/>
        </w:rPr>
        <w:t>平台目前支持</w:t>
      </w:r>
      <w:r>
        <w:rPr>
          <w:rFonts w:hint="eastAsia"/>
          <w:sz w:val="24"/>
        </w:rPr>
        <w:t>*.</w:t>
      </w:r>
      <w:r>
        <w:rPr>
          <w:sz w:val="24"/>
        </w:rPr>
        <w:t>gltf</w:t>
      </w:r>
      <w:r>
        <w:rPr>
          <w:rFonts w:hint="eastAsia"/>
          <w:sz w:val="24"/>
        </w:rPr>
        <w:t>和</w:t>
      </w:r>
      <w:r>
        <w:rPr>
          <w:rFonts w:hint="eastAsia"/>
          <w:sz w:val="24"/>
        </w:rPr>
        <w:t>*.glb</w:t>
      </w:r>
      <w:r>
        <w:rPr>
          <w:rFonts w:hint="eastAsia"/>
          <w:sz w:val="24"/>
        </w:rPr>
        <w:t>两种格式的三维模型，可以使用转换工具将</w:t>
      </w:r>
      <w:r>
        <w:rPr>
          <w:rFonts w:hint="eastAsia"/>
          <w:sz w:val="24"/>
        </w:rPr>
        <w:t>*.dae</w:t>
      </w:r>
      <w:r>
        <w:rPr>
          <w:rFonts w:hint="eastAsia"/>
          <w:sz w:val="24"/>
        </w:rPr>
        <w:t>、</w:t>
      </w:r>
      <w:r>
        <w:rPr>
          <w:rFonts w:hint="eastAsia"/>
          <w:sz w:val="24"/>
        </w:rPr>
        <w:t>*.obj</w:t>
      </w:r>
      <w:r>
        <w:rPr>
          <w:rFonts w:hint="eastAsia"/>
          <w:sz w:val="24"/>
        </w:rPr>
        <w:t>、</w:t>
      </w:r>
      <w:r>
        <w:rPr>
          <w:rFonts w:hint="eastAsia"/>
          <w:sz w:val="24"/>
        </w:rPr>
        <w:t>*.max</w:t>
      </w:r>
      <w:r>
        <w:rPr>
          <w:rFonts w:hint="eastAsia"/>
          <w:sz w:val="24"/>
        </w:rPr>
        <w:t>、</w:t>
      </w:r>
      <w:r>
        <w:rPr>
          <w:rFonts w:hint="eastAsia"/>
          <w:sz w:val="24"/>
        </w:rPr>
        <w:t>*.fbx</w:t>
      </w:r>
      <w:r>
        <w:rPr>
          <w:rFonts w:hint="eastAsia"/>
          <w:sz w:val="24"/>
        </w:rPr>
        <w:t>等格式的三维模型转换为以上两种格式，本平台中已经内置了几种三维模型。</w:t>
      </w:r>
    </w:p>
    <w:p w14:paraId="0D65C3E4" w14:textId="77777777" w:rsidR="00067B30" w:rsidRDefault="0031372E">
      <w:pPr>
        <w:spacing w:line="500" w:lineRule="exact"/>
        <w:ind w:firstLine="420"/>
        <w:rPr>
          <w:sz w:val="24"/>
        </w:rPr>
      </w:pPr>
      <w:r>
        <w:rPr>
          <w:rFonts w:hint="eastAsia"/>
          <w:sz w:val="24"/>
        </w:rPr>
        <w:t>同时，还提供了上传模型的功能，将用户本地的模型文件上传到服务器后记录下模型的存放位置。用户点击“上传</w:t>
      </w:r>
      <w:r>
        <w:rPr>
          <w:rFonts w:hint="eastAsia"/>
          <w:sz w:val="24"/>
        </w:rPr>
        <w:t>gltf</w:t>
      </w:r>
      <w:r>
        <w:rPr>
          <w:rFonts w:hint="eastAsia"/>
          <w:sz w:val="24"/>
        </w:rPr>
        <w:t>、</w:t>
      </w:r>
      <w:r>
        <w:rPr>
          <w:rFonts w:hint="eastAsia"/>
          <w:sz w:val="24"/>
        </w:rPr>
        <w:t>glb</w:t>
      </w:r>
      <w:r>
        <w:rPr>
          <w:rFonts w:hint="eastAsia"/>
          <w:sz w:val="24"/>
        </w:rPr>
        <w:t>格式文件”按钮后，选中本地的三维模型，输入需要显示的名称，最后点击“提交”按钮，即会在模型列表中自动增加一个列表项。</w:t>
      </w:r>
    </w:p>
    <w:p w14:paraId="1418C737" w14:textId="77777777" w:rsidR="00067B30" w:rsidRDefault="0031372E">
      <w:pPr>
        <w:spacing w:line="500" w:lineRule="exact"/>
        <w:ind w:firstLine="420"/>
        <w:rPr>
          <w:sz w:val="24"/>
        </w:rPr>
      </w:pPr>
      <w:r>
        <w:rPr>
          <w:rFonts w:hint="eastAsia"/>
          <w:sz w:val="24"/>
        </w:rPr>
        <w:t>当需要加载这些模型时，只要在模型列表中选中待加载模型的选项，然后点击三维地球中某点的位置，即可将三维模型添加到渲染场景中。如下图（图</w:t>
      </w:r>
      <w:r>
        <w:rPr>
          <w:rFonts w:hint="eastAsia"/>
          <w:sz w:val="24"/>
        </w:rPr>
        <w:t>6-17</w:t>
      </w:r>
      <w:r>
        <w:rPr>
          <w:rFonts w:hint="eastAsia"/>
          <w:sz w:val="24"/>
        </w:rPr>
        <w:t>）显示了加载三维模型后的效果。</w:t>
      </w:r>
    </w:p>
    <w:p w14:paraId="159F441A" w14:textId="77777777" w:rsidR="00067B30" w:rsidRDefault="0031372E">
      <w:pPr>
        <w:spacing w:afterLines="50" w:after="156" w:line="500" w:lineRule="exact"/>
        <w:jc w:val="center"/>
        <w:rPr>
          <w:rStyle w:val="Char2"/>
        </w:rPr>
      </w:pPr>
      <w:r>
        <w:rPr>
          <w:noProof/>
        </w:rPr>
        <w:lastRenderedPageBreak/>
        <w:drawing>
          <wp:anchor distT="0" distB="0" distL="114300" distR="114300" simplePos="0" relativeHeight="251731968" behindDoc="0" locked="0" layoutInCell="1" allowOverlap="1" wp14:anchorId="05B8F780" wp14:editId="23FB9509">
            <wp:simplePos x="0" y="0"/>
            <wp:positionH relativeFrom="column">
              <wp:posOffset>-19050</wp:posOffset>
            </wp:positionH>
            <wp:positionV relativeFrom="paragraph">
              <wp:posOffset>109220</wp:posOffset>
            </wp:positionV>
            <wp:extent cx="5261610" cy="2797810"/>
            <wp:effectExtent l="0" t="0" r="15240" b="2540"/>
            <wp:wrapTopAndBottom/>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97" cstate="print"/>
                    <a:stretch>
                      <a:fillRect/>
                    </a:stretch>
                  </pic:blipFill>
                  <pic:spPr>
                    <a:xfrm>
                      <a:off x="0" y="0"/>
                      <a:ext cx="5261610" cy="2797810"/>
                    </a:xfrm>
                    <a:prstGeom prst="rect">
                      <a:avLst/>
                    </a:prstGeom>
                    <a:noFill/>
                    <a:ln w="9525">
                      <a:noFill/>
                    </a:ln>
                  </pic:spPr>
                </pic:pic>
              </a:graphicData>
            </a:graphic>
          </wp:anchor>
        </w:drawing>
      </w:r>
      <w:bookmarkStart w:id="348" w:name="_Toc1385"/>
      <w:r>
        <w:rPr>
          <w:rStyle w:val="Char2"/>
          <w:rFonts w:hint="eastAsia"/>
        </w:rPr>
        <w:t>图</w:t>
      </w:r>
      <w:r>
        <w:rPr>
          <w:rStyle w:val="Char2"/>
          <w:rFonts w:hint="eastAsia"/>
        </w:rPr>
        <w:t xml:space="preserve">6-17 </w:t>
      </w:r>
      <w:r>
        <w:rPr>
          <w:rStyle w:val="Char2"/>
          <w:rFonts w:hint="eastAsia"/>
        </w:rPr>
        <w:t>加载三维模型</w:t>
      </w:r>
      <w:bookmarkEnd w:id="348"/>
    </w:p>
    <w:p w14:paraId="1A0458FD" w14:textId="77777777" w:rsidR="00067B30" w:rsidRDefault="0031372E">
      <w:pPr>
        <w:spacing w:line="500" w:lineRule="exact"/>
        <w:ind w:firstLine="420"/>
        <w:rPr>
          <w:sz w:val="24"/>
        </w:rPr>
      </w:pPr>
      <w:r>
        <w:rPr>
          <w:rFonts w:hint="eastAsia"/>
          <w:sz w:val="24"/>
        </w:rPr>
        <w:t>另外，平台还提供了使用</w:t>
      </w:r>
      <w:r>
        <w:rPr>
          <w:rFonts w:hint="eastAsia"/>
          <w:sz w:val="24"/>
        </w:rPr>
        <w:t>3D</w:t>
      </w:r>
      <w:r>
        <w:rPr>
          <w:rFonts w:hint="eastAsia"/>
          <w:sz w:val="24"/>
        </w:rPr>
        <w:t>切片技术加载大规模三维场景的功能，该功能支持</w:t>
      </w:r>
      <w:r>
        <w:rPr>
          <w:rFonts w:hint="eastAsia"/>
          <w:sz w:val="24"/>
        </w:rPr>
        <w:t>*.b3dm</w:t>
      </w:r>
      <w:r>
        <w:rPr>
          <w:rFonts w:hint="eastAsia"/>
          <w:sz w:val="24"/>
        </w:rPr>
        <w:t>、</w:t>
      </w:r>
      <w:r>
        <w:rPr>
          <w:rFonts w:hint="eastAsia"/>
          <w:sz w:val="24"/>
        </w:rPr>
        <w:t>*.</w:t>
      </w:r>
      <w:bookmarkStart w:id="349" w:name="OLE_LINK87"/>
      <w:r>
        <w:rPr>
          <w:rFonts w:hint="eastAsia"/>
          <w:sz w:val="24"/>
        </w:rPr>
        <w:t>i3dm</w:t>
      </w:r>
      <w:bookmarkEnd w:id="349"/>
      <w:r>
        <w:rPr>
          <w:rFonts w:hint="eastAsia"/>
          <w:sz w:val="24"/>
        </w:rPr>
        <w:t>、</w:t>
      </w:r>
      <w:r>
        <w:rPr>
          <w:rFonts w:hint="eastAsia"/>
          <w:sz w:val="24"/>
        </w:rPr>
        <w:t>*.pnts</w:t>
      </w:r>
      <w:r>
        <w:rPr>
          <w:rFonts w:hint="eastAsia"/>
          <w:sz w:val="24"/>
        </w:rPr>
        <w:t>、</w:t>
      </w:r>
      <w:r>
        <w:rPr>
          <w:rFonts w:hint="eastAsia"/>
          <w:sz w:val="24"/>
        </w:rPr>
        <w:t>*.vctr</w:t>
      </w:r>
      <w:r>
        <w:rPr>
          <w:rFonts w:hint="eastAsia"/>
          <w:sz w:val="24"/>
        </w:rPr>
        <w:t>、</w:t>
      </w:r>
      <w:r>
        <w:rPr>
          <w:rFonts w:hint="eastAsia"/>
          <w:sz w:val="24"/>
        </w:rPr>
        <w:t>*.cmpt</w:t>
      </w:r>
      <w:r>
        <w:rPr>
          <w:rFonts w:hint="eastAsia"/>
          <w:sz w:val="24"/>
        </w:rPr>
        <w:t>等多种数据格式，图</w:t>
      </w:r>
      <w:r>
        <w:rPr>
          <w:rFonts w:hint="eastAsia"/>
          <w:sz w:val="24"/>
        </w:rPr>
        <w:t>6-18</w:t>
      </w:r>
      <w:r>
        <w:rPr>
          <w:rFonts w:hint="eastAsia"/>
          <w:sz w:val="24"/>
        </w:rPr>
        <w:t>展示了使用</w:t>
      </w:r>
      <w:r>
        <w:rPr>
          <w:rFonts w:hint="eastAsia"/>
          <w:sz w:val="24"/>
        </w:rPr>
        <w:t>3D</w:t>
      </w:r>
      <w:r>
        <w:rPr>
          <w:rFonts w:hint="eastAsia"/>
          <w:sz w:val="24"/>
        </w:rPr>
        <w:t>切片加载故宫建筑物模型。同时也可以使用倾斜摄影数据（</w:t>
      </w:r>
      <w:r>
        <w:rPr>
          <w:rFonts w:hint="eastAsia"/>
          <w:sz w:val="24"/>
        </w:rPr>
        <w:t>*.osgb</w:t>
      </w:r>
      <w:r>
        <w:rPr>
          <w:rFonts w:hint="eastAsia"/>
          <w:sz w:val="24"/>
        </w:rPr>
        <w:t>格式），将其转换为</w:t>
      </w:r>
      <w:r>
        <w:rPr>
          <w:rFonts w:hint="eastAsia"/>
          <w:sz w:val="24"/>
        </w:rPr>
        <w:t>3D</w:t>
      </w:r>
      <w:r>
        <w:rPr>
          <w:rFonts w:hint="eastAsia"/>
          <w:sz w:val="24"/>
        </w:rPr>
        <w:t>切片，如图</w:t>
      </w:r>
      <w:r>
        <w:rPr>
          <w:rFonts w:hint="eastAsia"/>
          <w:sz w:val="24"/>
        </w:rPr>
        <w:t>6-19</w:t>
      </w:r>
      <w:r>
        <w:rPr>
          <w:rFonts w:hint="eastAsia"/>
          <w:sz w:val="24"/>
        </w:rPr>
        <w:t>所示。</w:t>
      </w:r>
    </w:p>
    <w:p w14:paraId="33D69696" w14:textId="77777777" w:rsidR="00067B30" w:rsidRDefault="00067B30">
      <w:pPr>
        <w:spacing w:line="500" w:lineRule="exact"/>
        <w:ind w:firstLine="420"/>
        <w:rPr>
          <w:rFonts w:ascii="宋体" w:hAnsi="宋体" w:cs="宋体"/>
          <w:sz w:val="24"/>
        </w:rPr>
      </w:pPr>
    </w:p>
    <w:p w14:paraId="4A5BC691" w14:textId="77777777" w:rsidR="00067B30" w:rsidRDefault="0031372E">
      <w:pPr>
        <w:spacing w:line="500" w:lineRule="exact"/>
        <w:jc w:val="center"/>
      </w:pPr>
      <w:bookmarkStart w:id="350" w:name="OLE_LINK85"/>
      <w:r>
        <w:rPr>
          <w:rStyle w:val="Char2"/>
          <w:rFonts w:hint="eastAsia"/>
          <w:noProof/>
        </w:rPr>
        <w:drawing>
          <wp:anchor distT="0" distB="0" distL="114300" distR="114300" simplePos="0" relativeHeight="251701248" behindDoc="0" locked="0" layoutInCell="1" allowOverlap="1" wp14:anchorId="05914234" wp14:editId="30A586C1">
            <wp:simplePos x="0" y="0"/>
            <wp:positionH relativeFrom="column">
              <wp:posOffset>-15240</wp:posOffset>
            </wp:positionH>
            <wp:positionV relativeFrom="paragraph">
              <wp:posOffset>61595</wp:posOffset>
            </wp:positionV>
            <wp:extent cx="5272405" cy="2538095"/>
            <wp:effectExtent l="0" t="0" r="4445" b="14605"/>
            <wp:wrapTopAndBottom/>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98" cstate="print"/>
                    <a:stretch>
                      <a:fillRect/>
                    </a:stretch>
                  </pic:blipFill>
                  <pic:spPr>
                    <a:xfrm>
                      <a:off x="0" y="0"/>
                      <a:ext cx="5272405" cy="2538095"/>
                    </a:xfrm>
                    <a:prstGeom prst="rect">
                      <a:avLst/>
                    </a:prstGeom>
                    <a:noFill/>
                    <a:ln w="9525">
                      <a:noFill/>
                    </a:ln>
                  </pic:spPr>
                </pic:pic>
              </a:graphicData>
            </a:graphic>
          </wp:anchor>
        </w:drawing>
      </w:r>
      <w:bookmarkStart w:id="351" w:name="_Toc27015"/>
      <w:r>
        <w:rPr>
          <w:rStyle w:val="Char2"/>
          <w:rFonts w:hint="eastAsia"/>
        </w:rPr>
        <w:t>图</w:t>
      </w:r>
      <w:r>
        <w:rPr>
          <w:rStyle w:val="Char2"/>
          <w:rFonts w:hint="eastAsia"/>
        </w:rPr>
        <w:t xml:space="preserve">6-18 </w:t>
      </w:r>
      <w:r>
        <w:rPr>
          <w:rStyle w:val="Char2"/>
          <w:rFonts w:hint="eastAsia"/>
        </w:rPr>
        <w:t>使用</w:t>
      </w:r>
      <w:r>
        <w:rPr>
          <w:rStyle w:val="Char2"/>
          <w:rFonts w:hint="eastAsia"/>
        </w:rPr>
        <w:t>3D</w:t>
      </w:r>
      <w:r>
        <w:rPr>
          <w:rStyle w:val="Char2"/>
          <w:rFonts w:hint="eastAsia"/>
        </w:rPr>
        <w:t>切片加载大规模三维模型（故宫模型）</w:t>
      </w:r>
      <w:bookmarkEnd w:id="350"/>
      <w:bookmarkEnd w:id="351"/>
    </w:p>
    <w:p w14:paraId="3DDD8CDB" w14:textId="77777777" w:rsidR="00067B30" w:rsidRDefault="00067B30">
      <w:pPr>
        <w:spacing w:line="500" w:lineRule="exact"/>
        <w:jc w:val="center"/>
      </w:pPr>
      <w:bookmarkStart w:id="352" w:name="_Toc19216"/>
    </w:p>
    <w:p w14:paraId="777181C6" w14:textId="77777777" w:rsidR="00067B30" w:rsidRDefault="00067B30">
      <w:pPr>
        <w:spacing w:line="500" w:lineRule="exact"/>
        <w:jc w:val="center"/>
      </w:pPr>
    </w:p>
    <w:p w14:paraId="588C8F6D" w14:textId="77777777" w:rsidR="00067B30" w:rsidRDefault="00067B30">
      <w:pPr>
        <w:spacing w:line="500" w:lineRule="exact"/>
        <w:jc w:val="center"/>
      </w:pPr>
    </w:p>
    <w:p w14:paraId="2367243D" w14:textId="77777777" w:rsidR="00067B30" w:rsidRDefault="0031372E">
      <w:pPr>
        <w:spacing w:line="500" w:lineRule="exact"/>
        <w:jc w:val="center"/>
        <w:rPr>
          <w:rStyle w:val="Char2"/>
        </w:rPr>
      </w:pPr>
      <w:r>
        <w:rPr>
          <w:noProof/>
        </w:rPr>
        <w:lastRenderedPageBreak/>
        <w:drawing>
          <wp:anchor distT="0" distB="0" distL="114300" distR="114300" simplePos="0" relativeHeight="254397440" behindDoc="0" locked="0" layoutInCell="1" allowOverlap="1" wp14:anchorId="592F66FD" wp14:editId="0A8EDFB0">
            <wp:simplePos x="0" y="0"/>
            <wp:positionH relativeFrom="column">
              <wp:posOffset>123190</wp:posOffset>
            </wp:positionH>
            <wp:positionV relativeFrom="paragraph">
              <wp:posOffset>23495</wp:posOffset>
            </wp:positionV>
            <wp:extent cx="5026025" cy="2759075"/>
            <wp:effectExtent l="0" t="0" r="3175" b="3175"/>
            <wp:wrapTopAndBottom/>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9"/>
                    <a:stretch>
                      <a:fillRect/>
                    </a:stretch>
                  </pic:blipFill>
                  <pic:spPr>
                    <a:xfrm>
                      <a:off x="0" y="0"/>
                      <a:ext cx="5026025" cy="2759075"/>
                    </a:xfrm>
                    <a:prstGeom prst="rect">
                      <a:avLst/>
                    </a:prstGeom>
                    <a:noFill/>
                    <a:ln w="9525">
                      <a:noFill/>
                    </a:ln>
                  </pic:spPr>
                </pic:pic>
              </a:graphicData>
            </a:graphic>
          </wp:anchor>
        </w:drawing>
      </w:r>
      <w:r>
        <w:rPr>
          <w:rStyle w:val="Char2"/>
          <w:rFonts w:hint="eastAsia"/>
        </w:rPr>
        <w:t>图</w:t>
      </w:r>
      <w:r>
        <w:rPr>
          <w:rStyle w:val="Char2"/>
          <w:rFonts w:hint="eastAsia"/>
        </w:rPr>
        <w:t xml:space="preserve">6-19 </w:t>
      </w:r>
      <w:r>
        <w:rPr>
          <w:rStyle w:val="Char2"/>
          <w:rFonts w:hint="eastAsia"/>
        </w:rPr>
        <w:t>将倾斜摄影数据转换为</w:t>
      </w:r>
      <w:r>
        <w:rPr>
          <w:rStyle w:val="Char2"/>
          <w:rFonts w:hint="eastAsia"/>
        </w:rPr>
        <w:t>3D</w:t>
      </w:r>
      <w:r>
        <w:rPr>
          <w:rStyle w:val="Char2"/>
          <w:rFonts w:hint="eastAsia"/>
        </w:rPr>
        <w:t>切片</w:t>
      </w:r>
    </w:p>
    <w:bookmarkEnd w:id="352"/>
    <w:p w14:paraId="46E5F141" w14:textId="77777777" w:rsidR="00067B30" w:rsidRDefault="0031372E">
      <w:pPr>
        <w:pStyle w:val="2"/>
        <w:spacing w:before="312" w:after="156"/>
      </w:pPr>
      <w:r>
        <w:rPr>
          <w:rFonts w:hint="eastAsia"/>
        </w:rPr>
        <w:t xml:space="preserve"> </w:t>
      </w:r>
      <w:bookmarkStart w:id="353" w:name="_Toc31320"/>
      <w:r>
        <w:rPr>
          <w:rFonts w:hint="eastAsia"/>
        </w:rPr>
        <w:t>虚拟现实</w:t>
      </w:r>
      <w:bookmarkEnd w:id="353"/>
    </w:p>
    <w:p w14:paraId="7E65342F" w14:textId="77777777" w:rsidR="00067B30" w:rsidRDefault="0031372E">
      <w:pPr>
        <w:spacing w:line="500" w:lineRule="exact"/>
        <w:ind w:firstLine="420"/>
        <w:rPr>
          <w:sz w:val="24"/>
        </w:rPr>
      </w:pPr>
      <w:r>
        <w:rPr>
          <w:rFonts w:hint="eastAsia"/>
          <w:sz w:val="24"/>
        </w:rPr>
        <w:t>该模块可以使用平台的移动端，在移动端中将屏幕分为左右两个视图，如下图所示（图</w:t>
      </w:r>
      <w:r>
        <w:rPr>
          <w:rFonts w:hint="eastAsia"/>
          <w:sz w:val="24"/>
        </w:rPr>
        <w:t>6-20</w:t>
      </w:r>
      <w:r>
        <w:rPr>
          <w:rFonts w:hint="eastAsia"/>
          <w:sz w:val="24"/>
        </w:rPr>
        <w:t>）。使用时将移动设备放入滑配式</w:t>
      </w:r>
      <w:r>
        <w:rPr>
          <w:rFonts w:hint="eastAsia"/>
          <w:sz w:val="24"/>
        </w:rPr>
        <w:t>VR</w:t>
      </w:r>
      <w:r>
        <w:rPr>
          <w:rFonts w:hint="eastAsia"/>
          <w:sz w:val="24"/>
        </w:rPr>
        <w:t>设备中，即可以透过</w:t>
      </w:r>
      <w:r>
        <w:rPr>
          <w:rFonts w:hint="eastAsia"/>
          <w:sz w:val="24"/>
        </w:rPr>
        <w:t>VR</w:t>
      </w:r>
      <w:r>
        <w:rPr>
          <w:rFonts w:hint="eastAsia"/>
          <w:sz w:val="24"/>
        </w:rPr>
        <w:t>眼镜观察到</w:t>
      </w:r>
      <w:r>
        <w:rPr>
          <w:rFonts w:hint="eastAsia"/>
          <w:sz w:val="24"/>
        </w:rPr>
        <w:t>3D</w:t>
      </w:r>
      <w:r>
        <w:rPr>
          <w:rFonts w:hint="eastAsia"/>
          <w:sz w:val="24"/>
        </w:rPr>
        <w:t>立体效果的呈现。</w:t>
      </w:r>
    </w:p>
    <w:p w14:paraId="0B8FECA8" w14:textId="77777777" w:rsidR="00067B30" w:rsidRDefault="00067B30">
      <w:pPr>
        <w:spacing w:line="500" w:lineRule="exact"/>
        <w:ind w:firstLine="420"/>
        <w:rPr>
          <w:sz w:val="24"/>
        </w:rPr>
      </w:pPr>
    </w:p>
    <w:p w14:paraId="2B76ACFE" w14:textId="77777777" w:rsidR="00067B30" w:rsidRDefault="0031372E">
      <w:pPr>
        <w:widowControl/>
        <w:jc w:val="center"/>
      </w:pPr>
      <w:r>
        <w:rPr>
          <w:noProof/>
        </w:rPr>
        <w:drawing>
          <wp:inline distT="0" distB="0" distL="114300" distR="114300" wp14:anchorId="26282C5E" wp14:editId="6E3AEC49">
            <wp:extent cx="5270500" cy="2712720"/>
            <wp:effectExtent l="0" t="0" r="6350" b="1143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00" cstate="print"/>
                    <a:stretch>
                      <a:fillRect/>
                    </a:stretch>
                  </pic:blipFill>
                  <pic:spPr>
                    <a:xfrm>
                      <a:off x="0" y="0"/>
                      <a:ext cx="5270500" cy="2712720"/>
                    </a:xfrm>
                    <a:prstGeom prst="rect">
                      <a:avLst/>
                    </a:prstGeom>
                    <a:noFill/>
                    <a:ln w="9525">
                      <a:noFill/>
                    </a:ln>
                  </pic:spPr>
                </pic:pic>
              </a:graphicData>
            </a:graphic>
          </wp:inline>
        </w:drawing>
      </w:r>
    </w:p>
    <w:p w14:paraId="02D75C73" w14:textId="77777777" w:rsidR="00067B30" w:rsidRDefault="0031372E">
      <w:pPr>
        <w:spacing w:beforeLines="50" w:before="156"/>
        <w:ind w:firstLine="420"/>
        <w:jc w:val="center"/>
        <w:rPr>
          <w:rStyle w:val="Char2"/>
        </w:rPr>
      </w:pPr>
      <w:bookmarkStart w:id="354" w:name="_Toc3957"/>
      <w:r>
        <w:rPr>
          <w:rStyle w:val="Char2"/>
          <w:rFonts w:hint="eastAsia"/>
        </w:rPr>
        <w:t>图</w:t>
      </w:r>
      <w:r>
        <w:rPr>
          <w:rStyle w:val="Char2"/>
          <w:rFonts w:hint="eastAsia"/>
        </w:rPr>
        <w:t xml:space="preserve">6-20 </w:t>
      </w:r>
      <w:r>
        <w:rPr>
          <w:rStyle w:val="Char2"/>
          <w:rFonts w:hint="eastAsia"/>
        </w:rPr>
        <w:t>移动端</w:t>
      </w:r>
      <w:r>
        <w:rPr>
          <w:rStyle w:val="Char2"/>
          <w:rFonts w:hint="eastAsia"/>
        </w:rPr>
        <w:t>VR</w:t>
      </w:r>
      <w:r>
        <w:rPr>
          <w:rStyle w:val="Char2"/>
          <w:rFonts w:hint="eastAsia"/>
        </w:rPr>
        <w:t>显示</w:t>
      </w:r>
    </w:p>
    <w:bookmarkEnd w:id="354"/>
    <w:p w14:paraId="1B0268E5" w14:textId="77777777" w:rsidR="00067B30" w:rsidRDefault="00067B30">
      <w:pPr>
        <w:ind w:firstLine="420"/>
        <w:jc w:val="center"/>
        <w:rPr>
          <w:rStyle w:val="Char2"/>
        </w:rPr>
      </w:pPr>
    </w:p>
    <w:p w14:paraId="467EC6C0" w14:textId="77777777" w:rsidR="00067B30" w:rsidRDefault="0031372E">
      <w:pPr>
        <w:pStyle w:val="2"/>
        <w:spacing w:before="312" w:after="156"/>
      </w:pPr>
      <w:bookmarkStart w:id="355" w:name="OLE_LINK104"/>
      <w:r>
        <w:rPr>
          <w:rFonts w:hint="eastAsia"/>
        </w:rPr>
        <w:lastRenderedPageBreak/>
        <w:t xml:space="preserve"> </w:t>
      </w:r>
      <w:bookmarkStart w:id="356" w:name="_Toc31489"/>
      <w:r>
        <w:rPr>
          <w:rFonts w:hint="eastAsia"/>
        </w:rPr>
        <w:t>应用案例</w:t>
      </w:r>
      <w:bookmarkEnd w:id="356"/>
    </w:p>
    <w:p w14:paraId="089B8F04" w14:textId="77777777" w:rsidR="00067B30" w:rsidRDefault="0031372E">
      <w:pPr>
        <w:pStyle w:val="3"/>
        <w:spacing w:before="312" w:after="156"/>
      </w:pPr>
      <w:r>
        <w:rPr>
          <w:rFonts w:hint="eastAsia"/>
        </w:rPr>
        <w:t xml:space="preserve"> </w:t>
      </w:r>
      <w:bookmarkStart w:id="357" w:name="_Toc18014"/>
      <w:r>
        <w:rPr>
          <w:rFonts w:hint="eastAsia"/>
        </w:rPr>
        <w:t>上海市农业布局规划管理系统应用</w:t>
      </w:r>
      <w:bookmarkEnd w:id="357"/>
    </w:p>
    <w:p w14:paraId="52CA4912" w14:textId="77777777" w:rsidR="00067B30" w:rsidRDefault="0031372E">
      <w:pPr>
        <w:spacing w:line="500" w:lineRule="exact"/>
        <w:ind w:firstLine="420"/>
        <w:rPr>
          <w:sz w:val="24"/>
        </w:rPr>
      </w:pPr>
      <w:r>
        <w:rPr>
          <w:rFonts w:hint="eastAsia"/>
          <w:sz w:val="24"/>
        </w:rPr>
        <w:t>上海市农业布局规划应用，是一个基于</w:t>
      </w:r>
      <w:r>
        <w:rPr>
          <w:rFonts w:hint="eastAsia"/>
          <w:sz w:val="24"/>
        </w:rPr>
        <w:t>WebGIS</w:t>
      </w:r>
      <w:r>
        <w:rPr>
          <w:rFonts w:hint="eastAsia"/>
          <w:sz w:val="24"/>
        </w:rPr>
        <w:t>的农用地现状数据在线采集系统。该应用能够提高农用地数据采集的效率，并在较大程度减少人力、物力、财力的支出；提高农用地数据的共享性与安全性；促进农业信息化与智能化的发展，为农业用地规划提供数据、平台支撑；为其他行业的数据管理提供借鉴思路和参考建议。</w:t>
      </w:r>
    </w:p>
    <w:p w14:paraId="35620F5B" w14:textId="77777777" w:rsidR="00067B30" w:rsidRDefault="0031372E">
      <w:pPr>
        <w:spacing w:line="500" w:lineRule="exact"/>
        <w:ind w:firstLine="420"/>
        <w:rPr>
          <w:sz w:val="24"/>
        </w:rPr>
      </w:pPr>
      <w:r>
        <w:rPr>
          <w:rFonts w:hint="eastAsia"/>
          <w:sz w:val="24"/>
        </w:rPr>
        <w:t>将三维</w:t>
      </w:r>
      <w:r>
        <w:rPr>
          <w:rFonts w:hint="eastAsia"/>
          <w:sz w:val="24"/>
        </w:rPr>
        <w:t>WebGIS</w:t>
      </w:r>
      <w:r>
        <w:rPr>
          <w:rFonts w:hint="eastAsia"/>
          <w:sz w:val="24"/>
        </w:rPr>
        <w:t>平台上的功能应用于上海市农业布局规划，使农业用地数据展现在三维地图之上，可以直观地揭示上海市农业资源利用、生产布局与农业生产及区域经济发展之间的内在联系和规律，为之后用地规划决策提供技术方法和科学依据。该系统的主界面如下图（图</w:t>
      </w:r>
      <w:r>
        <w:rPr>
          <w:rFonts w:hint="eastAsia"/>
          <w:sz w:val="24"/>
        </w:rPr>
        <w:t>6-21</w:t>
      </w:r>
      <w:r>
        <w:rPr>
          <w:rFonts w:hint="eastAsia"/>
          <w:sz w:val="24"/>
        </w:rPr>
        <w:t>）所示。</w:t>
      </w:r>
    </w:p>
    <w:p w14:paraId="0DF3EB68" w14:textId="77777777" w:rsidR="00067B30" w:rsidRDefault="00067B30">
      <w:pPr>
        <w:spacing w:line="500" w:lineRule="exact"/>
        <w:ind w:firstLine="420"/>
        <w:rPr>
          <w:sz w:val="24"/>
        </w:rPr>
      </w:pPr>
    </w:p>
    <w:p w14:paraId="619AA3FC" w14:textId="77777777" w:rsidR="00067B30" w:rsidRDefault="0031372E">
      <w:r>
        <w:rPr>
          <w:noProof/>
        </w:rPr>
        <w:drawing>
          <wp:inline distT="0" distB="0" distL="114300" distR="114300" wp14:anchorId="65879A10" wp14:editId="1E2E473C">
            <wp:extent cx="5267960" cy="2816225"/>
            <wp:effectExtent l="0" t="0" r="8890" b="3175"/>
            <wp:docPr id="3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5"/>
                    <pic:cNvPicPr>
                      <a:picLocks noChangeAspect="1"/>
                    </pic:cNvPicPr>
                  </pic:nvPicPr>
                  <pic:blipFill>
                    <a:blip r:embed="rId101"/>
                    <a:stretch>
                      <a:fillRect/>
                    </a:stretch>
                  </pic:blipFill>
                  <pic:spPr>
                    <a:xfrm>
                      <a:off x="0" y="0"/>
                      <a:ext cx="5267960" cy="2816225"/>
                    </a:xfrm>
                    <a:prstGeom prst="rect">
                      <a:avLst/>
                    </a:prstGeom>
                    <a:noFill/>
                    <a:ln w="9525">
                      <a:noFill/>
                    </a:ln>
                  </pic:spPr>
                </pic:pic>
              </a:graphicData>
            </a:graphic>
          </wp:inline>
        </w:drawing>
      </w:r>
    </w:p>
    <w:p w14:paraId="0491E506" w14:textId="77777777" w:rsidR="00067B30" w:rsidRDefault="0031372E">
      <w:pPr>
        <w:ind w:firstLine="420"/>
        <w:jc w:val="center"/>
        <w:rPr>
          <w:rStyle w:val="Char2"/>
        </w:rPr>
      </w:pPr>
      <w:bookmarkStart w:id="358" w:name="_Toc3891"/>
      <w:r>
        <w:rPr>
          <w:rStyle w:val="Char2"/>
          <w:rFonts w:hint="eastAsia"/>
        </w:rPr>
        <w:t>图</w:t>
      </w:r>
      <w:r>
        <w:rPr>
          <w:rStyle w:val="Char2"/>
          <w:rFonts w:hint="eastAsia"/>
        </w:rPr>
        <w:t xml:space="preserve">6-21 </w:t>
      </w:r>
      <w:r>
        <w:rPr>
          <w:rStyle w:val="Char2"/>
          <w:rFonts w:hint="eastAsia"/>
        </w:rPr>
        <w:t>上海市农业布局规划系统主界面</w:t>
      </w:r>
    </w:p>
    <w:bookmarkEnd w:id="358"/>
    <w:p w14:paraId="6C0BCEED" w14:textId="77777777" w:rsidR="00067B30" w:rsidRDefault="00067B30">
      <w:pPr>
        <w:ind w:firstLine="420"/>
        <w:jc w:val="center"/>
        <w:rPr>
          <w:rStyle w:val="Char2"/>
        </w:rPr>
      </w:pPr>
    </w:p>
    <w:bookmarkEnd w:id="355"/>
    <w:p w14:paraId="1C0E3956" w14:textId="77777777" w:rsidR="00067B30" w:rsidRDefault="0031372E">
      <w:pPr>
        <w:pStyle w:val="4"/>
        <w:spacing w:before="156" w:after="156"/>
      </w:pPr>
      <w:r>
        <w:rPr>
          <w:rFonts w:hint="eastAsia"/>
        </w:rPr>
        <w:t xml:space="preserve"> </w:t>
      </w:r>
      <w:r>
        <w:rPr>
          <w:rFonts w:hint="eastAsia"/>
        </w:rPr>
        <w:t>三维专题图</w:t>
      </w:r>
    </w:p>
    <w:p w14:paraId="68BA469F" w14:textId="77777777" w:rsidR="00067B30" w:rsidRDefault="0031372E">
      <w:pPr>
        <w:spacing w:line="500" w:lineRule="exact"/>
        <w:ind w:firstLine="420"/>
        <w:rPr>
          <w:sz w:val="24"/>
        </w:rPr>
      </w:pPr>
      <w:r>
        <w:rPr>
          <w:rFonts w:hint="eastAsia"/>
          <w:sz w:val="24"/>
        </w:rPr>
        <w:t>图表分析包含农业数据可视化和农业数据分析两方面功能。农业数据包含农业用地、农业生产及行业管理三大类数据。</w:t>
      </w:r>
    </w:p>
    <w:p w14:paraId="4D342C4F" w14:textId="77777777" w:rsidR="00067B30" w:rsidRDefault="0031372E">
      <w:pPr>
        <w:spacing w:line="500" w:lineRule="exact"/>
        <w:ind w:firstLine="420"/>
      </w:pPr>
      <w:r>
        <w:rPr>
          <w:rFonts w:hint="eastAsia"/>
          <w:sz w:val="24"/>
        </w:rPr>
        <w:t>农业数据可视化：包含对历史、现状及规划等农业用地数据和农业生产指标、</w:t>
      </w:r>
      <w:r>
        <w:rPr>
          <w:rFonts w:hint="eastAsia"/>
          <w:sz w:val="24"/>
        </w:rPr>
        <w:lastRenderedPageBreak/>
        <w:t>规划保有量等农业生产数据的表格展示。用户可通过设定查询条件（如年份，地区，指标等）快速查看对应数据并可进行数据导出、打印，如图</w:t>
      </w:r>
      <w:r>
        <w:rPr>
          <w:rFonts w:hint="eastAsia"/>
          <w:sz w:val="24"/>
        </w:rPr>
        <w:t>6-22</w:t>
      </w:r>
      <w:r>
        <w:rPr>
          <w:rFonts w:hint="eastAsia"/>
          <w:sz w:val="24"/>
        </w:rPr>
        <w:t>所示。</w:t>
      </w:r>
    </w:p>
    <w:p w14:paraId="6594B7C7" w14:textId="77777777" w:rsidR="00067B30" w:rsidRDefault="0031372E">
      <w:r>
        <w:rPr>
          <w:noProof/>
        </w:rPr>
        <w:drawing>
          <wp:inline distT="0" distB="0" distL="114300" distR="114300" wp14:anchorId="706F8017" wp14:editId="0091F483">
            <wp:extent cx="5261610" cy="2804795"/>
            <wp:effectExtent l="0" t="0" r="15240" b="1460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02"/>
                    <a:stretch>
                      <a:fillRect/>
                    </a:stretch>
                  </pic:blipFill>
                  <pic:spPr>
                    <a:xfrm>
                      <a:off x="0" y="0"/>
                      <a:ext cx="5261610" cy="2804795"/>
                    </a:xfrm>
                    <a:prstGeom prst="rect">
                      <a:avLst/>
                    </a:prstGeom>
                    <a:noFill/>
                    <a:ln w="9525">
                      <a:noFill/>
                    </a:ln>
                  </pic:spPr>
                </pic:pic>
              </a:graphicData>
            </a:graphic>
          </wp:inline>
        </w:drawing>
      </w:r>
    </w:p>
    <w:p w14:paraId="155B2869" w14:textId="77777777" w:rsidR="00067B30" w:rsidRDefault="0031372E">
      <w:pPr>
        <w:spacing w:beforeLines="50" w:before="156" w:afterLines="50" w:after="156"/>
        <w:ind w:firstLine="420"/>
        <w:jc w:val="center"/>
        <w:rPr>
          <w:rStyle w:val="Char2"/>
        </w:rPr>
      </w:pPr>
      <w:bookmarkStart w:id="359" w:name="_Toc20837"/>
      <w:r>
        <w:rPr>
          <w:rStyle w:val="Char2"/>
          <w:rFonts w:hint="eastAsia"/>
        </w:rPr>
        <w:t>图</w:t>
      </w:r>
      <w:r>
        <w:rPr>
          <w:rStyle w:val="Char2"/>
          <w:rFonts w:hint="eastAsia"/>
        </w:rPr>
        <w:t xml:space="preserve">6-22 </w:t>
      </w:r>
      <w:r>
        <w:rPr>
          <w:rStyle w:val="Char2"/>
          <w:rFonts w:hint="eastAsia"/>
        </w:rPr>
        <w:t>图表分析模块农用地数据可视化</w:t>
      </w:r>
      <w:bookmarkEnd w:id="359"/>
    </w:p>
    <w:p w14:paraId="6529F2D3" w14:textId="77777777" w:rsidR="00067B30" w:rsidRDefault="0031372E">
      <w:pPr>
        <w:spacing w:line="500" w:lineRule="exact"/>
        <w:ind w:firstLineChars="200" w:firstLine="480"/>
        <w:rPr>
          <w:sz w:val="24"/>
        </w:rPr>
      </w:pPr>
      <w:r>
        <w:rPr>
          <w:rFonts w:hint="eastAsia"/>
          <w:sz w:val="24"/>
        </w:rPr>
        <w:t>获取到</w:t>
      </w:r>
      <w:r>
        <w:rPr>
          <w:rFonts w:hint="eastAsia"/>
          <w:sz w:val="24"/>
        </w:rPr>
        <w:t>2014</w:t>
      </w:r>
      <w:r>
        <w:rPr>
          <w:rFonts w:hint="eastAsia"/>
          <w:sz w:val="24"/>
        </w:rPr>
        <w:t>年上海市各区县蔬菜总产量的统计数据后，使用三维</w:t>
      </w:r>
      <w:r>
        <w:rPr>
          <w:rFonts w:hint="eastAsia"/>
          <w:sz w:val="24"/>
        </w:rPr>
        <w:t>WebGIS</w:t>
      </w:r>
      <w:r>
        <w:rPr>
          <w:rFonts w:hint="eastAsia"/>
          <w:sz w:val="24"/>
        </w:rPr>
        <w:t>平台的数据关联功能，将统计数据关联到矢量要素数据上。然后使用图层样式管理功能对图层设置分级显示以及分级的颜色。最后设置图层注记的样式，如图</w:t>
      </w:r>
      <w:r>
        <w:rPr>
          <w:rFonts w:hint="eastAsia"/>
          <w:sz w:val="24"/>
        </w:rPr>
        <w:t>6-23</w:t>
      </w:r>
      <w:r>
        <w:rPr>
          <w:rFonts w:hint="eastAsia"/>
          <w:sz w:val="24"/>
        </w:rPr>
        <w:t>所示。</w:t>
      </w:r>
    </w:p>
    <w:p w14:paraId="155568B7" w14:textId="77777777" w:rsidR="00067B30" w:rsidRDefault="0031372E">
      <w:r>
        <w:rPr>
          <w:rFonts w:hint="eastAsia"/>
          <w:noProof/>
        </w:rPr>
        <w:drawing>
          <wp:inline distT="0" distB="0" distL="114300" distR="114300" wp14:anchorId="7A5DE655" wp14:editId="7F5A332D">
            <wp:extent cx="5262245" cy="2980055"/>
            <wp:effectExtent l="0" t="0" r="14605" b="10795"/>
            <wp:docPr id="164" name="图片 164" descr="图片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图片51"/>
                    <pic:cNvPicPr>
                      <a:picLocks noChangeAspect="1"/>
                    </pic:cNvPicPr>
                  </pic:nvPicPr>
                  <pic:blipFill>
                    <a:blip r:embed="rId103"/>
                    <a:stretch>
                      <a:fillRect/>
                    </a:stretch>
                  </pic:blipFill>
                  <pic:spPr>
                    <a:xfrm>
                      <a:off x="0" y="0"/>
                      <a:ext cx="5262245" cy="2980055"/>
                    </a:xfrm>
                    <a:prstGeom prst="rect">
                      <a:avLst/>
                    </a:prstGeom>
                  </pic:spPr>
                </pic:pic>
              </a:graphicData>
            </a:graphic>
          </wp:inline>
        </w:drawing>
      </w:r>
    </w:p>
    <w:p w14:paraId="089EE2B7" w14:textId="77777777" w:rsidR="00067B30" w:rsidRDefault="0031372E">
      <w:pPr>
        <w:spacing w:beforeLines="50" w:before="156" w:afterLines="50" w:after="156"/>
        <w:ind w:firstLine="420"/>
        <w:jc w:val="center"/>
      </w:pPr>
      <w:bookmarkStart w:id="360" w:name="_Toc14422"/>
      <w:r>
        <w:rPr>
          <w:rStyle w:val="Char2"/>
          <w:rFonts w:hint="eastAsia"/>
        </w:rPr>
        <w:t>图</w:t>
      </w:r>
      <w:r>
        <w:rPr>
          <w:rStyle w:val="Char2"/>
          <w:rFonts w:hint="eastAsia"/>
        </w:rPr>
        <w:t>6-23 2014</w:t>
      </w:r>
      <w:r>
        <w:rPr>
          <w:rStyle w:val="Char2"/>
          <w:rFonts w:hint="eastAsia"/>
        </w:rPr>
        <w:t>年上海市各区县蔬菜总产量三维专题图（单位：吨）</w:t>
      </w:r>
      <w:bookmarkEnd w:id="360"/>
    </w:p>
    <w:p w14:paraId="526C3CBA" w14:textId="77777777" w:rsidR="00067B30" w:rsidRDefault="0031372E">
      <w:pPr>
        <w:spacing w:line="500" w:lineRule="exact"/>
        <w:ind w:firstLineChars="200" w:firstLine="480"/>
        <w:rPr>
          <w:sz w:val="24"/>
        </w:rPr>
      </w:pPr>
      <w:r>
        <w:rPr>
          <w:rFonts w:hint="eastAsia"/>
          <w:sz w:val="24"/>
        </w:rPr>
        <w:lastRenderedPageBreak/>
        <w:t>图</w:t>
      </w:r>
      <w:r>
        <w:rPr>
          <w:rFonts w:hint="eastAsia"/>
          <w:sz w:val="24"/>
        </w:rPr>
        <w:t>6-24</w:t>
      </w:r>
      <w:r>
        <w:rPr>
          <w:rFonts w:hint="eastAsia"/>
          <w:sz w:val="24"/>
        </w:rPr>
        <w:t>将上海市镇街道面矢量数据与</w:t>
      </w:r>
      <w:r>
        <w:rPr>
          <w:rFonts w:hint="eastAsia"/>
          <w:sz w:val="24"/>
        </w:rPr>
        <w:t>2014</w:t>
      </w:r>
      <w:r>
        <w:rPr>
          <w:rFonts w:hint="eastAsia"/>
          <w:sz w:val="24"/>
        </w:rPr>
        <w:t>年上海市各乡镇年末耕地面积进行关联，选中属性字段后，将该图层添加到地图上。</w:t>
      </w:r>
    </w:p>
    <w:p w14:paraId="1D6298E5" w14:textId="77777777" w:rsidR="00067B30" w:rsidRDefault="0031372E">
      <w:r>
        <w:rPr>
          <w:rFonts w:hint="eastAsia"/>
          <w:noProof/>
        </w:rPr>
        <w:drawing>
          <wp:inline distT="0" distB="0" distL="114300" distR="114300" wp14:anchorId="426A4B18" wp14:editId="02CFBA67">
            <wp:extent cx="5272405" cy="2750185"/>
            <wp:effectExtent l="0" t="0" r="4445" b="12065"/>
            <wp:docPr id="309" name="图片 309" descr="图片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片52"/>
                    <pic:cNvPicPr>
                      <a:picLocks noChangeAspect="1"/>
                    </pic:cNvPicPr>
                  </pic:nvPicPr>
                  <pic:blipFill>
                    <a:blip r:embed="rId104"/>
                    <a:stretch>
                      <a:fillRect/>
                    </a:stretch>
                  </pic:blipFill>
                  <pic:spPr>
                    <a:xfrm>
                      <a:off x="0" y="0"/>
                      <a:ext cx="5272405" cy="2750185"/>
                    </a:xfrm>
                    <a:prstGeom prst="rect">
                      <a:avLst/>
                    </a:prstGeom>
                  </pic:spPr>
                </pic:pic>
              </a:graphicData>
            </a:graphic>
          </wp:inline>
        </w:drawing>
      </w:r>
    </w:p>
    <w:p w14:paraId="6A903D30" w14:textId="77777777" w:rsidR="00067B30" w:rsidRDefault="0031372E">
      <w:pPr>
        <w:spacing w:beforeLines="50" w:before="156" w:afterLines="50" w:after="156"/>
        <w:ind w:firstLine="420"/>
        <w:jc w:val="center"/>
        <w:rPr>
          <w:rStyle w:val="Char2"/>
        </w:rPr>
      </w:pPr>
      <w:bookmarkStart w:id="361" w:name="_Toc7123"/>
      <w:r>
        <w:rPr>
          <w:rStyle w:val="Char2"/>
          <w:rFonts w:hint="eastAsia"/>
        </w:rPr>
        <w:t>图</w:t>
      </w:r>
      <w:r>
        <w:rPr>
          <w:rStyle w:val="Char2"/>
          <w:rFonts w:hint="eastAsia"/>
        </w:rPr>
        <w:t>6-24 2014</w:t>
      </w:r>
      <w:bookmarkStart w:id="362" w:name="OLE_LINK10"/>
      <w:r>
        <w:rPr>
          <w:rStyle w:val="Char2"/>
          <w:rFonts w:hint="eastAsia"/>
        </w:rPr>
        <w:t>年上海市各乡镇年末耕地面积</w:t>
      </w:r>
      <w:bookmarkEnd w:id="361"/>
      <w:bookmarkEnd w:id="362"/>
      <w:r>
        <w:rPr>
          <w:rStyle w:val="Char2"/>
          <w:rFonts w:hint="eastAsia"/>
        </w:rPr>
        <w:t>三维专题图</w:t>
      </w:r>
    </w:p>
    <w:p w14:paraId="3A885CE3" w14:textId="77777777" w:rsidR="00067B30" w:rsidRDefault="00067B30">
      <w:pPr>
        <w:spacing w:beforeLines="50" w:before="156" w:afterLines="50" w:after="156"/>
        <w:ind w:firstLine="420"/>
        <w:jc w:val="center"/>
        <w:rPr>
          <w:rStyle w:val="Char2"/>
        </w:rPr>
      </w:pPr>
    </w:p>
    <w:p w14:paraId="1C60535F" w14:textId="77777777" w:rsidR="00067B30" w:rsidRDefault="0031372E">
      <w:pPr>
        <w:pStyle w:val="4"/>
        <w:spacing w:before="156" w:after="156"/>
      </w:pPr>
      <w:r>
        <w:rPr>
          <w:rFonts w:hint="eastAsia"/>
        </w:rPr>
        <w:t xml:space="preserve"> </w:t>
      </w:r>
      <w:bookmarkStart w:id="363" w:name="_Toc20297"/>
      <w:r>
        <w:rPr>
          <w:rFonts w:hint="eastAsia"/>
        </w:rPr>
        <w:t>三维模型辅助室内判读</w:t>
      </w:r>
      <w:bookmarkEnd w:id="363"/>
    </w:p>
    <w:p w14:paraId="366B345C" w14:textId="77777777" w:rsidR="00067B30" w:rsidRDefault="0031372E">
      <w:pPr>
        <w:spacing w:line="500" w:lineRule="exact"/>
        <w:ind w:firstLine="420"/>
        <w:rPr>
          <w:sz w:val="24"/>
        </w:rPr>
      </w:pPr>
      <w:r>
        <w:rPr>
          <w:rFonts w:hint="eastAsia"/>
          <w:sz w:val="24"/>
        </w:rPr>
        <w:t>室内判读主要包括数据采集与编辑。数据采集就是以研究区域的影像图作为背景底图，利用系统提供的数据绘制功能进行现状农用地数据在线采集。农用地数据不仅保存用地地块的空间信息数据（如位置、形状、面积和周长等），还存储用地所属乡镇、用地类型、权属和面积等一些必要属性信息。数据编辑功能包括空间数据和属性数据的双重修改。</w:t>
      </w:r>
    </w:p>
    <w:p w14:paraId="49C486E3" w14:textId="77777777" w:rsidR="00067B30" w:rsidRDefault="0031372E">
      <w:pPr>
        <w:spacing w:line="500" w:lineRule="exact"/>
        <w:ind w:firstLine="420"/>
        <w:rPr>
          <w:sz w:val="24"/>
        </w:rPr>
      </w:pPr>
      <w:r>
        <w:rPr>
          <w:rFonts w:hint="eastAsia"/>
          <w:sz w:val="24"/>
        </w:rPr>
        <w:t>数据采集人员在登录系统之后，可通过室内判读入口进入数据采集界面开始进行任务区域的数据采集工作。在数据采集界面呈现之前，系统会根据任务名（即乡镇名）进行属性查询，获取该任务区域的中心点坐标，然后系统会将任务区域自动平移至视野范围内。</w:t>
      </w:r>
    </w:p>
    <w:p w14:paraId="137787A9" w14:textId="77777777" w:rsidR="00067B30" w:rsidRDefault="0031372E">
      <w:pPr>
        <w:spacing w:line="500" w:lineRule="exact"/>
        <w:ind w:firstLine="420"/>
        <w:rPr>
          <w:sz w:val="24"/>
        </w:rPr>
      </w:pPr>
      <w:r>
        <w:rPr>
          <w:rFonts w:hint="eastAsia"/>
          <w:sz w:val="24"/>
        </w:rPr>
        <w:t>农用地地块的绘制与编辑功能是室内判读模块的核心功能，通过结合</w:t>
      </w:r>
      <w:r>
        <w:rPr>
          <w:rFonts w:hint="eastAsia"/>
          <w:sz w:val="24"/>
        </w:rPr>
        <w:t>3D</w:t>
      </w:r>
      <w:r>
        <w:rPr>
          <w:rFonts w:hint="eastAsia"/>
          <w:sz w:val="24"/>
        </w:rPr>
        <w:t>模型，能够极大提高农用地地块类型判读的准确性。最终获取的现状用地地块数据就是通过室内判读中的数据绘制与编辑功能来采集的。图</w:t>
      </w:r>
      <w:r>
        <w:rPr>
          <w:rFonts w:hint="eastAsia"/>
          <w:sz w:val="24"/>
        </w:rPr>
        <w:t>6-25</w:t>
      </w:r>
      <w:r>
        <w:rPr>
          <w:rFonts w:hint="eastAsia"/>
          <w:sz w:val="24"/>
        </w:rPr>
        <w:t>展示了室内判读模块的界面，根据右边的</w:t>
      </w:r>
      <w:r>
        <w:rPr>
          <w:rFonts w:hint="eastAsia"/>
          <w:sz w:val="24"/>
        </w:rPr>
        <w:t>3D</w:t>
      </w:r>
      <w:r>
        <w:rPr>
          <w:rFonts w:hint="eastAsia"/>
          <w:sz w:val="24"/>
        </w:rPr>
        <w:t>模型判读当前绘制地块的地物类型，选择对应的铅笔图标进行绘制。</w:t>
      </w:r>
    </w:p>
    <w:p w14:paraId="6B9C2606" w14:textId="77777777" w:rsidR="00067B30" w:rsidRDefault="0031372E">
      <w:pPr>
        <w:spacing w:line="500" w:lineRule="exact"/>
        <w:ind w:firstLine="420"/>
        <w:rPr>
          <w:sz w:val="24"/>
        </w:rPr>
      </w:pPr>
      <w:r>
        <w:rPr>
          <w:rFonts w:hint="eastAsia"/>
          <w:noProof/>
          <w:sz w:val="24"/>
        </w:rPr>
        <w:lastRenderedPageBreak/>
        <w:drawing>
          <wp:anchor distT="0" distB="0" distL="114300" distR="114300" simplePos="0" relativeHeight="254396416" behindDoc="0" locked="0" layoutInCell="1" allowOverlap="1" wp14:anchorId="762EBD5C" wp14:editId="7A235840">
            <wp:simplePos x="0" y="0"/>
            <wp:positionH relativeFrom="column">
              <wp:posOffset>20955</wp:posOffset>
            </wp:positionH>
            <wp:positionV relativeFrom="paragraph">
              <wp:posOffset>200025</wp:posOffset>
            </wp:positionV>
            <wp:extent cx="5262245" cy="2794000"/>
            <wp:effectExtent l="0" t="0" r="14605" b="6350"/>
            <wp:wrapTopAndBottom/>
            <wp:docPr id="310" name="图片 310" descr="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5553"/>
                    <pic:cNvPicPr>
                      <a:picLocks noChangeAspect="1"/>
                    </pic:cNvPicPr>
                  </pic:nvPicPr>
                  <pic:blipFill>
                    <a:blip r:embed="rId105"/>
                    <a:stretch>
                      <a:fillRect/>
                    </a:stretch>
                  </pic:blipFill>
                  <pic:spPr>
                    <a:xfrm>
                      <a:off x="0" y="0"/>
                      <a:ext cx="5262245" cy="2794000"/>
                    </a:xfrm>
                    <a:prstGeom prst="rect">
                      <a:avLst/>
                    </a:prstGeom>
                  </pic:spPr>
                </pic:pic>
              </a:graphicData>
            </a:graphic>
          </wp:anchor>
        </w:drawing>
      </w:r>
    </w:p>
    <w:p w14:paraId="606BA6E5" w14:textId="77777777" w:rsidR="00067B30" w:rsidRDefault="0031372E">
      <w:pPr>
        <w:ind w:firstLine="420"/>
        <w:jc w:val="center"/>
        <w:rPr>
          <w:rStyle w:val="Char2"/>
        </w:rPr>
      </w:pPr>
      <w:bookmarkStart w:id="364" w:name="_Toc257"/>
      <w:r>
        <w:rPr>
          <w:rStyle w:val="Char2"/>
          <w:rFonts w:hint="eastAsia"/>
        </w:rPr>
        <w:t>图</w:t>
      </w:r>
      <w:r>
        <w:rPr>
          <w:rStyle w:val="Char2"/>
          <w:rFonts w:hint="eastAsia"/>
        </w:rPr>
        <w:t xml:space="preserve">6-25 </w:t>
      </w:r>
      <w:r>
        <w:rPr>
          <w:rStyle w:val="Char2"/>
          <w:rFonts w:hint="eastAsia"/>
        </w:rPr>
        <w:t>利用</w:t>
      </w:r>
      <w:r>
        <w:rPr>
          <w:rStyle w:val="Char2"/>
          <w:rFonts w:hint="eastAsia"/>
        </w:rPr>
        <w:t>3D</w:t>
      </w:r>
      <w:r>
        <w:rPr>
          <w:rStyle w:val="Char2"/>
          <w:rFonts w:hint="eastAsia"/>
        </w:rPr>
        <w:t>模型辅助室内判读</w:t>
      </w:r>
    </w:p>
    <w:bookmarkEnd w:id="364"/>
    <w:p w14:paraId="1CEE7CA1" w14:textId="77777777" w:rsidR="00067B30" w:rsidRDefault="0031372E">
      <w:pPr>
        <w:pStyle w:val="3"/>
        <w:spacing w:before="312" w:after="156"/>
      </w:pPr>
      <w:r>
        <w:rPr>
          <w:rFonts w:hint="eastAsia"/>
        </w:rPr>
        <w:t xml:space="preserve"> </w:t>
      </w:r>
      <w:r>
        <w:rPr>
          <w:rFonts w:hint="eastAsia"/>
        </w:rPr>
        <w:t>三维</w:t>
      </w:r>
      <w:r>
        <w:rPr>
          <w:rFonts w:hint="eastAsia"/>
        </w:rPr>
        <w:t>GIS</w:t>
      </w:r>
      <w:r>
        <w:rPr>
          <w:rFonts w:hint="eastAsia"/>
        </w:rPr>
        <w:t>地理辅助教学系统</w:t>
      </w:r>
    </w:p>
    <w:p w14:paraId="042FF360" w14:textId="77777777" w:rsidR="00067B30" w:rsidRDefault="0031372E">
      <w:pPr>
        <w:snapToGrid w:val="0"/>
        <w:spacing w:line="360" w:lineRule="auto"/>
        <w:ind w:firstLineChars="192" w:firstLine="461"/>
        <w:rPr>
          <w:rFonts w:ascii="宋体" w:hAnsi="宋体"/>
          <w:b/>
          <w:color w:val="000000"/>
          <w:sz w:val="28"/>
          <w:szCs w:val="28"/>
        </w:rPr>
      </w:pPr>
      <w:r>
        <w:rPr>
          <w:rFonts w:hint="eastAsia"/>
          <w:sz w:val="24"/>
        </w:rPr>
        <w:t>结合中学地理教学实践，从中学地理教学的需求出发，将三维</w:t>
      </w:r>
      <w:r>
        <w:rPr>
          <w:rFonts w:hint="eastAsia"/>
          <w:sz w:val="24"/>
        </w:rPr>
        <w:t>WebGIS</w:t>
      </w:r>
      <w:r>
        <w:rPr>
          <w:rFonts w:hint="eastAsia"/>
          <w:sz w:val="24"/>
        </w:rPr>
        <w:t>原型系统的功能应用于地理辅助教学中，成功开发三维</w:t>
      </w:r>
      <w:r>
        <w:rPr>
          <w:rFonts w:hint="eastAsia"/>
          <w:sz w:val="24"/>
        </w:rPr>
        <w:t>GIS</w:t>
      </w:r>
      <w:r>
        <w:rPr>
          <w:rFonts w:hint="eastAsia"/>
          <w:sz w:val="24"/>
        </w:rPr>
        <w:t>辅助地理教学软件。该应用主要由定位当前地理位置、教材选择、收藏夹、探索性学习、图层控制、知识库搜索、二三维地图切换、路径和面积测量及擦除、教材版本选择、账户管理及帮助等几个模块组成。</w:t>
      </w:r>
    </w:p>
    <w:p w14:paraId="3E9856E8" w14:textId="77777777" w:rsidR="00067B30" w:rsidRDefault="0031372E">
      <w:pPr>
        <w:snapToGrid w:val="0"/>
        <w:spacing w:line="360" w:lineRule="auto"/>
        <w:ind w:firstLineChars="192" w:firstLine="461"/>
        <w:rPr>
          <w:sz w:val="24"/>
        </w:rPr>
      </w:pPr>
      <w:r>
        <w:rPr>
          <w:rFonts w:hint="eastAsia"/>
          <w:sz w:val="24"/>
        </w:rPr>
        <w:t>该应用的目标是为地理教师和学生开发一套帮助地理教师教学、学生学习，</w:t>
      </w:r>
      <w:bookmarkStart w:id="365" w:name="OLE_LINK15"/>
      <w:r>
        <w:rPr>
          <w:rFonts w:hint="eastAsia"/>
          <w:sz w:val="24"/>
        </w:rPr>
        <w:t>能够体现地理学习过程趣味性和研究性学习方法的地理教学辅助系统。地理教师使用它作为地理教学的辅助工具，使课堂更加生动、活跃，地理要素、地理现象变得形象、具体，弥补了地理教材枯燥、抽象，教学资料匮乏的不足</w:t>
      </w:r>
      <w:bookmarkEnd w:id="365"/>
      <w:r>
        <w:rPr>
          <w:rFonts w:hint="eastAsia"/>
          <w:sz w:val="24"/>
        </w:rPr>
        <w:t>。学生通过学习和使用该系统，可以初步了解三维</w:t>
      </w:r>
      <w:r>
        <w:rPr>
          <w:rFonts w:hint="eastAsia"/>
          <w:sz w:val="24"/>
        </w:rPr>
        <w:t>GIS</w:t>
      </w:r>
      <w:r>
        <w:rPr>
          <w:rFonts w:hint="eastAsia"/>
          <w:sz w:val="24"/>
        </w:rPr>
        <w:t>的基本技术原理和功能，方便、直观地学习和理解我国，甚至全球的地形、地貌特征，以及其他地理要素的空间分布与地形地貌的关系等地理知识。除此之外，还可以培养学生对于地理学习的兴趣，加深他们对地理知识的记忆。</w:t>
      </w:r>
    </w:p>
    <w:p w14:paraId="754AE27C" w14:textId="77777777" w:rsidR="00067B30" w:rsidRDefault="0031372E">
      <w:pPr>
        <w:pStyle w:val="4"/>
        <w:spacing w:before="156" w:after="156"/>
      </w:pPr>
      <w:bookmarkStart w:id="366" w:name="_Toc397505235"/>
      <w:r>
        <w:rPr>
          <w:rFonts w:hint="eastAsia"/>
        </w:rPr>
        <w:t xml:space="preserve"> </w:t>
      </w:r>
      <w:bookmarkStart w:id="367" w:name="_Toc16956"/>
      <w:r>
        <w:rPr>
          <w:rFonts w:hint="eastAsia"/>
        </w:rPr>
        <w:t>知识点</w:t>
      </w:r>
      <w:bookmarkEnd w:id="366"/>
      <w:bookmarkEnd w:id="367"/>
    </w:p>
    <w:p w14:paraId="54DFB7F1" w14:textId="77777777" w:rsidR="00067B30" w:rsidRDefault="0031372E">
      <w:pPr>
        <w:spacing w:line="500" w:lineRule="exact"/>
        <w:ind w:firstLine="420"/>
        <w:rPr>
          <w:sz w:val="24"/>
        </w:rPr>
      </w:pPr>
      <w:r>
        <w:rPr>
          <w:rFonts w:hint="eastAsia"/>
          <w:sz w:val="24"/>
        </w:rPr>
        <w:t>点击</w:t>
      </w:r>
      <w:r>
        <w:rPr>
          <w:rFonts w:hint="eastAsia"/>
          <w:noProof/>
          <w:sz w:val="24"/>
        </w:rPr>
        <w:drawing>
          <wp:inline distT="0" distB="0" distL="114300" distR="114300" wp14:anchorId="38FD7A53" wp14:editId="6F4A8B5B">
            <wp:extent cx="295910" cy="267970"/>
            <wp:effectExtent l="0" t="0" r="8890" b="1778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06"/>
                    <a:stretch>
                      <a:fillRect/>
                    </a:stretch>
                  </pic:blipFill>
                  <pic:spPr>
                    <a:xfrm>
                      <a:off x="0" y="0"/>
                      <a:ext cx="295910" cy="267970"/>
                    </a:xfrm>
                    <a:prstGeom prst="rect">
                      <a:avLst/>
                    </a:prstGeom>
                    <a:noFill/>
                    <a:ln w="9525">
                      <a:noFill/>
                    </a:ln>
                  </pic:spPr>
                </pic:pic>
              </a:graphicData>
            </a:graphic>
          </wp:inline>
        </w:drawing>
      </w:r>
      <w:r>
        <w:rPr>
          <w:rFonts w:hint="eastAsia"/>
          <w:sz w:val="24"/>
        </w:rPr>
        <w:t>图标后，弹出教材选择窗口。该模块将各个地理知识点和三维地球</w:t>
      </w:r>
      <w:r>
        <w:rPr>
          <w:rFonts w:hint="eastAsia"/>
          <w:sz w:val="24"/>
        </w:rPr>
        <w:lastRenderedPageBreak/>
        <w:t>结合，每个知识点都按照一定的章节结构有层次的划分，方便查找。点击相应的知识点进去，弹出新的窗口，再点击进去，即可看到窗体最上方的工具栏，如图</w:t>
      </w:r>
      <w:r>
        <w:rPr>
          <w:rFonts w:hint="eastAsia"/>
          <w:sz w:val="24"/>
        </w:rPr>
        <w:t>6-26</w:t>
      </w:r>
      <w:r>
        <w:rPr>
          <w:rFonts w:hint="eastAsia"/>
          <w:sz w:val="24"/>
        </w:rPr>
        <w:t>。</w:t>
      </w:r>
    </w:p>
    <w:p w14:paraId="25A06CFF" w14:textId="77777777" w:rsidR="00067B30" w:rsidRDefault="0031372E">
      <w:pPr>
        <w:spacing w:beforeLines="50" w:before="156" w:afterLines="50" w:after="156"/>
        <w:ind w:firstLine="420"/>
        <w:jc w:val="center"/>
        <w:rPr>
          <w:rStyle w:val="Char2"/>
        </w:rPr>
      </w:pPr>
      <w:r>
        <w:rPr>
          <w:rStyle w:val="Char2"/>
          <w:rFonts w:hint="eastAsia"/>
          <w:noProof/>
        </w:rPr>
        <w:drawing>
          <wp:anchor distT="0" distB="0" distL="114300" distR="114300" simplePos="0" relativeHeight="253014016" behindDoc="0" locked="0" layoutInCell="1" allowOverlap="1" wp14:anchorId="19D10DA9" wp14:editId="0405B995">
            <wp:simplePos x="0" y="0"/>
            <wp:positionH relativeFrom="column">
              <wp:posOffset>2646680</wp:posOffset>
            </wp:positionH>
            <wp:positionV relativeFrom="paragraph">
              <wp:posOffset>50165</wp:posOffset>
            </wp:positionV>
            <wp:extent cx="2848610" cy="1780540"/>
            <wp:effectExtent l="0" t="0" r="8890" b="10160"/>
            <wp:wrapTopAndBottom/>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
                    <pic:cNvPicPr>
                      <a:picLocks noChangeAspect="1"/>
                    </pic:cNvPicPr>
                  </pic:nvPicPr>
                  <pic:blipFill>
                    <a:blip r:embed="rId107"/>
                    <a:stretch>
                      <a:fillRect/>
                    </a:stretch>
                  </pic:blipFill>
                  <pic:spPr>
                    <a:xfrm>
                      <a:off x="0" y="0"/>
                      <a:ext cx="2848610" cy="1780540"/>
                    </a:xfrm>
                    <a:prstGeom prst="rect">
                      <a:avLst/>
                    </a:prstGeom>
                    <a:noFill/>
                    <a:ln w="9525">
                      <a:noFill/>
                    </a:ln>
                  </pic:spPr>
                </pic:pic>
              </a:graphicData>
            </a:graphic>
          </wp:anchor>
        </w:drawing>
      </w:r>
      <w:r>
        <w:rPr>
          <w:rStyle w:val="Char2"/>
          <w:rFonts w:hint="eastAsia"/>
          <w:noProof/>
        </w:rPr>
        <w:drawing>
          <wp:anchor distT="0" distB="0" distL="114300" distR="114300" simplePos="0" relativeHeight="253012992" behindDoc="0" locked="0" layoutInCell="1" allowOverlap="1" wp14:anchorId="6AAD2A8B" wp14:editId="10461727">
            <wp:simplePos x="0" y="0"/>
            <wp:positionH relativeFrom="column">
              <wp:posOffset>-238125</wp:posOffset>
            </wp:positionH>
            <wp:positionV relativeFrom="paragraph">
              <wp:posOffset>71755</wp:posOffset>
            </wp:positionV>
            <wp:extent cx="2806065" cy="1754505"/>
            <wp:effectExtent l="0" t="0" r="13335" b="17145"/>
            <wp:wrapTopAndBottom/>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108"/>
                    <a:stretch>
                      <a:fillRect/>
                    </a:stretch>
                  </pic:blipFill>
                  <pic:spPr>
                    <a:xfrm>
                      <a:off x="0" y="0"/>
                      <a:ext cx="2806065" cy="1754505"/>
                    </a:xfrm>
                    <a:prstGeom prst="rect">
                      <a:avLst/>
                    </a:prstGeom>
                    <a:noFill/>
                    <a:ln w="9525">
                      <a:noFill/>
                    </a:ln>
                  </pic:spPr>
                </pic:pic>
              </a:graphicData>
            </a:graphic>
          </wp:anchor>
        </w:drawing>
      </w:r>
      <w:bookmarkStart w:id="368" w:name="_Toc15610"/>
      <w:r>
        <w:rPr>
          <w:rStyle w:val="Char2"/>
          <w:rFonts w:hint="eastAsia"/>
        </w:rPr>
        <w:t>图</w:t>
      </w:r>
      <w:r>
        <w:rPr>
          <w:rStyle w:val="Char2"/>
          <w:rFonts w:hint="eastAsia"/>
        </w:rPr>
        <w:t xml:space="preserve">6-26 </w:t>
      </w:r>
      <w:r>
        <w:rPr>
          <w:rStyle w:val="Char2"/>
          <w:rFonts w:hint="eastAsia"/>
        </w:rPr>
        <w:t>知识点模块主界面</w:t>
      </w:r>
    </w:p>
    <w:bookmarkEnd w:id="368"/>
    <w:p w14:paraId="16824150" w14:textId="77777777" w:rsidR="00067B30" w:rsidRDefault="0031372E">
      <w:pPr>
        <w:spacing w:line="500" w:lineRule="exact"/>
        <w:ind w:firstLine="420"/>
        <w:rPr>
          <w:sz w:val="24"/>
        </w:rPr>
      </w:pPr>
      <w:r>
        <w:rPr>
          <w:rFonts w:hint="eastAsia"/>
          <w:sz w:val="24"/>
        </w:rPr>
        <w:t>点击“介绍”，弹出具体知识点的详细文字描述。“示例地点”则会弹出和该知识点相关的地理事件示例，点击即可定位到相应的地理位置，让学生在电脑前即可观览世界山川发生的地理事件，互动性及可视化可以加深学生记忆，便于理解。点击“图片”，可以看到和该知识点相关的示例图片。点击“视频”，将打开与该知识点相关的视频，如图</w:t>
      </w:r>
      <w:r>
        <w:rPr>
          <w:rFonts w:hint="eastAsia"/>
          <w:sz w:val="24"/>
        </w:rPr>
        <w:t>6-27</w:t>
      </w:r>
      <w:r>
        <w:rPr>
          <w:rFonts w:hint="eastAsia"/>
          <w:sz w:val="24"/>
        </w:rPr>
        <w:t>。</w:t>
      </w:r>
    </w:p>
    <w:p w14:paraId="1E106944" w14:textId="77777777" w:rsidR="00067B30" w:rsidRDefault="0031372E">
      <w:pPr>
        <w:spacing w:beforeLines="50" w:before="156" w:afterLines="50" w:after="156"/>
        <w:ind w:firstLine="420"/>
        <w:jc w:val="center"/>
        <w:rPr>
          <w:rStyle w:val="Char2"/>
        </w:rPr>
      </w:pPr>
      <w:r>
        <w:rPr>
          <w:rStyle w:val="Char2"/>
          <w:rFonts w:hint="eastAsia"/>
          <w:noProof/>
        </w:rPr>
        <w:drawing>
          <wp:anchor distT="0" distB="0" distL="114300" distR="114300" simplePos="0" relativeHeight="253015040" behindDoc="0" locked="0" layoutInCell="1" allowOverlap="1" wp14:anchorId="6BF2E1EC" wp14:editId="5FD201C2">
            <wp:simplePos x="0" y="0"/>
            <wp:positionH relativeFrom="column">
              <wp:posOffset>-3175</wp:posOffset>
            </wp:positionH>
            <wp:positionV relativeFrom="paragraph">
              <wp:posOffset>30480</wp:posOffset>
            </wp:positionV>
            <wp:extent cx="5266055" cy="3291205"/>
            <wp:effectExtent l="9525" t="9525" r="20320" b="13970"/>
            <wp:wrapTopAndBottom/>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109"/>
                    <a:stretch>
                      <a:fillRect/>
                    </a:stretch>
                  </pic:blipFill>
                  <pic:spPr>
                    <a:xfrm>
                      <a:off x="0" y="0"/>
                      <a:ext cx="5266055" cy="3291205"/>
                    </a:xfrm>
                    <a:prstGeom prst="rect">
                      <a:avLst/>
                    </a:prstGeom>
                    <a:noFill/>
                    <a:ln w="9525">
                      <a:solidFill>
                        <a:schemeClr val="bg1">
                          <a:lumMod val="65000"/>
                        </a:schemeClr>
                      </a:solidFill>
                    </a:ln>
                  </pic:spPr>
                </pic:pic>
              </a:graphicData>
            </a:graphic>
          </wp:anchor>
        </w:drawing>
      </w:r>
      <w:bookmarkStart w:id="369" w:name="_Toc14129"/>
      <w:r>
        <w:rPr>
          <w:rStyle w:val="Char2"/>
          <w:rFonts w:hint="eastAsia"/>
        </w:rPr>
        <w:t>图</w:t>
      </w:r>
      <w:r>
        <w:rPr>
          <w:rStyle w:val="Char2"/>
          <w:rFonts w:hint="eastAsia"/>
        </w:rPr>
        <w:t xml:space="preserve">6-27 </w:t>
      </w:r>
      <w:r>
        <w:rPr>
          <w:rStyle w:val="Char2"/>
          <w:rFonts w:hint="eastAsia"/>
        </w:rPr>
        <w:t>知识点介绍、示例地点及图片</w:t>
      </w:r>
    </w:p>
    <w:p w14:paraId="76A308F3" w14:textId="77777777" w:rsidR="00067B30" w:rsidRDefault="0031372E">
      <w:pPr>
        <w:pStyle w:val="4"/>
        <w:spacing w:before="156" w:after="156"/>
      </w:pPr>
      <w:bookmarkStart w:id="370" w:name="_Toc397505236"/>
      <w:bookmarkEnd w:id="369"/>
      <w:r>
        <w:rPr>
          <w:rFonts w:hint="eastAsia"/>
        </w:rPr>
        <w:lastRenderedPageBreak/>
        <w:t xml:space="preserve"> </w:t>
      </w:r>
      <w:bookmarkStart w:id="371" w:name="_Toc24923"/>
      <w:r>
        <w:rPr>
          <w:rFonts w:hint="eastAsia"/>
        </w:rPr>
        <w:t>收藏夹</w:t>
      </w:r>
      <w:bookmarkEnd w:id="370"/>
      <w:bookmarkEnd w:id="371"/>
    </w:p>
    <w:p w14:paraId="679B5BC5" w14:textId="77777777" w:rsidR="00067B30" w:rsidRDefault="0031372E">
      <w:pPr>
        <w:spacing w:line="500" w:lineRule="exact"/>
        <w:ind w:firstLine="420"/>
        <w:rPr>
          <w:sz w:val="24"/>
        </w:rPr>
      </w:pPr>
      <w:r>
        <w:rPr>
          <w:rFonts w:hint="eastAsia"/>
          <w:sz w:val="24"/>
        </w:rPr>
        <w:t>点击</w:t>
      </w:r>
      <w:r>
        <w:rPr>
          <w:rFonts w:hint="eastAsia"/>
          <w:noProof/>
          <w:sz w:val="24"/>
        </w:rPr>
        <w:drawing>
          <wp:inline distT="0" distB="0" distL="114300" distR="114300" wp14:anchorId="169A6664" wp14:editId="3C56C7EB">
            <wp:extent cx="284480" cy="265430"/>
            <wp:effectExtent l="0" t="0" r="1270" b="1270"/>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pic:cNvPicPr>
                      <a:picLocks noChangeAspect="1"/>
                    </pic:cNvPicPr>
                  </pic:nvPicPr>
                  <pic:blipFill>
                    <a:blip r:embed="rId110"/>
                    <a:stretch>
                      <a:fillRect/>
                    </a:stretch>
                  </pic:blipFill>
                  <pic:spPr>
                    <a:xfrm>
                      <a:off x="0" y="0"/>
                      <a:ext cx="284480" cy="265430"/>
                    </a:xfrm>
                    <a:prstGeom prst="rect">
                      <a:avLst/>
                    </a:prstGeom>
                    <a:noFill/>
                    <a:ln w="9525">
                      <a:noFill/>
                    </a:ln>
                  </pic:spPr>
                </pic:pic>
              </a:graphicData>
            </a:graphic>
          </wp:inline>
        </w:drawing>
      </w:r>
      <w:r>
        <w:rPr>
          <w:rFonts w:hint="eastAsia"/>
          <w:sz w:val="24"/>
        </w:rPr>
        <w:t>图标后，弹出收藏夹窗口，如图</w:t>
      </w:r>
      <w:r>
        <w:rPr>
          <w:rFonts w:hint="eastAsia"/>
          <w:sz w:val="24"/>
        </w:rPr>
        <w:t>6-28</w:t>
      </w:r>
      <w:r>
        <w:rPr>
          <w:rFonts w:hint="eastAsia"/>
          <w:sz w:val="24"/>
        </w:rPr>
        <w:t>。该窗口内显示了通过“知识点”模块收藏的知识点信息，点击进去即可跳转到相应的知识点介绍。通过该模块可以个性化定制自己的知识库，方便学生保存自己感兴趣或重点知识点，便于以后查看。同时，也可以选择删除或清空收藏夹。</w:t>
      </w:r>
    </w:p>
    <w:p w14:paraId="4E1C7A65" w14:textId="77777777" w:rsidR="00067B30" w:rsidRDefault="0031372E">
      <w:pPr>
        <w:ind w:firstLine="420"/>
        <w:jc w:val="center"/>
        <w:rPr>
          <w:rStyle w:val="Char2"/>
        </w:rPr>
      </w:pPr>
      <w:bookmarkStart w:id="372" w:name="_Toc11285"/>
      <w:r>
        <w:rPr>
          <w:rFonts w:ascii="宋体" w:hAnsi="宋体"/>
          <w:b/>
          <w:noProof/>
          <w:sz w:val="28"/>
          <w:szCs w:val="28"/>
        </w:rPr>
        <w:drawing>
          <wp:anchor distT="0" distB="0" distL="114300" distR="114300" simplePos="0" relativeHeight="253016064" behindDoc="0" locked="0" layoutInCell="1" allowOverlap="1" wp14:anchorId="6840680C" wp14:editId="09E480DC">
            <wp:simplePos x="0" y="0"/>
            <wp:positionH relativeFrom="column">
              <wp:posOffset>668020</wp:posOffset>
            </wp:positionH>
            <wp:positionV relativeFrom="paragraph">
              <wp:posOffset>4445</wp:posOffset>
            </wp:positionV>
            <wp:extent cx="3971925" cy="2234565"/>
            <wp:effectExtent l="0" t="0" r="9525" b="13335"/>
            <wp:wrapTopAndBottom/>
            <wp:docPr id="186" name="图片 1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4" descr="3.png"/>
                    <pic:cNvPicPr>
                      <a:picLocks noChangeAspect="1"/>
                    </pic:cNvPicPr>
                  </pic:nvPicPr>
                  <pic:blipFill>
                    <a:blip r:embed="rId111"/>
                    <a:stretch>
                      <a:fillRect/>
                    </a:stretch>
                  </pic:blipFill>
                  <pic:spPr>
                    <a:xfrm>
                      <a:off x="0" y="0"/>
                      <a:ext cx="3971925" cy="2234565"/>
                    </a:xfrm>
                    <a:prstGeom prst="rect">
                      <a:avLst/>
                    </a:prstGeom>
                    <a:noFill/>
                    <a:ln w="9525">
                      <a:noFill/>
                    </a:ln>
                  </pic:spPr>
                </pic:pic>
              </a:graphicData>
            </a:graphic>
          </wp:anchor>
        </w:drawing>
      </w:r>
      <w:r>
        <w:rPr>
          <w:rStyle w:val="Char2"/>
          <w:rFonts w:hint="eastAsia"/>
        </w:rPr>
        <w:t>图</w:t>
      </w:r>
      <w:r>
        <w:rPr>
          <w:rStyle w:val="Char2"/>
          <w:rFonts w:hint="eastAsia"/>
        </w:rPr>
        <w:t xml:space="preserve">6-28 </w:t>
      </w:r>
      <w:r>
        <w:rPr>
          <w:rStyle w:val="Char2"/>
          <w:rFonts w:hint="eastAsia"/>
        </w:rPr>
        <w:t>收藏夹界面</w:t>
      </w:r>
    </w:p>
    <w:p w14:paraId="359048C3" w14:textId="77777777" w:rsidR="00067B30" w:rsidRDefault="0031372E">
      <w:pPr>
        <w:pStyle w:val="4"/>
        <w:spacing w:before="156" w:after="156"/>
      </w:pPr>
      <w:bookmarkStart w:id="373" w:name="_Toc397505237"/>
      <w:bookmarkEnd w:id="372"/>
      <w:r>
        <w:rPr>
          <w:rFonts w:hint="eastAsia"/>
        </w:rPr>
        <w:t xml:space="preserve"> </w:t>
      </w:r>
      <w:bookmarkStart w:id="374" w:name="_Toc27031"/>
      <w:bookmarkEnd w:id="373"/>
      <w:r>
        <w:rPr>
          <w:rFonts w:hint="eastAsia"/>
        </w:rPr>
        <w:t>探究式学习</w:t>
      </w:r>
      <w:bookmarkEnd w:id="374"/>
    </w:p>
    <w:p w14:paraId="7B443308" w14:textId="77777777" w:rsidR="00067B30" w:rsidRDefault="0031372E">
      <w:pPr>
        <w:spacing w:line="500" w:lineRule="exact"/>
        <w:ind w:firstLine="420"/>
        <w:rPr>
          <w:sz w:val="24"/>
        </w:rPr>
      </w:pPr>
      <w:r>
        <w:rPr>
          <w:rFonts w:hint="eastAsia"/>
          <w:sz w:val="24"/>
        </w:rPr>
        <w:t xml:space="preserve"> </w:t>
      </w:r>
      <w:r>
        <w:rPr>
          <w:rFonts w:hint="eastAsia"/>
          <w:sz w:val="24"/>
        </w:rPr>
        <w:t>点击</w:t>
      </w:r>
      <w:r>
        <w:rPr>
          <w:rFonts w:hint="eastAsia"/>
          <w:noProof/>
          <w:sz w:val="24"/>
        </w:rPr>
        <w:drawing>
          <wp:inline distT="0" distB="0" distL="114300" distR="114300" wp14:anchorId="1E302C00" wp14:editId="3914B8B1">
            <wp:extent cx="259080" cy="253365"/>
            <wp:effectExtent l="0" t="0" r="7620" b="13335"/>
            <wp:docPr id="1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5"/>
                    <pic:cNvPicPr>
                      <a:picLocks noChangeAspect="1"/>
                    </pic:cNvPicPr>
                  </pic:nvPicPr>
                  <pic:blipFill>
                    <a:blip r:embed="rId112"/>
                    <a:stretch>
                      <a:fillRect/>
                    </a:stretch>
                  </pic:blipFill>
                  <pic:spPr>
                    <a:xfrm>
                      <a:off x="0" y="0"/>
                      <a:ext cx="259080" cy="253365"/>
                    </a:xfrm>
                    <a:prstGeom prst="rect">
                      <a:avLst/>
                    </a:prstGeom>
                    <a:noFill/>
                    <a:ln w="9525">
                      <a:noFill/>
                    </a:ln>
                  </pic:spPr>
                </pic:pic>
              </a:graphicData>
            </a:graphic>
          </wp:inline>
        </w:drawing>
      </w:r>
      <w:r>
        <w:rPr>
          <w:rFonts w:hint="eastAsia"/>
          <w:sz w:val="24"/>
        </w:rPr>
        <w:t>图标后，弹出探索式学习窗口。该模块包括地球那头卫星运行、模拟驾驶、世界人口分布四个部分。</w:t>
      </w:r>
    </w:p>
    <w:p w14:paraId="0266C414" w14:textId="77777777" w:rsidR="00067B30" w:rsidRDefault="0031372E">
      <w:pPr>
        <w:spacing w:line="500" w:lineRule="exact"/>
        <w:ind w:firstLine="420"/>
        <w:rPr>
          <w:sz w:val="24"/>
        </w:rPr>
      </w:pPr>
      <w:r>
        <w:rPr>
          <w:rFonts w:hint="eastAsia"/>
          <w:sz w:val="24"/>
        </w:rPr>
        <w:t>可以通过地球那头从“地球对面</w:t>
      </w:r>
      <w:bookmarkStart w:id="375" w:name="OLE_LINK21"/>
      <w:r>
        <w:rPr>
          <w:rFonts w:hint="eastAsia"/>
          <w:sz w:val="24"/>
        </w:rPr>
        <w:t>”</w:t>
      </w:r>
      <w:bookmarkEnd w:id="375"/>
      <w:r>
        <w:rPr>
          <w:rFonts w:hint="eastAsia"/>
          <w:sz w:val="24"/>
        </w:rPr>
        <w:t>和“从后看”两个角度来观览地球。“地球对面”指的是地球的对立面，通过该功能，学生可以看到南极的对立面的北极，中国的对立面的美国。“从后看”可以指导学生从中国的上方和下方两个角度来观览中国地理版图，该功能通过角度的变换来培养学生的地理方位能力以及对经纬度熟练把握，如图</w:t>
      </w:r>
      <w:r>
        <w:rPr>
          <w:rFonts w:hint="eastAsia"/>
          <w:sz w:val="24"/>
        </w:rPr>
        <w:t>6-29</w:t>
      </w:r>
      <w:r>
        <w:rPr>
          <w:rFonts w:hint="eastAsia"/>
          <w:sz w:val="24"/>
        </w:rPr>
        <w:t>。</w:t>
      </w:r>
    </w:p>
    <w:p w14:paraId="3B7CE4A5" w14:textId="77777777" w:rsidR="00067B30" w:rsidRDefault="0031372E">
      <w:pPr>
        <w:spacing w:beforeLines="50" w:before="156" w:afterLines="50" w:after="156"/>
        <w:ind w:firstLine="420"/>
        <w:jc w:val="center"/>
        <w:rPr>
          <w:rStyle w:val="Char2"/>
        </w:rPr>
      </w:pPr>
      <w:r>
        <w:rPr>
          <w:rStyle w:val="Char2"/>
          <w:rFonts w:hint="eastAsia"/>
          <w:noProof/>
        </w:rPr>
        <w:drawing>
          <wp:anchor distT="0" distB="0" distL="114300" distR="114300" simplePos="0" relativeHeight="253023232" behindDoc="0" locked="0" layoutInCell="1" allowOverlap="1" wp14:anchorId="6AFE3D15" wp14:editId="367A4637">
            <wp:simplePos x="0" y="0"/>
            <wp:positionH relativeFrom="column">
              <wp:posOffset>2896870</wp:posOffset>
            </wp:positionH>
            <wp:positionV relativeFrom="paragraph">
              <wp:posOffset>152400</wp:posOffset>
            </wp:positionV>
            <wp:extent cx="2879090" cy="1619250"/>
            <wp:effectExtent l="0" t="0" r="16510" b="0"/>
            <wp:wrapTopAndBottom/>
            <wp:docPr id="1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
                    <pic:cNvPicPr>
                      <a:picLocks noChangeAspect="1"/>
                    </pic:cNvPicPr>
                  </pic:nvPicPr>
                  <pic:blipFill>
                    <a:blip r:embed="rId113"/>
                    <a:stretch>
                      <a:fillRect/>
                    </a:stretch>
                  </pic:blipFill>
                  <pic:spPr>
                    <a:xfrm>
                      <a:off x="0" y="0"/>
                      <a:ext cx="2879090" cy="1619250"/>
                    </a:xfrm>
                    <a:prstGeom prst="rect">
                      <a:avLst/>
                    </a:prstGeom>
                    <a:noFill/>
                    <a:ln w="9525">
                      <a:noFill/>
                    </a:ln>
                  </pic:spPr>
                </pic:pic>
              </a:graphicData>
            </a:graphic>
          </wp:anchor>
        </w:drawing>
      </w:r>
      <w:r>
        <w:rPr>
          <w:rStyle w:val="Char2"/>
          <w:rFonts w:hint="eastAsia"/>
          <w:noProof/>
        </w:rPr>
        <w:drawing>
          <wp:anchor distT="0" distB="0" distL="114300" distR="114300" simplePos="0" relativeHeight="253024256" behindDoc="0" locked="0" layoutInCell="1" allowOverlap="1" wp14:anchorId="0BE481ED" wp14:editId="585921AF">
            <wp:simplePos x="0" y="0"/>
            <wp:positionH relativeFrom="column">
              <wp:posOffset>-119380</wp:posOffset>
            </wp:positionH>
            <wp:positionV relativeFrom="paragraph">
              <wp:posOffset>145415</wp:posOffset>
            </wp:positionV>
            <wp:extent cx="2901950" cy="1646555"/>
            <wp:effectExtent l="0" t="0" r="12700" b="10795"/>
            <wp:wrapTopAndBottom/>
            <wp:docPr id="1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
                    <pic:cNvPicPr>
                      <a:picLocks noChangeAspect="1"/>
                    </pic:cNvPicPr>
                  </pic:nvPicPr>
                  <pic:blipFill>
                    <a:blip r:embed="rId114"/>
                    <a:stretch>
                      <a:fillRect/>
                    </a:stretch>
                  </pic:blipFill>
                  <pic:spPr>
                    <a:xfrm>
                      <a:off x="0" y="0"/>
                      <a:ext cx="2901950" cy="1646555"/>
                    </a:xfrm>
                    <a:prstGeom prst="rect">
                      <a:avLst/>
                    </a:prstGeom>
                    <a:noFill/>
                    <a:ln w="9525">
                      <a:noFill/>
                    </a:ln>
                  </pic:spPr>
                </pic:pic>
              </a:graphicData>
            </a:graphic>
          </wp:anchor>
        </w:drawing>
      </w:r>
      <w:bookmarkStart w:id="376" w:name="_Toc6403"/>
      <w:r>
        <w:rPr>
          <w:rStyle w:val="Char2"/>
          <w:rFonts w:hint="eastAsia"/>
        </w:rPr>
        <w:t>图</w:t>
      </w:r>
      <w:r>
        <w:rPr>
          <w:rStyle w:val="Char2"/>
          <w:rFonts w:hint="eastAsia"/>
        </w:rPr>
        <w:t xml:space="preserve">6-29 </w:t>
      </w:r>
      <w:r>
        <w:rPr>
          <w:rStyle w:val="Char2"/>
          <w:rFonts w:hint="eastAsia"/>
        </w:rPr>
        <w:t>探究式学习模块地球那头功能</w:t>
      </w:r>
    </w:p>
    <w:p w14:paraId="415C5C52" w14:textId="77777777" w:rsidR="00067B30" w:rsidRDefault="0031372E">
      <w:pPr>
        <w:pStyle w:val="4"/>
        <w:spacing w:before="156" w:after="156"/>
      </w:pPr>
      <w:bookmarkStart w:id="377" w:name="_Toc397505240"/>
      <w:bookmarkEnd w:id="376"/>
      <w:r>
        <w:rPr>
          <w:rFonts w:hint="eastAsia"/>
        </w:rPr>
        <w:lastRenderedPageBreak/>
        <w:t xml:space="preserve"> </w:t>
      </w:r>
      <w:bookmarkStart w:id="378" w:name="_Toc12044"/>
      <w:r>
        <w:rPr>
          <w:rFonts w:hint="eastAsia"/>
        </w:rPr>
        <w:t>图层控制</w:t>
      </w:r>
      <w:bookmarkEnd w:id="378"/>
    </w:p>
    <w:p w14:paraId="0F4E801F" w14:textId="77777777" w:rsidR="00067B30" w:rsidRDefault="0031372E">
      <w:pPr>
        <w:spacing w:line="500" w:lineRule="exact"/>
        <w:ind w:firstLine="420"/>
        <w:rPr>
          <w:sz w:val="24"/>
        </w:rPr>
      </w:pPr>
      <w:r>
        <w:rPr>
          <w:rFonts w:hint="eastAsia"/>
          <w:sz w:val="24"/>
        </w:rPr>
        <w:t>点击</w:t>
      </w:r>
      <w:r>
        <w:rPr>
          <w:rFonts w:hint="eastAsia"/>
          <w:noProof/>
          <w:sz w:val="24"/>
        </w:rPr>
        <w:drawing>
          <wp:inline distT="0" distB="0" distL="114300" distR="114300" wp14:anchorId="6E6E2671" wp14:editId="12C59E29">
            <wp:extent cx="292100" cy="266700"/>
            <wp:effectExtent l="0" t="0" r="12700" b="0"/>
            <wp:docPr id="31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7"/>
                    <pic:cNvPicPr>
                      <a:picLocks noChangeAspect="1"/>
                    </pic:cNvPicPr>
                  </pic:nvPicPr>
                  <pic:blipFill>
                    <a:blip r:embed="rId115"/>
                    <a:stretch>
                      <a:fillRect/>
                    </a:stretch>
                  </pic:blipFill>
                  <pic:spPr>
                    <a:xfrm>
                      <a:off x="0" y="0"/>
                      <a:ext cx="292100" cy="266700"/>
                    </a:xfrm>
                    <a:prstGeom prst="rect">
                      <a:avLst/>
                    </a:prstGeom>
                    <a:noFill/>
                    <a:ln w="9525">
                      <a:noFill/>
                    </a:ln>
                  </pic:spPr>
                </pic:pic>
              </a:graphicData>
            </a:graphic>
          </wp:inline>
        </w:drawing>
      </w:r>
      <w:r>
        <w:rPr>
          <w:rFonts w:hint="eastAsia"/>
          <w:sz w:val="24"/>
        </w:rPr>
        <w:t>图标后，弹出图层控制窗口，如图</w:t>
      </w:r>
      <w:r>
        <w:rPr>
          <w:rFonts w:hint="eastAsia"/>
          <w:sz w:val="24"/>
        </w:rPr>
        <w:t>6-30</w:t>
      </w:r>
      <w:r>
        <w:rPr>
          <w:rFonts w:hint="eastAsia"/>
          <w:sz w:val="24"/>
        </w:rPr>
        <w:t>。该模块可以控制雾、大气层、晨昏线、经纬网和指北针的切换显示。</w:t>
      </w:r>
    </w:p>
    <w:p w14:paraId="5195DFEE" w14:textId="77777777" w:rsidR="00067B30" w:rsidRDefault="0031372E">
      <w:pPr>
        <w:jc w:val="center"/>
      </w:pPr>
      <w:r>
        <w:rPr>
          <w:noProof/>
        </w:rPr>
        <w:drawing>
          <wp:inline distT="0" distB="0" distL="114300" distR="114300" wp14:anchorId="42514DF5" wp14:editId="44287949">
            <wp:extent cx="4150360" cy="2478405"/>
            <wp:effectExtent l="9525" t="9525" r="12065" b="26670"/>
            <wp:docPr id="3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6"/>
                    <pic:cNvPicPr>
                      <a:picLocks noChangeAspect="1"/>
                    </pic:cNvPicPr>
                  </pic:nvPicPr>
                  <pic:blipFill>
                    <a:blip r:embed="rId116"/>
                    <a:stretch>
                      <a:fillRect/>
                    </a:stretch>
                  </pic:blipFill>
                  <pic:spPr>
                    <a:xfrm>
                      <a:off x="0" y="0"/>
                      <a:ext cx="4150360" cy="2478405"/>
                    </a:xfrm>
                    <a:prstGeom prst="rect">
                      <a:avLst/>
                    </a:prstGeom>
                    <a:noFill/>
                    <a:ln w="9525">
                      <a:solidFill>
                        <a:schemeClr val="bg1">
                          <a:lumMod val="65000"/>
                        </a:schemeClr>
                      </a:solidFill>
                    </a:ln>
                  </pic:spPr>
                </pic:pic>
              </a:graphicData>
            </a:graphic>
          </wp:inline>
        </w:drawing>
      </w:r>
    </w:p>
    <w:p w14:paraId="7DBC8FEA" w14:textId="77777777" w:rsidR="00067B30" w:rsidRDefault="0031372E">
      <w:pPr>
        <w:spacing w:beforeLines="50" w:before="156"/>
        <w:ind w:firstLine="420"/>
        <w:jc w:val="center"/>
        <w:rPr>
          <w:rStyle w:val="Char2"/>
        </w:rPr>
      </w:pPr>
      <w:bookmarkStart w:id="379" w:name="_Toc19678"/>
      <w:r>
        <w:rPr>
          <w:rStyle w:val="Char2"/>
          <w:rFonts w:hint="eastAsia"/>
        </w:rPr>
        <w:t>图</w:t>
      </w:r>
      <w:r>
        <w:rPr>
          <w:rStyle w:val="Char2"/>
          <w:rFonts w:hint="eastAsia"/>
        </w:rPr>
        <w:t xml:space="preserve">6-30 </w:t>
      </w:r>
      <w:r>
        <w:rPr>
          <w:rStyle w:val="Char2"/>
          <w:rFonts w:hint="eastAsia"/>
        </w:rPr>
        <w:t>图层控制</w:t>
      </w:r>
    </w:p>
    <w:bookmarkEnd w:id="379"/>
    <w:p w14:paraId="45E9F7C6" w14:textId="77777777" w:rsidR="00067B30" w:rsidRDefault="0031372E">
      <w:pPr>
        <w:pStyle w:val="4"/>
        <w:spacing w:before="156" w:after="156"/>
      </w:pPr>
      <w:r>
        <w:rPr>
          <w:rFonts w:hint="eastAsia"/>
        </w:rPr>
        <w:t xml:space="preserve"> </w:t>
      </w:r>
      <w:bookmarkStart w:id="380" w:name="_Toc22364"/>
      <w:r>
        <w:rPr>
          <w:rFonts w:hint="eastAsia"/>
        </w:rPr>
        <w:t>测量</w:t>
      </w:r>
      <w:bookmarkEnd w:id="377"/>
      <w:bookmarkEnd w:id="380"/>
    </w:p>
    <w:p w14:paraId="3BD332D5" w14:textId="77777777" w:rsidR="00067B30" w:rsidRDefault="0031372E">
      <w:pPr>
        <w:spacing w:line="500" w:lineRule="exact"/>
        <w:ind w:firstLine="420"/>
        <w:rPr>
          <w:sz w:val="24"/>
        </w:rPr>
      </w:pPr>
      <w:r>
        <w:rPr>
          <w:rFonts w:hint="eastAsia"/>
          <w:sz w:val="24"/>
        </w:rPr>
        <w:t>点击</w:t>
      </w:r>
      <w:r>
        <w:rPr>
          <w:rFonts w:hint="eastAsia"/>
          <w:noProof/>
          <w:sz w:val="24"/>
        </w:rPr>
        <w:drawing>
          <wp:inline distT="0" distB="0" distL="114300" distR="114300" wp14:anchorId="5FC1B1B8" wp14:editId="24CBD5A2">
            <wp:extent cx="508635" cy="259080"/>
            <wp:effectExtent l="0" t="0" r="5715" b="7620"/>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1"/>
                    <pic:cNvPicPr>
                      <a:picLocks noChangeAspect="1"/>
                    </pic:cNvPicPr>
                  </pic:nvPicPr>
                  <pic:blipFill>
                    <a:blip r:embed="rId117"/>
                    <a:stretch>
                      <a:fillRect/>
                    </a:stretch>
                  </pic:blipFill>
                  <pic:spPr>
                    <a:xfrm>
                      <a:off x="0" y="0"/>
                      <a:ext cx="508635" cy="259080"/>
                    </a:xfrm>
                    <a:prstGeom prst="rect">
                      <a:avLst/>
                    </a:prstGeom>
                    <a:noFill/>
                    <a:ln w="9525">
                      <a:noFill/>
                    </a:ln>
                  </pic:spPr>
                </pic:pic>
              </a:graphicData>
            </a:graphic>
          </wp:inline>
        </w:drawing>
      </w:r>
      <w:r>
        <w:rPr>
          <w:rFonts w:hint="eastAsia"/>
          <w:sz w:val="24"/>
        </w:rPr>
        <w:t>图标后，可以在三维地球上进行线条长度、路径长度、面积、</w:t>
      </w:r>
      <w:r>
        <w:rPr>
          <w:rFonts w:hint="eastAsia"/>
          <w:sz w:val="24"/>
        </w:rPr>
        <w:t>3D</w:t>
      </w:r>
      <w:r>
        <w:rPr>
          <w:rFonts w:hint="eastAsia"/>
          <w:sz w:val="24"/>
        </w:rPr>
        <w:t>路径、</w:t>
      </w:r>
      <w:r>
        <w:rPr>
          <w:rFonts w:hint="eastAsia"/>
          <w:sz w:val="24"/>
        </w:rPr>
        <w:t>3D</w:t>
      </w:r>
      <w:r>
        <w:rPr>
          <w:rFonts w:hint="eastAsia"/>
          <w:sz w:val="24"/>
        </w:rPr>
        <w:t>面积的测量以及擦除操作。其中，</w:t>
      </w:r>
      <w:r>
        <w:rPr>
          <w:rFonts w:hint="eastAsia"/>
          <w:sz w:val="24"/>
        </w:rPr>
        <w:t>3D</w:t>
      </w:r>
      <w:r>
        <w:rPr>
          <w:rFonts w:hint="eastAsia"/>
          <w:sz w:val="24"/>
        </w:rPr>
        <w:t>路径和</w:t>
      </w:r>
      <w:r>
        <w:rPr>
          <w:rFonts w:hint="eastAsia"/>
          <w:sz w:val="24"/>
        </w:rPr>
        <w:t>3D</w:t>
      </w:r>
      <w:r>
        <w:rPr>
          <w:rFonts w:hint="eastAsia"/>
          <w:sz w:val="24"/>
        </w:rPr>
        <w:t>面积的计算，考虑到了地球曲率的因素。如图</w:t>
      </w:r>
      <w:r>
        <w:rPr>
          <w:rFonts w:hint="eastAsia"/>
          <w:sz w:val="24"/>
        </w:rPr>
        <w:t>6-31</w:t>
      </w:r>
      <w:r>
        <w:rPr>
          <w:rFonts w:hint="eastAsia"/>
          <w:sz w:val="24"/>
        </w:rPr>
        <w:t>是对</w:t>
      </w:r>
      <w:bookmarkStart w:id="381" w:name="OLE_LINK11"/>
      <w:r>
        <w:rPr>
          <w:rFonts w:hint="eastAsia"/>
          <w:sz w:val="24"/>
        </w:rPr>
        <w:t>路径和面积的测量</w:t>
      </w:r>
      <w:bookmarkEnd w:id="381"/>
      <w:r>
        <w:rPr>
          <w:rFonts w:hint="eastAsia"/>
          <w:sz w:val="24"/>
        </w:rPr>
        <w:t>操作。</w:t>
      </w:r>
    </w:p>
    <w:p w14:paraId="3051EF4B" w14:textId="77777777" w:rsidR="00067B30" w:rsidRDefault="0031372E">
      <w:pPr>
        <w:spacing w:beforeLines="50" w:before="156" w:afterLines="50" w:after="156"/>
        <w:ind w:firstLine="420"/>
        <w:jc w:val="center"/>
        <w:rPr>
          <w:rStyle w:val="Char2"/>
        </w:rPr>
      </w:pPr>
      <w:r>
        <w:rPr>
          <w:rStyle w:val="Char2"/>
          <w:rFonts w:hint="eastAsia"/>
          <w:noProof/>
        </w:rPr>
        <mc:AlternateContent>
          <mc:Choice Requires="wpg">
            <w:drawing>
              <wp:anchor distT="0" distB="0" distL="114300" distR="114300" simplePos="0" relativeHeight="254394368" behindDoc="0" locked="0" layoutInCell="1" allowOverlap="1" wp14:anchorId="3ACF7002" wp14:editId="4308D37E">
                <wp:simplePos x="0" y="0"/>
                <wp:positionH relativeFrom="column">
                  <wp:posOffset>-252730</wp:posOffset>
                </wp:positionH>
                <wp:positionV relativeFrom="paragraph">
                  <wp:posOffset>142240</wp:posOffset>
                </wp:positionV>
                <wp:extent cx="5822950" cy="3112135"/>
                <wp:effectExtent l="0" t="0" r="6350" b="12065"/>
                <wp:wrapTopAndBottom/>
                <wp:docPr id="61" name="组合 61"/>
                <wp:cNvGraphicFramePr/>
                <a:graphic xmlns:a="http://schemas.openxmlformats.org/drawingml/2006/main">
                  <a:graphicData uri="http://schemas.microsoft.com/office/word/2010/wordprocessingGroup">
                    <wpg:wgp>
                      <wpg:cNvGrpSpPr/>
                      <wpg:grpSpPr>
                        <a:xfrm>
                          <a:off x="0" y="0"/>
                          <a:ext cx="5822950" cy="3112135"/>
                          <a:chOff x="2201" y="1596111"/>
                          <a:chExt cx="9170" cy="4901"/>
                        </a:xfrm>
                      </wpg:grpSpPr>
                      <pic:pic xmlns:pic="http://schemas.openxmlformats.org/drawingml/2006/picture">
                        <pic:nvPicPr>
                          <pic:cNvPr id="192" name="图片 20"/>
                          <pic:cNvPicPr>
                            <a:picLocks noChangeAspect="1"/>
                          </pic:cNvPicPr>
                        </pic:nvPicPr>
                        <pic:blipFill>
                          <a:blip r:embed="rId118"/>
                          <a:stretch>
                            <a:fillRect/>
                          </a:stretch>
                        </pic:blipFill>
                        <pic:spPr>
                          <a:xfrm>
                            <a:off x="2201" y="1599056"/>
                            <a:ext cx="4507" cy="1957"/>
                          </a:xfrm>
                          <a:prstGeom prst="rect">
                            <a:avLst/>
                          </a:prstGeom>
                          <a:noFill/>
                          <a:ln w="9525">
                            <a:noFill/>
                          </a:ln>
                        </pic:spPr>
                      </pic:pic>
                      <wpg:grpSp>
                        <wpg:cNvPr id="190" name="组合 316"/>
                        <wpg:cNvGrpSpPr/>
                        <wpg:grpSpPr>
                          <a:xfrm>
                            <a:off x="2217" y="1596111"/>
                            <a:ext cx="9155" cy="4886"/>
                            <a:chOff x="2217" y="1596111"/>
                            <a:chExt cx="9155" cy="4886"/>
                          </a:xfrm>
                        </wpg:grpSpPr>
                        <pic:pic xmlns:pic="http://schemas.openxmlformats.org/drawingml/2006/picture">
                          <pic:nvPicPr>
                            <pic:cNvPr id="191" name="图片 18"/>
                            <pic:cNvPicPr>
                              <a:picLocks noChangeAspect="1"/>
                            </pic:cNvPicPr>
                          </pic:nvPicPr>
                          <pic:blipFill>
                            <a:blip r:embed="rId119"/>
                            <a:stretch>
                              <a:fillRect/>
                            </a:stretch>
                          </pic:blipFill>
                          <pic:spPr>
                            <a:xfrm>
                              <a:off x="2217" y="1596113"/>
                              <a:ext cx="4500" cy="2813"/>
                            </a:xfrm>
                            <a:prstGeom prst="rect">
                              <a:avLst/>
                            </a:prstGeom>
                            <a:noFill/>
                            <a:ln w="9525">
                              <a:noFill/>
                            </a:ln>
                          </pic:spPr>
                        </pic:pic>
                        <pic:pic xmlns:pic="http://schemas.openxmlformats.org/drawingml/2006/picture">
                          <pic:nvPicPr>
                            <pic:cNvPr id="194" name="图片 22"/>
                            <pic:cNvPicPr>
                              <a:picLocks noChangeAspect="1"/>
                            </pic:cNvPicPr>
                          </pic:nvPicPr>
                          <pic:blipFill>
                            <a:blip r:embed="rId120"/>
                            <a:stretch>
                              <a:fillRect/>
                            </a:stretch>
                          </pic:blipFill>
                          <pic:spPr>
                            <a:xfrm>
                              <a:off x="6854" y="1596111"/>
                              <a:ext cx="4492" cy="2808"/>
                            </a:xfrm>
                            <a:prstGeom prst="rect">
                              <a:avLst/>
                            </a:prstGeom>
                            <a:noFill/>
                            <a:ln w="9525">
                              <a:noFill/>
                            </a:ln>
                          </pic:spPr>
                        </pic:pic>
                        <pic:pic xmlns:pic="http://schemas.openxmlformats.org/drawingml/2006/picture">
                          <pic:nvPicPr>
                            <pic:cNvPr id="306" name="图片 23"/>
                            <pic:cNvPicPr>
                              <a:picLocks noChangeAspect="1"/>
                            </pic:cNvPicPr>
                          </pic:nvPicPr>
                          <pic:blipFill>
                            <a:blip r:embed="rId121"/>
                            <a:stretch>
                              <a:fillRect/>
                            </a:stretch>
                          </pic:blipFill>
                          <pic:spPr>
                            <a:xfrm>
                              <a:off x="6854" y="1599045"/>
                              <a:ext cx="4519" cy="1952"/>
                            </a:xfrm>
                            <a:prstGeom prst="rect">
                              <a:avLst/>
                            </a:prstGeom>
                            <a:noFill/>
                            <a:ln w="9525">
                              <a:noFill/>
                            </a:ln>
                          </pic:spPr>
                        </pic:pic>
                      </wpg:grpSp>
                    </wpg:wgp>
                  </a:graphicData>
                </a:graphic>
              </wp:anchor>
            </w:drawing>
          </mc:Choice>
          <mc:Fallback>
            <w:pict>
              <v:group w14:anchorId="40183056" id="组合 61" o:spid="_x0000_s1026" style="position:absolute;left:0;text-align:left;margin-left:-19.9pt;margin-top:11.2pt;width:458.5pt;height:245.05pt;z-index:254394368" coordorigin="22,15961" coordsize="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">
                <v:shape id="图片 20" o:spid="_x0000_s1027" type="#_x0000_t75" style="position:absolute;left:22;top:15990;width:45;height: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Gnf3FAAAA3AAAAA8AAABkcnMvZG93bnJldi54bWxET01rwkAQvRf6H5Yp9FJ0Uw9FU1cJBamC&#10;HjRtvE6zYxKanQ3Z7Rr/fVcQvM3jfc58OZhWBOpdY1nB6zgBQVxa3XCl4CtfjaYgnEfW2FomBRdy&#10;sFw8Pswx1fbMewoHX4kYwi5FBbX3XSqlK2sy6Ma2I47cyfYGfYR9JXWP5xhuWjlJkjdpsOHYUGNH&#10;HzWVv4c/oyC8XNriuM+2+U5vinX4XP1kp2+lnp+G7B2Ep8HfxTf3Wsf5swlcn4kX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Bp39xQAAANwAAAAPAAAAAAAAAAAAAAAA&#10;AJ8CAABkcnMvZG93bnJldi54bWxQSwUGAAAAAAQABAD3AAAAkQMAAAAA&#10;">
                  <v:imagedata r:id="rId122" o:title=""/>
                  <v:path arrowok="t"/>
                </v:shape>
                <v:group id="组合 316" o:spid="_x0000_s1028" style="position:absolute;left:22;top:15961;width:91;height:48" coordorigin="22,15961" coordsize="9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图片 18" o:spid="_x0000_s1029" type="#_x0000_t75" style="position:absolute;left:22;top:15961;width:45;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FEGnBAAAA3AAAAA8AAABkcnMvZG93bnJldi54bWxET82KwjAQvgv7DmEW9iKaqiC1a1pEEFc8&#10;iNUHmG3GtthMShO1+/YbQfA2H9/vLLPeNOJOnastK5iMIxDEhdU1lwrOp80oBuE8ssbGMin4IwdZ&#10;+jFYYqLtg490z30pQgi7BBVU3reJlK6oyKAb25Y4cBfbGfQBdqXUHT5CuGnkNIrm0mDNoaHCltYV&#10;Fdf8ZhRgE/261dbva5rGu3g3nB/iGSr19dmvvkF46v1b/HL/6DB/MYHnM+ECm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gFEGnBAAAA3AAAAA8AAAAAAAAAAAAAAAAAnwIA&#10;AGRycy9kb3ducmV2LnhtbFBLBQYAAAAABAAEAPcAAACNAwAAAAA=&#10;">
                    <v:imagedata r:id="rId123" o:title=""/>
                    <v:path arrowok="t"/>
                  </v:shape>
                  <v:shape id="图片 22" o:spid="_x0000_s1030" type="#_x0000_t75" style="position:absolute;left:68;top:15961;width:45;height: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ynfHCAAAA3AAAAA8AAABkcnMvZG93bnJldi54bWxET01rAjEQvQv+hzCF3jSplGJXoxRFtD3p&#10;tod6GzbT3W03kyWJuvrrG0HwNo/3OdN5ZxtxJB9qxxqehgoEceFMzaWGr8/VYAwiRGSDjWPScKYA&#10;81m/N8XMuBPv6JjHUqQQDhlqqGJsMylDUZHFMHQtceJ+nLcYE/SlNB5PKdw2cqTUi7RYc2qosKVF&#10;RcVffrAavuVy2eClfN97+btem6368LnS+vGhe5uAiNTFu/jm3pg0//UZrs+kC+T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Mp3xwgAAANwAAAAPAAAAAAAAAAAAAAAAAJ8C&#10;AABkcnMvZG93bnJldi54bWxQSwUGAAAAAAQABAD3AAAAjgMAAAAA&#10;">
                    <v:imagedata r:id="rId124" o:title=""/>
                    <v:path arrowok="t"/>
                  </v:shape>
                  <v:shape id="图片 23" o:spid="_x0000_s1031" type="#_x0000_t75" style="position:absolute;left:68;top:15990;width:45;height: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Bw7PDAAAA3AAAAA8AAABkcnMvZG93bnJldi54bWxEj92KwjAUhO+FfYdwFvbOputClWoUFRYs&#10;eOPPAxybY1tsTrJN1O7bG0HwcpiZb5jZojetuFHnG8sKvpMUBHFpdcOVguPhdzgB4QOyxtYyKfgn&#10;D4v5x2CGubZ33tFtHyoRIexzVFCH4HIpfVmTQZ9YRxy9s+0Mhii7SuoO7xFuWjlK00wabDgu1Oho&#10;XVN52V+NAv3X7ly1DlkxXpnTaeuL1cYVSn199sspiEB9eIdf7Y1W8JNm8DwTj4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0HDs8MAAADcAAAADwAAAAAAAAAAAAAAAACf&#10;AgAAZHJzL2Rvd25yZXYueG1sUEsFBgAAAAAEAAQA9wAAAI8DAAAAAA==&#10;">
                    <v:imagedata r:id="rId125" o:title=""/>
                    <v:path arrowok="t"/>
                  </v:shape>
                </v:group>
                <w10:wrap type="topAndBottom"/>
              </v:group>
            </w:pict>
          </mc:Fallback>
        </mc:AlternateContent>
      </w:r>
      <w:bookmarkStart w:id="382" w:name="_Toc26889"/>
      <w:r>
        <w:rPr>
          <w:rStyle w:val="Char2"/>
          <w:rFonts w:hint="eastAsia"/>
        </w:rPr>
        <w:t>图</w:t>
      </w:r>
      <w:r>
        <w:rPr>
          <w:rStyle w:val="Char2"/>
          <w:rFonts w:hint="eastAsia"/>
        </w:rPr>
        <w:t xml:space="preserve">6-31 </w:t>
      </w:r>
      <w:r>
        <w:rPr>
          <w:rStyle w:val="Char2"/>
          <w:rFonts w:hint="eastAsia"/>
        </w:rPr>
        <w:t>路径和面积测量功能</w:t>
      </w:r>
    </w:p>
    <w:bookmarkEnd w:id="382"/>
    <w:p w14:paraId="5255E8E3" w14:textId="77777777" w:rsidR="00067B30" w:rsidRDefault="0031372E">
      <w:pPr>
        <w:pStyle w:val="4"/>
        <w:spacing w:before="156" w:after="156"/>
        <w:rPr>
          <w:rFonts w:ascii="宋体" w:eastAsia="宋体" w:hAnsi="宋体"/>
          <w:sz w:val="24"/>
        </w:rPr>
      </w:pPr>
      <w:r>
        <w:rPr>
          <w:rFonts w:hint="eastAsia"/>
        </w:rPr>
        <w:lastRenderedPageBreak/>
        <w:t xml:space="preserve"> </w:t>
      </w:r>
      <w:bookmarkStart w:id="383" w:name="_Toc31442"/>
      <w:r>
        <w:rPr>
          <w:rFonts w:hint="eastAsia"/>
        </w:rPr>
        <w:t>拾取与标注</w:t>
      </w:r>
      <w:bookmarkEnd w:id="383"/>
    </w:p>
    <w:p w14:paraId="44D421BC" w14:textId="77777777" w:rsidR="00067B30" w:rsidRDefault="0031372E">
      <w:pPr>
        <w:spacing w:line="500" w:lineRule="exact"/>
        <w:ind w:firstLine="420"/>
        <w:rPr>
          <w:sz w:val="24"/>
        </w:rPr>
      </w:pPr>
      <w:r>
        <w:rPr>
          <w:rFonts w:hint="eastAsia"/>
          <w:noProof/>
          <w:sz w:val="24"/>
        </w:rPr>
        <w:drawing>
          <wp:anchor distT="0" distB="0" distL="114300" distR="114300" simplePos="0" relativeHeight="254395392" behindDoc="0" locked="0" layoutInCell="1" allowOverlap="1" wp14:anchorId="44A66FA6" wp14:editId="40161C34">
            <wp:simplePos x="0" y="0"/>
            <wp:positionH relativeFrom="column">
              <wp:posOffset>1116965</wp:posOffset>
            </wp:positionH>
            <wp:positionV relativeFrom="paragraph">
              <wp:posOffset>1591945</wp:posOffset>
            </wp:positionV>
            <wp:extent cx="2896870" cy="1582420"/>
            <wp:effectExtent l="0" t="0" r="17780" b="17780"/>
            <wp:wrapTopAndBottom/>
            <wp:docPr id="3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
                    <pic:cNvPicPr>
                      <a:picLocks noChangeAspect="1"/>
                    </pic:cNvPicPr>
                  </pic:nvPicPr>
                  <pic:blipFill>
                    <a:blip r:embed="rId126"/>
                    <a:stretch>
                      <a:fillRect/>
                    </a:stretch>
                  </pic:blipFill>
                  <pic:spPr>
                    <a:xfrm>
                      <a:off x="0" y="0"/>
                      <a:ext cx="2896870" cy="1582420"/>
                    </a:xfrm>
                    <a:prstGeom prst="rect">
                      <a:avLst/>
                    </a:prstGeom>
                    <a:noFill/>
                    <a:ln w="9525">
                      <a:noFill/>
                    </a:ln>
                  </pic:spPr>
                </pic:pic>
              </a:graphicData>
            </a:graphic>
          </wp:anchor>
        </w:drawing>
      </w:r>
      <w:r>
        <w:rPr>
          <w:rFonts w:hint="eastAsia"/>
          <w:sz w:val="24"/>
        </w:rPr>
        <w:t>默认的标注为“红色”，“</w:t>
      </w:r>
      <w:r>
        <w:rPr>
          <w:rFonts w:hint="eastAsia"/>
          <w:sz w:val="24"/>
        </w:rPr>
        <w:t>mark</w:t>
      </w:r>
      <w:r>
        <w:rPr>
          <w:rFonts w:hint="eastAsia"/>
          <w:sz w:val="24"/>
        </w:rPr>
        <w:t>”标识，用户可以选择“橙色”、“青色”、“蓝色”三种不同的颜色来满足不同的标注需求，同时可以在“标注”文本框中输入标注的详情。标注功能帮助教师学生在使用时记忆重点的位置信息，可点击“删除”将选中的标注删除。同时，点击“全部删除”可将所有标注一次性情况。此外，将鼠标聚焦到特定标注上，右上角还会显示出该标注的详情。</w:t>
      </w:r>
    </w:p>
    <w:p w14:paraId="191EF7E6" w14:textId="77777777" w:rsidR="00067B30" w:rsidRDefault="0031372E">
      <w:pPr>
        <w:spacing w:beforeLines="50" w:before="156"/>
        <w:ind w:firstLine="420"/>
        <w:jc w:val="center"/>
        <w:rPr>
          <w:rFonts w:ascii="宋体" w:hAnsi="宋体"/>
          <w:sz w:val="24"/>
        </w:rPr>
      </w:pPr>
      <w:bookmarkStart w:id="384" w:name="_Toc13888"/>
      <w:r>
        <w:rPr>
          <w:rStyle w:val="Char2"/>
          <w:rFonts w:hint="eastAsia"/>
        </w:rPr>
        <w:t>图</w:t>
      </w:r>
      <w:r>
        <w:rPr>
          <w:rStyle w:val="Char2"/>
          <w:rFonts w:hint="eastAsia"/>
        </w:rPr>
        <w:t xml:space="preserve">6-32 </w:t>
      </w:r>
      <w:r>
        <w:rPr>
          <w:rStyle w:val="Char2"/>
          <w:rFonts w:hint="eastAsia"/>
        </w:rPr>
        <w:t>拾取与标注</w:t>
      </w:r>
      <w:bookmarkEnd w:id="384"/>
    </w:p>
    <w:p w14:paraId="5418FAC9" w14:textId="77777777" w:rsidR="00067B30" w:rsidRDefault="0031372E">
      <w:pPr>
        <w:pStyle w:val="2"/>
        <w:spacing w:before="312" w:after="156"/>
      </w:pPr>
      <w:r>
        <w:rPr>
          <w:rFonts w:hint="eastAsia"/>
        </w:rPr>
        <w:t xml:space="preserve"> </w:t>
      </w:r>
      <w:bookmarkStart w:id="385" w:name="_Toc26613"/>
      <w:r>
        <w:rPr>
          <w:rFonts w:hint="eastAsia"/>
        </w:rPr>
        <w:t>本章小结</w:t>
      </w:r>
      <w:bookmarkEnd w:id="385"/>
    </w:p>
    <w:p w14:paraId="5D59CEC1" w14:textId="77777777" w:rsidR="00067B30" w:rsidRDefault="0031372E">
      <w:pPr>
        <w:spacing w:line="500" w:lineRule="exact"/>
        <w:ind w:firstLine="420"/>
        <w:sectPr w:rsidR="00067B30">
          <w:headerReference w:type="default" r:id="rId127"/>
          <w:pgSz w:w="11906" w:h="16838"/>
          <w:pgMar w:top="1440" w:right="1800" w:bottom="1440" w:left="1800" w:header="851" w:footer="992" w:gutter="0"/>
          <w:cols w:space="720"/>
          <w:docGrid w:type="lines" w:linePitch="312"/>
        </w:sectPr>
      </w:pPr>
      <w:r>
        <w:rPr>
          <w:rFonts w:hint="eastAsia"/>
          <w:sz w:val="24"/>
        </w:rPr>
        <w:t>本章介绍了三维</w:t>
      </w:r>
      <w:r>
        <w:rPr>
          <w:rFonts w:hint="eastAsia"/>
          <w:sz w:val="24"/>
        </w:rPr>
        <w:t>WebGIS</w:t>
      </w:r>
      <w:r>
        <w:rPr>
          <w:rFonts w:hint="eastAsia"/>
          <w:sz w:val="24"/>
        </w:rPr>
        <w:t>原型系统各个模块的功能实现。包括动态矢量数据三维可视化、对三维场景进行设置以及实现球体运行、加载网格图层等功能，还提供了交互式地图要素标注、交互式构建三维模型、对地形数据的可视化、加载外部三维模型的功能，并能够使用</w:t>
      </w:r>
      <w:r>
        <w:rPr>
          <w:rFonts w:hint="eastAsia"/>
          <w:sz w:val="24"/>
        </w:rPr>
        <w:t>3D</w:t>
      </w:r>
      <w:r>
        <w:rPr>
          <w:rFonts w:hint="eastAsia"/>
          <w:sz w:val="24"/>
        </w:rPr>
        <w:t>切片加载大规模三维场景以及利用</w:t>
      </w:r>
      <w:r>
        <w:rPr>
          <w:rFonts w:hint="eastAsia"/>
          <w:sz w:val="24"/>
        </w:rPr>
        <w:t>WebVR</w:t>
      </w:r>
      <w:r>
        <w:rPr>
          <w:rFonts w:hint="eastAsia"/>
          <w:sz w:val="24"/>
        </w:rPr>
        <w:t>实现虚拟现实等丰富强大的功能。最后介绍该原型系统（平台）的应用案例，将三维</w:t>
      </w:r>
      <w:r>
        <w:rPr>
          <w:rFonts w:hint="eastAsia"/>
          <w:sz w:val="24"/>
        </w:rPr>
        <w:t>WebGIS</w:t>
      </w:r>
      <w:r>
        <w:rPr>
          <w:rFonts w:hint="eastAsia"/>
          <w:sz w:val="24"/>
        </w:rPr>
        <w:t>平台的功能应用于上海市农业布局规划管理系统建设和中学地理辅助教学软件开发实践中。</w:t>
      </w:r>
    </w:p>
    <w:p w14:paraId="595DA4DE" w14:textId="77777777" w:rsidR="00067B30" w:rsidRDefault="0031372E">
      <w:pPr>
        <w:pStyle w:val="1"/>
      </w:pPr>
      <w:bookmarkStart w:id="386" w:name="_Toc21483"/>
      <w:r>
        <w:rPr>
          <w:rFonts w:hint="eastAsia"/>
        </w:rPr>
        <w:lastRenderedPageBreak/>
        <w:t>结论与展望</w:t>
      </w:r>
      <w:bookmarkEnd w:id="386"/>
    </w:p>
    <w:p w14:paraId="788AC1EB" w14:textId="77777777" w:rsidR="00067B30" w:rsidRDefault="0031372E">
      <w:pPr>
        <w:pStyle w:val="2"/>
        <w:spacing w:before="312" w:after="156"/>
      </w:pPr>
      <w:r>
        <w:rPr>
          <w:rFonts w:hint="eastAsia"/>
        </w:rPr>
        <w:t xml:space="preserve"> </w:t>
      </w:r>
      <w:bookmarkStart w:id="387" w:name="_Toc2076"/>
      <w:r>
        <w:rPr>
          <w:rFonts w:hint="eastAsia"/>
        </w:rPr>
        <w:t>论文工作总结</w:t>
      </w:r>
      <w:bookmarkEnd w:id="387"/>
    </w:p>
    <w:p w14:paraId="7E3E5C70" w14:textId="202F9078" w:rsidR="00067B30" w:rsidRDefault="0031372E">
      <w:pPr>
        <w:spacing w:line="500" w:lineRule="exact"/>
        <w:ind w:firstLine="420"/>
        <w:rPr>
          <w:sz w:val="24"/>
        </w:rPr>
      </w:pPr>
      <w:r>
        <w:rPr>
          <w:rFonts w:cs="宋体" w:hint="eastAsia"/>
          <w:sz w:val="24"/>
          <w:lang w:bidi="ar"/>
        </w:rPr>
        <w:t>论文主要从三维可视化方法</w:t>
      </w:r>
      <w:del w:id="388" w:author="zry" w:date="2017-05-25T15:59:00Z">
        <w:r w:rsidDel="00FB2CD5">
          <w:rPr>
            <w:rFonts w:cs="宋体" w:hint="eastAsia"/>
            <w:sz w:val="24"/>
            <w:lang w:bidi="ar"/>
          </w:rPr>
          <w:delText>对比</w:delText>
        </w:r>
      </w:del>
      <w:r>
        <w:rPr>
          <w:rFonts w:cs="宋体" w:hint="eastAsia"/>
          <w:sz w:val="24"/>
          <w:lang w:bidi="ar"/>
        </w:rPr>
        <w:t>、</w:t>
      </w:r>
      <w:ins w:id="389" w:author="zry" w:date="2017-05-25T15:58:00Z">
        <w:r w:rsidR="00FB2CD5">
          <w:rPr>
            <w:rFonts w:cs="宋体" w:hint="eastAsia"/>
            <w:sz w:val="24"/>
            <w:lang w:bidi="ar"/>
          </w:rPr>
          <w:t>三维</w:t>
        </w:r>
      </w:ins>
      <w:r>
        <w:rPr>
          <w:rFonts w:cs="宋体" w:hint="eastAsia"/>
          <w:sz w:val="24"/>
          <w:lang w:bidi="ar"/>
        </w:rPr>
        <w:t>前端</w:t>
      </w:r>
      <w:del w:id="390" w:author="zry" w:date="2017-05-25T15:58:00Z">
        <w:r w:rsidDel="00FB2CD5">
          <w:rPr>
            <w:rFonts w:cs="宋体" w:hint="eastAsia"/>
            <w:sz w:val="24"/>
            <w:lang w:bidi="ar"/>
          </w:rPr>
          <w:delText>三维</w:delText>
        </w:r>
      </w:del>
      <w:r>
        <w:rPr>
          <w:rFonts w:cs="宋体" w:hint="eastAsia"/>
          <w:sz w:val="24"/>
          <w:lang w:bidi="ar"/>
        </w:rPr>
        <w:t>框架以及</w:t>
      </w:r>
      <w:del w:id="391" w:author="zry" w:date="2017-05-25T15:58:00Z">
        <w:r w:rsidDel="00FB2CD5">
          <w:rPr>
            <w:rFonts w:cs="宋体" w:hint="eastAsia"/>
            <w:sz w:val="24"/>
            <w:lang w:bidi="ar"/>
          </w:rPr>
          <w:delText>使用</w:delText>
        </w:r>
      </w:del>
      <w:ins w:id="392" w:author="zry" w:date="2017-05-25T15:59:00Z">
        <w:r w:rsidR="00FB2CD5">
          <w:rPr>
            <w:rFonts w:cs="宋体" w:hint="eastAsia"/>
            <w:sz w:val="24"/>
            <w:lang w:bidi="ar"/>
          </w:rPr>
          <w:t>基于</w:t>
        </w:r>
      </w:ins>
      <w:r>
        <w:rPr>
          <w:sz w:val="24"/>
          <w:lang w:bidi="ar"/>
        </w:rPr>
        <w:t>WebGL</w:t>
      </w:r>
      <w:r>
        <w:rPr>
          <w:rFonts w:cs="宋体" w:hint="eastAsia"/>
          <w:sz w:val="24"/>
          <w:lang w:bidi="ar"/>
        </w:rPr>
        <w:t>技术实现三维</w:t>
      </w:r>
      <w:bookmarkStart w:id="393" w:name="OLE_LINK95"/>
      <w:r>
        <w:rPr>
          <w:sz w:val="24"/>
          <w:lang w:bidi="ar"/>
        </w:rPr>
        <w:t>Web</w:t>
      </w:r>
      <w:bookmarkEnd w:id="393"/>
      <w:r>
        <w:rPr>
          <w:sz w:val="24"/>
          <w:lang w:bidi="ar"/>
        </w:rPr>
        <w:t>GIS</w:t>
      </w:r>
      <w:r>
        <w:rPr>
          <w:rFonts w:cs="宋体" w:hint="eastAsia"/>
          <w:sz w:val="24"/>
          <w:lang w:bidi="ar"/>
        </w:rPr>
        <w:t>的核心原理等方面进行研究，</w:t>
      </w:r>
      <w:del w:id="394" w:author="zry" w:date="2017-05-25T15:59:00Z">
        <w:r w:rsidDel="00FB2CD5">
          <w:rPr>
            <w:rFonts w:cs="宋体" w:hint="eastAsia"/>
            <w:sz w:val="24"/>
            <w:lang w:bidi="ar"/>
          </w:rPr>
          <w:delText>总结和</w:delText>
        </w:r>
      </w:del>
      <w:r>
        <w:rPr>
          <w:rFonts w:cs="宋体" w:hint="eastAsia"/>
          <w:sz w:val="24"/>
          <w:lang w:bidi="ar"/>
        </w:rPr>
        <w:t>概括</w:t>
      </w:r>
      <w:ins w:id="395" w:author="zry" w:date="2017-05-25T15:59:00Z">
        <w:r w:rsidR="00FB2CD5">
          <w:rPr>
            <w:rFonts w:cs="宋体" w:hint="eastAsia"/>
            <w:sz w:val="24"/>
            <w:lang w:bidi="ar"/>
          </w:rPr>
          <w:t>并</w:t>
        </w:r>
      </w:ins>
      <w:ins w:id="396" w:author="zry" w:date="2017-05-25T16:00:00Z">
        <w:r w:rsidR="00FB2CD5">
          <w:rPr>
            <w:rFonts w:cs="宋体" w:hint="eastAsia"/>
            <w:sz w:val="24"/>
            <w:lang w:bidi="ar"/>
          </w:rPr>
          <w:t>总结</w:t>
        </w:r>
      </w:ins>
      <w:r>
        <w:rPr>
          <w:rFonts w:cs="宋体" w:hint="eastAsia"/>
          <w:sz w:val="24"/>
          <w:lang w:bidi="ar"/>
        </w:rPr>
        <w:t>了三维</w:t>
      </w:r>
      <w:r>
        <w:rPr>
          <w:sz w:val="24"/>
          <w:lang w:bidi="ar"/>
        </w:rPr>
        <w:t>WebGIS</w:t>
      </w:r>
      <w:ins w:id="397" w:author="zry" w:date="2017-05-25T16:00:00Z">
        <w:r w:rsidR="00FB2CD5">
          <w:rPr>
            <w:rFonts w:hint="eastAsia"/>
            <w:sz w:val="24"/>
            <w:lang w:bidi="ar"/>
          </w:rPr>
          <w:t>技术</w:t>
        </w:r>
      </w:ins>
      <w:r>
        <w:rPr>
          <w:rFonts w:cs="宋体" w:hint="eastAsia"/>
          <w:sz w:val="24"/>
          <w:lang w:bidi="ar"/>
        </w:rPr>
        <w:t>、</w:t>
      </w:r>
      <w:r>
        <w:rPr>
          <w:sz w:val="24"/>
          <w:lang w:bidi="ar"/>
        </w:rPr>
        <w:t>WebGL</w:t>
      </w:r>
      <w:r>
        <w:rPr>
          <w:rFonts w:cs="宋体" w:hint="eastAsia"/>
          <w:sz w:val="24"/>
          <w:lang w:bidi="ar"/>
        </w:rPr>
        <w:t>技术以及</w:t>
      </w:r>
      <w:del w:id="398" w:author="zry" w:date="2017-05-25T15:59:00Z">
        <w:r w:rsidDel="00FB2CD5">
          <w:rPr>
            <w:rFonts w:cs="宋体" w:hint="eastAsia"/>
            <w:sz w:val="24"/>
            <w:lang w:bidi="ar"/>
          </w:rPr>
          <w:delText>各种</w:delText>
        </w:r>
      </w:del>
      <w:r>
        <w:rPr>
          <w:rFonts w:cs="宋体" w:hint="eastAsia"/>
          <w:sz w:val="24"/>
          <w:lang w:bidi="ar"/>
        </w:rPr>
        <w:t>三维引擎的相关概念和特点。为地理空间数据三维可视化提供一个可行的技术解决方案。</w:t>
      </w:r>
      <w:del w:id="399" w:author="zry" w:date="2017-05-25T16:01:00Z">
        <w:r w:rsidDel="00FB2CD5">
          <w:rPr>
            <w:rFonts w:cs="宋体" w:hint="eastAsia"/>
            <w:sz w:val="24"/>
            <w:lang w:bidi="ar"/>
          </w:rPr>
          <w:delText>并</w:delText>
        </w:r>
      </w:del>
      <w:r>
        <w:rPr>
          <w:rFonts w:cs="宋体" w:hint="eastAsia"/>
          <w:sz w:val="24"/>
          <w:lang w:bidi="ar"/>
        </w:rPr>
        <w:t>通过实践，设计</w:t>
      </w:r>
      <w:ins w:id="400" w:author="zry" w:date="2017-05-25T16:00:00Z">
        <w:r w:rsidR="00FB2CD5">
          <w:rPr>
            <w:rFonts w:cs="宋体" w:hint="eastAsia"/>
            <w:sz w:val="24"/>
            <w:lang w:bidi="ar"/>
          </w:rPr>
          <w:t>、</w:t>
        </w:r>
      </w:ins>
      <w:r>
        <w:rPr>
          <w:rFonts w:cs="宋体" w:hint="eastAsia"/>
          <w:sz w:val="24"/>
          <w:lang w:bidi="ar"/>
        </w:rPr>
        <w:t>开发了一套基于</w:t>
      </w:r>
      <w:r>
        <w:rPr>
          <w:sz w:val="24"/>
          <w:lang w:bidi="ar"/>
        </w:rPr>
        <w:t>Cesium</w:t>
      </w:r>
      <w:r>
        <w:rPr>
          <w:rFonts w:cs="宋体" w:hint="eastAsia"/>
          <w:sz w:val="24"/>
          <w:lang w:bidi="ar"/>
        </w:rPr>
        <w:t>框架的三维</w:t>
      </w:r>
      <w:r>
        <w:rPr>
          <w:sz w:val="24"/>
          <w:lang w:bidi="ar"/>
        </w:rPr>
        <w:t>WebGIS</w:t>
      </w:r>
      <w:r>
        <w:rPr>
          <w:rFonts w:cs="宋体" w:hint="eastAsia"/>
          <w:sz w:val="24"/>
          <w:lang w:bidi="ar"/>
        </w:rPr>
        <w:t>原型系统</w:t>
      </w:r>
      <w:del w:id="401" w:author="zry" w:date="2017-05-25T16:01:00Z">
        <w:r w:rsidDel="00FB2CD5">
          <w:rPr>
            <w:rFonts w:cs="宋体" w:hint="eastAsia"/>
            <w:sz w:val="24"/>
            <w:lang w:bidi="ar"/>
          </w:rPr>
          <w:delText>，扩展了</w:delText>
        </w:r>
        <w:r w:rsidDel="00FB2CD5">
          <w:rPr>
            <w:sz w:val="24"/>
            <w:lang w:bidi="ar"/>
          </w:rPr>
          <w:delText>ECNUGIS</w:delText>
        </w:r>
        <w:r w:rsidDel="00FB2CD5">
          <w:rPr>
            <w:rFonts w:cs="宋体" w:hint="eastAsia"/>
            <w:sz w:val="24"/>
            <w:lang w:bidi="ar"/>
          </w:rPr>
          <w:delText>平台的功能</w:delText>
        </w:r>
      </w:del>
      <w:r>
        <w:rPr>
          <w:rFonts w:cs="宋体" w:hint="eastAsia"/>
          <w:sz w:val="24"/>
          <w:lang w:bidi="ar"/>
        </w:rPr>
        <w:t>，并将其应用于上海市农业布局规划系统建设和地理辅助教学软件开发中，证明了该技术路线的可行性。</w:t>
      </w:r>
    </w:p>
    <w:p w14:paraId="396D2F7F" w14:textId="77777777" w:rsidR="00067B30" w:rsidRDefault="0031372E">
      <w:pPr>
        <w:spacing w:line="500" w:lineRule="exact"/>
        <w:ind w:firstLine="420"/>
        <w:rPr>
          <w:sz w:val="24"/>
        </w:rPr>
      </w:pPr>
      <w:r>
        <w:rPr>
          <w:rFonts w:cs="宋体" w:hint="eastAsia"/>
          <w:sz w:val="24"/>
          <w:lang w:bidi="ar"/>
        </w:rPr>
        <w:t>论文的主要研究成果包含以下几个方面：</w:t>
      </w:r>
    </w:p>
    <w:p w14:paraId="2CC3E9E3" w14:textId="77777777" w:rsidR="00067B30" w:rsidRDefault="0031372E">
      <w:pPr>
        <w:spacing w:line="500" w:lineRule="exact"/>
        <w:ind w:firstLine="420"/>
        <w:rPr>
          <w:sz w:val="24"/>
        </w:rPr>
      </w:pPr>
      <w:r>
        <w:rPr>
          <w:rFonts w:cs="宋体" w:hint="eastAsia"/>
          <w:sz w:val="24"/>
          <w:lang w:bidi="ar"/>
        </w:rPr>
        <w:t>（</w:t>
      </w:r>
      <w:r>
        <w:rPr>
          <w:sz w:val="24"/>
          <w:lang w:bidi="ar"/>
        </w:rPr>
        <w:t>1</w:t>
      </w:r>
      <w:r>
        <w:rPr>
          <w:rFonts w:cs="宋体" w:hint="eastAsia"/>
          <w:sz w:val="24"/>
          <w:lang w:bidi="ar"/>
        </w:rPr>
        <w:t>）详细研究了</w:t>
      </w:r>
      <w:del w:id="402" w:author="zry" w:date="2017-05-25T16:02:00Z">
        <w:r w:rsidDel="00B4325F">
          <w:rPr>
            <w:rFonts w:cs="宋体" w:hint="eastAsia"/>
            <w:sz w:val="24"/>
            <w:lang w:bidi="ar"/>
          </w:rPr>
          <w:delText>各种</w:delText>
        </w:r>
      </w:del>
      <w:r>
        <w:rPr>
          <w:sz w:val="24"/>
          <w:lang w:bidi="ar"/>
        </w:rPr>
        <w:t>Web</w:t>
      </w:r>
      <w:r>
        <w:rPr>
          <w:rFonts w:cs="宋体" w:hint="eastAsia"/>
          <w:sz w:val="24"/>
          <w:lang w:bidi="ar"/>
        </w:rPr>
        <w:t>前端三维可视化技术，并从技术实现特点和优缺点方面进行对比，选择一种合适的技术方案。本文使用</w:t>
      </w:r>
      <w:r>
        <w:rPr>
          <w:sz w:val="24"/>
          <w:lang w:bidi="ar"/>
        </w:rPr>
        <w:t>HTML5+WebGL</w:t>
      </w:r>
      <w:r>
        <w:rPr>
          <w:rFonts w:cs="宋体" w:hint="eastAsia"/>
          <w:sz w:val="24"/>
          <w:lang w:bidi="ar"/>
        </w:rPr>
        <w:t>技术作为底层绘图技术，选择</w:t>
      </w:r>
      <w:r>
        <w:rPr>
          <w:sz w:val="24"/>
          <w:lang w:bidi="ar"/>
        </w:rPr>
        <w:t>Cesium</w:t>
      </w:r>
      <w:r>
        <w:rPr>
          <w:rFonts w:cs="宋体" w:hint="eastAsia"/>
          <w:sz w:val="24"/>
          <w:lang w:bidi="ar"/>
        </w:rPr>
        <w:t>框架作为本平台开发的三维引擎库。</w:t>
      </w:r>
    </w:p>
    <w:p w14:paraId="72F07FA1" w14:textId="09089DAD" w:rsidR="00067B30" w:rsidRDefault="0031372E">
      <w:pPr>
        <w:spacing w:line="500" w:lineRule="exact"/>
        <w:ind w:firstLine="420"/>
        <w:rPr>
          <w:sz w:val="24"/>
        </w:rPr>
      </w:pPr>
      <w:r>
        <w:rPr>
          <w:rFonts w:cs="宋体" w:hint="eastAsia"/>
          <w:sz w:val="24"/>
          <w:lang w:bidi="ar"/>
        </w:rPr>
        <w:t>（</w:t>
      </w:r>
      <w:r>
        <w:rPr>
          <w:sz w:val="24"/>
          <w:lang w:bidi="ar"/>
        </w:rPr>
        <w:t>2</w:t>
      </w:r>
      <w:r>
        <w:rPr>
          <w:rFonts w:cs="宋体" w:hint="eastAsia"/>
          <w:sz w:val="24"/>
          <w:lang w:bidi="ar"/>
        </w:rPr>
        <w:t>）结合源码对底层实现的核心技术原理进行</w:t>
      </w:r>
      <w:ins w:id="403" w:author="zry" w:date="2017-05-25T16:02:00Z">
        <w:r w:rsidR="00B4325F">
          <w:rPr>
            <w:rFonts w:cs="宋体" w:hint="eastAsia"/>
            <w:sz w:val="24"/>
            <w:lang w:bidi="ar"/>
          </w:rPr>
          <w:t>研究</w:t>
        </w:r>
      </w:ins>
      <w:del w:id="404" w:author="zry" w:date="2017-05-25T16:02:00Z">
        <w:r w:rsidDel="00B4325F">
          <w:rPr>
            <w:rFonts w:cs="宋体" w:hint="eastAsia"/>
            <w:sz w:val="24"/>
            <w:lang w:bidi="ar"/>
          </w:rPr>
          <w:delText>讨论</w:delText>
        </w:r>
      </w:del>
      <w:r>
        <w:rPr>
          <w:rFonts w:cs="宋体" w:hint="eastAsia"/>
          <w:sz w:val="24"/>
          <w:lang w:bidi="ar"/>
        </w:rPr>
        <w:t>。深入剖析了三维虚拟地球构建原理、动态矢量要素渲染优化方案、切片数据的加载和缓存策略、</w:t>
      </w:r>
      <w:r>
        <w:rPr>
          <w:sz w:val="24"/>
          <w:lang w:bidi="ar"/>
        </w:rPr>
        <w:t>3D</w:t>
      </w:r>
      <w:r>
        <w:rPr>
          <w:rFonts w:cs="宋体" w:hint="eastAsia"/>
          <w:sz w:val="24"/>
          <w:lang w:bidi="ar"/>
        </w:rPr>
        <w:t>切片加载大规模的三维场景</w:t>
      </w:r>
      <w:ins w:id="405" w:author="zry" w:date="2017-05-25T16:02:00Z">
        <w:r w:rsidR="00B4325F">
          <w:rPr>
            <w:rFonts w:cs="宋体" w:hint="eastAsia"/>
            <w:sz w:val="24"/>
            <w:lang w:bidi="ar"/>
          </w:rPr>
          <w:t>等技术</w:t>
        </w:r>
      </w:ins>
      <w:r>
        <w:rPr>
          <w:rFonts w:cs="宋体" w:hint="eastAsia"/>
          <w:sz w:val="24"/>
          <w:lang w:bidi="ar"/>
        </w:rPr>
        <w:t>，并将</w:t>
      </w:r>
      <w:r>
        <w:rPr>
          <w:sz w:val="24"/>
          <w:lang w:bidi="ar"/>
        </w:rPr>
        <w:t>VR</w:t>
      </w:r>
      <w:r>
        <w:rPr>
          <w:rFonts w:cs="宋体" w:hint="eastAsia"/>
          <w:sz w:val="24"/>
          <w:lang w:bidi="ar"/>
        </w:rPr>
        <w:t>技术应用于三维</w:t>
      </w:r>
      <w:r>
        <w:rPr>
          <w:sz w:val="24"/>
          <w:lang w:bidi="ar"/>
        </w:rPr>
        <w:t>WebGIS</w:t>
      </w:r>
      <w:r>
        <w:rPr>
          <w:rFonts w:cs="宋体" w:hint="eastAsia"/>
          <w:sz w:val="24"/>
          <w:lang w:bidi="ar"/>
        </w:rPr>
        <w:t>平台。</w:t>
      </w:r>
    </w:p>
    <w:p w14:paraId="0F5D3F59" w14:textId="33A100DB" w:rsidR="00067B30" w:rsidRDefault="0031372E">
      <w:pPr>
        <w:spacing w:line="500" w:lineRule="exact"/>
        <w:ind w:firstLine="420"/>
        <w:rPr>
          <w:sz w:val="24"/>
        </w:rPr>
      </w:pPr>
      <w:r>
        <w:rPr>
          <w:rFonts w:cs="宋体" w:hint="eastAsia"/>
          <w:sz w:val="24"/>
          <w:lang w:bidi="ar"/>
        </w:rPr>
        <w:t>（</w:t>
      </w:r>
      <w:r>
        <w:rPr>
          <w:sz w:val="24"/>
          <w:lang w:bidi="ar"/>
        </w:rPr>
        <w:t>3</w:t>
      </w:r>
      <w:r>
        <w:rPr>
          <w:rFonts w:cs="宋体" w:hint="eastAsia"/>
          <w:sz w:val="24"/>
          <w:lang w:bidi="ar"/>
        </w:rPr>
        <w:t>）将基于</w:t>
      </w:r>
      <w:r>
        <w:rPr>
          <w:sz w:val="24"/>
          <w:lang w:bidi="ar"/>
        </w:rPr>
        <w:t>Cesium</w:t>
      </w:r>
      <w:r>
        <w:rPr>
          <w:rFonts w:cs="宋体" w:hint="eastAsia"/>
          <w:sz w:val="24"/>
          <w:lang w:bidi="ar"/>
        </w:rPr>
        <w:t>的技术方案同实验室自主研发的</w:t>
      </w:r>
      <w:r>
        <w:rPr>
          <w:sz w:val="24"/>
          <w:lang w:bidi="ar"/>
        </w:rPr>
        <w:t>ECNUGIS</w:t>
      </w:r>
      <w:r>
        <w:rPr>
          <w:rFonts w:cs="宋体" w:hint="eastAsia"/>
          <w:sz w:val="24"/>
          <w:lang w:bidi="ar"/>
        </w:rPr>
        <w:t>平台进行整合，设计并实现了一套三维</w:t>
      </w:r>
      <w:r>
        <w:rPr>
          <w:sz w:val="24"/>
          <w:lang w:bidi="ar"/>
        </w:rPr>
        <w:t>WebGIS</w:t>
      </w:r>
      <w:r>
        <w:rPr>
          <w:rFonts w:cs="宋体" w:hint="eastAsia"/>
          <w:sz w:val="24"/>
          <w:lang w:bidi="ar"/>
        </w:rPr>
        <w:t>原型系统。该系统具有免插件、易于拓展、支持硬件加速等众多优势</w:t>
      </w:r>
      <w:ins w:id="406" w:author="zry" w:date="2017-05-25T16:05:00Z">
        <w:r w:rsidR="00B4325F">
          <w:rPr>
            <w:rFonts w:cs="宋体" w:hint="eastAsia"/>
            <w:sz w:val="24"/>
            <w:lang w:bidi="ar"/>
          </w:rPr>
          <w:t>。</w:t>
        </w:r>
      </w:ins>
      <w:del w:id="407" w:author="zry" w:date="2017-05-25T16:05:00Z">
        <w:r w:rsidDel="00B4325F">
          <w:rPr>
            <w:rFonts w:cs="宋体" w:hint="eastAsia"/>
            <w:sz w:val="24"/>
            <w:lang w:bidi="ar"/>
          </w:rPr>
          <w:delText>，</w:delText>
        </w:r>
      </w:del>
      <w:r>
        <w:rPr>
          <w:rFonts w:cs="宋体" w:hint="eastAsia"/>
          <w:sz w:val="24"/>
          <w:lang w:bidi="ar"/>
        </w:rPr>
        <w:t>主要</w:t>
      </w:r>
      <w:ins w:id="408" w:author="zry" w:date="2017-05-25T16:05:00Z">
        <w:r w:rsidR="00B4325F">
          <w:rPr>
            <w:rFonts w:cs="宋体" w:hint="eastAsia"/>
            <w:sz w:val="24"/>
            <w:lang w:bidi="ar"/>
          </w:rPr>
          <w:t>特点</w:t>
        </w:r>
      </w:ins>
      <w:r>
        <w:rPr>
          <w:rFonts w:cs="宋体" w:hint="eastAsia"/>
          <w:sz w:val="24"/>
          <w:lang w:bidi="ar"/>
        </w:rPr>
        <w:t>包括以下几个方面：其一，它与现有二维</w:t>
      </w:r>
      <w:r>
        <w:rPr>
          <w:sz w:val="24"/>
          <w:lang w:bidi="ar"/>
        </w:rPr>
        <w:t>WebGIS</w:t>
      </w:r>
      <w:r>
        <w:rPr>
          <w:rFonts w:cs="宋体" w:hint="eastAsia"/>
          <w:sz w:val="24"/>
          <w:lang w:bidi="ar"/>
        </w:rPr>
        <w:t>平台软件</w:t>
      </w:r>
      <w:del w:id="409" w:author="zry" w:date="2017-05-25T16:06:00Z">
        <w:r w:rsidDel="00B4325F">
          <w:rPr>
            <w:rFonts w:cs="宋体" w:hint="eastAsia"/>
            <w:sz w:val="24"/>
            <w:lang w:bidi="ar"/>
          </w:rPr>
          <w:delText>进行</w:delText>
        </w:r>
      </w:del>
      <w:r>
        <w:rPr>
          <w:rFonts w:cs="宋体" w:hint="eastAsia"/>
          <w:sz w:val="24"/>
          <w:lang w:bidi="ar"/>
        </w:rPr>
        <w:t>对接，实现对</w:t>
      </w:r>
      <w:r>
        <w:rPr>
          <w:sz w:val="24"/>
          <w:lang w:bidi="ar"/>
        </w:rPr>
        <w:t>ECNUGIS</w:t>
      </w:r>
      <w:r>
        <w:rPr>
          <w:rFonts w:cs="宋体" w:hint="eastAsia"/>
          <w:sz w:val="24"/>
          <w:lang w:bidi="ar"/>
        </w:rPr>
        <w:t>平台中的丰富的矢量地理数据</w:t>
      </w:r>
      <w:ins w:id="410" w:author="zry" w:date="2017-05-25T16:07:00Z">
        <w:r w:rsidR="00B4325F">
          <w:rPr>
            <w:rFonts w:cs="宋体" w:hint="eastAsia"/>
            <w:sz w:val="24"/>
            <w:lang w:bidi="ar"/>
          </w:rPr>
          <w:t>和</w:t>
        </w:r>
      </w:ins>
      <w:del w:id="411" w:author="zry" w:date="2017-05-25T16:07:00Z">
        <w:r w:rsidDel="00B4325F">
          <w:rPr>
            <w:rFonts w:cs="宋体" w:hint="eastAsia"/>
            <w:sz w:val="24"/>
            <w:lang w:bidi="ar"/>
          </w:rPr>
          <w:delText>以及</w:delText>
        </w:r>
      </w:del>
      <w:del w:id="412" w:author="zry" w:date="2017-05-25T16:06:00Z">
        <w:r w:rsidDel="00B4325F">
          <w:rPr>
            <w:rFonts w:cs="宋体" w:hint="eastAsia"/>
            <w:sz w:val="24"/>
            <w:lang w:bidi="ar"/>
          </w:rPr>
          <w:delText>不包含位置信息的</w:delText>
        </w:r>
      </w:del>
      <w:r>
        <w:rPr>
          <w:rFonts w:cs="宋体" w:hint="eastAsia"/>
          <w:sz w:val="24"/>
          <w:lang w:bidi="ar"/>
        </w:rPr>
        <w:t>统计数据</w:t>
      </w:r>
      <w:ins w:id="413" w:author="zry" w:date="2017-05-25T16:07:00Z">
        <w:r w:rsidR="00B4325F">
          <w:rPr>
            <w:rFonts w:cs="宋体" w:hint="eastAsia"/>
            <w:sz w:val="24"/>
            <w:lang w:bidi="ar"/>
          </w:rPr>
          <w:t>关联</w:t>
        </w:r>
      </w:ins>
      <w:ins w:id="414" w:author="zry" w:date="2017-05-25T16:08:00Z">
        <w:r w:rsidR="00B4325F">
          <w:rPr>
            <w:rFonts w:cs="宋体" w:hint="eastAsia"/>
            <w:sz w:val="24"/>
            <w:lang w:bidi="ar"/>
          </w:rPr>
          <w:t>，并可以对它们进行</w:t>
        </w:r>
      </w:ins>
      <w:ins w:id="415" w:author="zry" w:date="2017-05-25T16:07:00Z">
        <w:r w:rsidR="00B4325F">
          <w:rPr>
            <w:rFonts w:cs="宋体" w:hint="eastAsia"/>
            <w:sz w:val="24"/>
            <w:lang w:bidi="ar"/>
          </w:rPr>
          <w:t>三维可视化</w:t>
        </w:r>
      </w:ins>
      <w:del w:id="416" w:author="zry" w:date="2017-05-25T16:06:00Z">
        <w:r w:rsidDel="00B4325F">
          <w:rPr>
            <w:rFonts w:cs="宋体" w:hint="eastAsia"/>
            <w:sz w:val="24"/>
            <w:lang w:bidi="ar"/>
          </w:rPr>
          <w:delText>实现动态获取与三维可视化</w:delText>
        </w:r>
      </w:del>
      <w:r>
        <w:rPr>
          <w:rFonts w:cs="宋体" w:hint="eastAsia"/>
          <w:sz w:val="24"/>
          <w:lang w:bidi="ar"/>
        </w:rPr>
        <w:t>，</w:t>
      </w:r>
      <w:del w:id="417" w:author="zry" w:date="2017-05-25T16:08:00Z">
        <w:r w:rsidDel="007615B4">
          <w:rPr>
            <w:rFonts w:cs="宋体" w:hint="eastAsia"/>
            <w:sz w:val="24"/>
            <w:lang w:bidi="ar"/>
          </w:rPr>
          <w:delText>同时支持图层样式的管理</w:delText>
        </w:r>
      </w:del>
      <w:r>
        <w:rPr>
          <w:rFonts w:cs="宋体" w:hint="eastAsia"/>
          <w:sz w:val="24"/>
          <w:lang w:bidi="ar"/>
        </w:rPr>
        <w:t>。其二，平台支持</w:t>
      </w:r>
      <w:ins w:id="418" w:author="zry" w:date="2017-05-25T16:09:00Z">
        <w:r w:rsidR="0051607F">
          <w:rPr>
            <w:rFonts w:cs="宋体" w:hint="eastAsia"/>
            <w:sz w:val="24"/>
            <w:lang w:bidi="ar"/>
          </w:rPr>
          <w:t>在线</w:t>
        </w:r>
      </w:ins>
      <w:ins w:id="419" w:author="zry" w:date="2017-05-25T16:10:00Z">
        <w:r w:rsidR="0051607F">
          <w:rPr>
            <w:rFonts w:cs="宋体" w:hint="eastAsia"/>
            <w:sz w:val="24"/>
            <w:lang w:bidi="ar"/>
          </w:rPr>
          <w:t>式</w:t>
        </w:r>
      </w:ins>
      <w:r>
        <w:rPr>
          <w:rFonts w:cs="宋体" w:hint="eastAsia"/>
          <w:sz w:val="24"/>
          <w:lang w:bidi="ar"/>
        </w:rPr>
        <w:t>三维模型的</w:t>
      </w:r>
      <w:del w:id="420" w:author="zry" w:date="2017-05-25T16:09:00Z">
        <w:r w:rsidDel="0051607F">
          <w:rPr>
            <w:rFonts w:cs="宋体" w:hint="eastAsia"/>
            <w:sz w:val="24"/>
            <w:lang w:bidi="ar"/>
          </w:rPr>
          <w:delText>在线式</w:delText>
        </w:r>
      </w:del>
      <w:r>
        <w:rPr>
          <w:rFonts w:cs="宋体" w:hint="eastAsia"/>
          <w:sz w:val="24"/>
          <w:lang w:bidi="ar"/>
        </w:rPr>
        <w:t>构建、标注</w:t>
      </w:r>
      <w:ins w:id="421" w:author="zry" w:date="2017-05-25T16:10:00Z">
        <w:r w:rsidR="0051607F">
          <w:rPr>
            <w:rFonts w:cs="宋体" w:hint="eastAsia"/>
            <w:sz w:val="24"/>
            <w:lang w:bidi="ar"/>
          </w:rPr>
          <w:t>的</w:t>
        </w:r>
      </w:ins>
      <w:ins w:id="422" w:author="zry" w:date="2017-05-25T16:09:00Z">
        <w:r w:rsidR="0051607F">
          <w:rPr>
            <w:rFonts w:cs="宋体" w:hint="eastAsia"/>
            <w:sz w:val="24"/>
            <w:lang w:bidi="ar"/>
          </w:rPr>
          <w:t>编辑</w:t>
        </w:r>
      </w:ins>
      <w:r>
        <w:rPr>
          <w:rFonts w:cs="宋体" w:hint="eastAsia"/>
          <w:sz w:val="24"/>
          <w:lang w:bidi="ar"/>
        </w:rPr>
        <w:t>、</w:t>
      </w:r>
      <w:del w:id="423" w:author="zry" w:date="2017-05-25T16:09:00Z">
        <w:r w:rsidDel="0051607F">
          <w:rPr>
            <w:rFonts w:cs="宋体" w:hint="eastAsia"/>
            <w:sz w:val="24"/>
            <w:lang w:bidi="ar"/>
          </w:rPr>
          <w:delText>上传</w:delText>
        </w:r>
      </w:del>
      <w:r>
        <w:rPr>
          <w:rFonts w:cs="宋体" w:hint="eastAsia"/>
          <w:sz w:val="24"/>
          <w:lang w:bidi="ar"/>
        </w:rPr>
        <w:t>外部三维模型文件</w:t>
      </w:r>
      <w:ins w:id="424" w:author="zry" w:date="2017-05-25T16:10:00Z">
        <w:r w:rsidR="0051607F">
          <w:rPr>
            <w:rFonts w:cs="宋体" w:hint="eastAsia"/>
            <w:sz w:val="24"/>
            <w:lang w:bidi="ar"/>
          </w:rPr>
          <w:t>的</w:t>
        </w:r>
      </w:ins>
      <w:ins w:id="425" w:author="zry" w:date="2017-05-25T16:09:00Z">
        <w:r w:rsidR="0051607F">
          <w:rPr>
            <w:rFonts w:cs="宋体" w:hint="eastAsia"/>
            <w:sz w:val="24"/>
            <w:lang w:bidi="ar"/>
          </w:rPr>
          <w:t>接入</w:t>
        </w:r>
      </w:ins>
      <w:ins w:id="426" w:author="zry" w:date="2017-05-25T16:10:00Z">
        <w:r w:rsidR="0051607F">
          <w:rPr>
            <w:rFonts w:cs="宋体" w:hint="eastAsia"/>
            <w:sz w:val="24"/>
            <w:lang w:bidi="ar"/>
          </w:rPr>
          <w:t>、</w:t>
        </w:r>
      </w:ins>
      <w:del w:id="427" w:author="zry" w:date="2017-05-25T16:10:00Z">
        <w:r w:rsidDel="0051607F">
          <w:rPr>
            <w:rFonts w:cs="宋体" w:hint="eastAsia"/>
            <w:sz w:val="24"/>
            <w:lang w:bidi="ar"/>
          </w:rPr>
          <w:delText>，交互式</w:delText>
        </w:r>
      </w:del>
      <w:r>
        <w:rPr>
          <w:rFonts w:cs="宋体" w:hint="eastAsia"/>
          <w:sz w:val="24"/>
          <w:lang w:bidi="ar"/>
        </w:rPr>
        <w:t>建模</w:t>
      </w:r>
      <w:del w:id="428" w:author="zry" w:date="2017-05-25T16:10:00Z">
        <w:r w:rsidDel="0051607F">
          <w:rPr>
            <w:rFonts w:cs="宋体" w:hint="eastAsia"/>
            <w:sz w:val="24"/>
            <w:lang w:bidi="ar"/>
          </w:rPr>
          <w:delText>的</w:delText>
        </w:r>
      </w:del>
      <w:r>
        <w:rPr>
          <w:rFonts w:cs="宋体" w:hint="eastAsia"/>
          <w:sz w:val="24"/>
          <w:lang w:bidi="ar"/>
        </w:rPr>
        <w:t>数据</w:t>
      </w:r>
      <w:ins w:id="429" w:author="zry" w:date="2017-05-25T16:10:00Z">
        <w:r w:rsidR="0051607F">
          <w:rPr>
            <w:rFonts w:cs="宋体" w:hint="eastAsia"/>
            <w:sz w:val="24"/>
            <w:lang w:bidi="ar"/>
          </w:rPr>
          <w:t>的</w:t>
        </w:r>
      </w:ins>
      <w:r>
        <w:rPr>
          <w:rFonts w:cs="宋体" w:hint="eastAsia"/>
          <w:sz w:val="24"/>
          <w:lang w:bidi="ar"/>
        </w:rPr>
        <w:t>存储</w:t>
      </w:r>
      <w:ins w:id="430" w:author="zry" w:date="2017-05-25T16:10:00Z">
        <w:r w:rsidR="0051607F">
          <w:rPr>
            <w:rFonts w:cs="宋体" w:hint="eastAsia"/>
            <w:sz w:val="24"/>
            <w:lang w:bidi="ar"/>
          </w:rPr>
          <w:t>和</w:t>
        </w:r>
      </w:ins>
      <w:r>
        <w:rPr>
          <w:rFonts w:cs="宋体" w:hint="eastAsia"/>
          <w:sz w:val="24"/>
          <w:lang w:bidi="ar"/>
        </w:rPr>
        <w:t>管理。其三，支持</w:t>
      </w:r>
      <w:r>
        <w:rPr>
          <w:sz w:val="24"/>
          <w:lang w:bidi="ar"/>
        </w:rPr>
        <w:t>VR</w:t>
      </w:r>
      <w:r>
        <w:rPr>
          <w:rFonts w:cs="宋体" w:hint="eastAsia"/>
          <w:sz w:val="24"/>
          <w:lang w:bidi="ar"/>
        </w:rPr>
        <w:t>功能，可以连接</w:t>
      </w:r>
      <w:r>
        <w:rPr>
          <w:sz w:val="24"/>
          <w:lang w:bidi="ar"/>
        </w:rPr>
        <w:t>VR</w:t>
      </w:r>
      <w:r>
        <w:rPr>
          <w:rFonts w:cs="宋体" w:hint="eastAsia"/>
          <w:sz w:val="24"/>
          <w:lang w:bidi="ar"/>
        </w:rPr>
        <w:t>设备体验沉浸式</w:t>
      </w:r>
      <w:r>
        <w:rPr>
          <w:sz w:val="24"/>
          <w:lang w:bidi="ar"/>
        </w:rPr>
        <w:t>GIS</w:t>
      </w:r>
      <w:r>
        <w:rPr>
          <w:rFonts w:cs="宋体" w:hint="eastAsia"/>
          <w:sz w:val="24"/>
          <w:lang w:bidi="ar"/>
        </w:rPr>
        <w:t>。</w:t>
      </w:r>
    </w:p>
    <w:p w14:paraId="0753F68D" w14:textId="42AAA3E8" w:rsidR="00067B30" w:rsidRDefault="0031372E">
      <w:pPr>
        <w:spacing w:line="500" w:lineRule="exact"/>
        <w:ind w:firstLine="420"/>
        <w:rPr>
          <w:sz w:val="24"/>
        </w:rPr>
      </w:pPr>
      <w:r>
        <w:rPr>
          <w:rFonts w:cs="宋体" w:hint="eastAsia"/>
          <w:sz w:val="24"/>
          <w:lang w:bidi="ar"/>
        </w:rPr>
        <w:t>（</w:t>
      </w:r>
      <w:r>
        <w:rPr>
          <w:sz w:val="24"/>
          <w:lang w:bidi="ar"/>
        </w:rPr>
        <w:t>4</w:t>
      </w:r>
      <w:r>
        <w:rPr>
          <w:rFonts w:cs="宋体" w:hint="eastAsia"/>
          <w:sz w:val="24"/>
          <w:lang w:bidi="ar"/>
        </w:rPr>
        <w:t>）研究并实现将该三维</w:t>
      </w:r>
      <w:r>
        <w:rPr>
          <w:sz w:val="24"/>
          <w:lang w:bidi="ar"/>
        </w:rPr>
        <w:t>WebGIS</w:t>
      </w:r>
      <w:r>
        <w:rPr>
          <w:rFonts w:cs="宋体" w:hint="eastAsia"/>
          <w:sz w:val="24"/>
          <w:lang w:bidi="ar"/>
        </w:rPr>
        <w:t>原型系统的</w:t>
      </w:r>
      <w:del w:id="431" w:author="zry" w:date="2017-05-25T16:14:00Z">
        <w:r w:rsidDel="00E541A7">
          <w:rPr>
            <w:rFonts w:cs="宋体" w:hint="eastAsia"/>
            <w:sz w:val="24"/>
            <w:lang w:bidi="ar"/>
          </w:rPr>
          <w:delText>功能成功</w:delText>
        </w:r>
      </w:del>
      <w:r>
        <w:rPr>
          <w:rFonts w:cs="宋体" w:hint="eastAsia"/>
          <w:sz w:val="24"/>
          <w:lang w:bidi="ar"/>
        </w:rPr>
        <w:t>应用于上海市农业布局规划管理系统建设和中学地理辅助教学软件</w:t>
      </w:r>
      <w:del w:id="432" w:author="zry" w:date="2017-05-25T16:14:00Z">
        <w:r w:rsidDel="00E541A7">
          <w:rPr>
            <w:rFonts w:cs="宋体" w:hint="eastAsia"/>
            <w:sz w:val="24"/>
            <w:lang w:bidi="ar"/>
          </w:rPr>
          <w:delText>的开发</w:delText>
        </w:r>
      </w:del>
      <w:r>
        <w:rPr>
          <w:rFonts w:cs="宋体" w:hint="eastAsia"/>
          <w:sz w:val="24"/>
          <w:lang w:bidi="ar"/>
        </w:rPr>
        <w:t>。</w:t>
      </w:r>
    </w:p>
    <w:p w14:paraId="3B26420F" w14:textId="77777777" w:rsidR="00067B30" w:rsidRDefault="0031372E">
      <w:pPr>
        <w:pStyle w:val="2"/>
        <w:spacing w:before="312" w:after="156"/>
      </w:pPr>
      <w:r>
        <w:rPr>
          <w:rFonts w:hint="eastAsia"/>
        </w:rPr>
        <w:lastRenderedPageBreak/>
        <w:t xml:space="preserve"> </w:t>
      </w:r>
      <w:bookmarkStart w:id="433" w:name="_Toc3263"/>
      <w:r>
        <w:rPr>
          <w:rFonts w:hint="eastAsia"/>
        </w:rPr>
        <w:t>展望</w:t>
      </w:r>
      <w:bookmarkEnd w:id="433"/>
    </w:p>
    <w:p w14:paraId="45C11430" w14:textId="49CE9C90" w:rsidR="00067B30" w:rsidRDefault="0031372E">
      <w:pPr>
        <w:spacing w:line="500" w:lineRule="exact"/>
        <w:ind w:firstLine="420"/>
        <w:jc w:val="left"/>
        <w:rPr>
          <w:sz w:val="24"/>
        </w:rPr>
      </w:pPr>
      <w:r>
        <w:rPr>
          <w:rFonts w:hint="eastAsia"/>
          <w:sz w:val="24"/>
        </w:rPr>
        <w:t>本文对基于互联网的地理空间数据三维可视化的底层实现技术进行了比较分析和初步研究，实现基于</w:t>
      </w:r>
      <w:r>
        <w:rPr>
          <w:rFonts w:hint="eastAsia"/>
          <w:sz w:val="24"/>
        </w:rPr>
        <w:t>Cesium</w:t>
      </w:r>
      <w:r>
        <w:rPr>
          <w:rFonts w:hint="eastAsia"/>
          <w:sz w:val="24"/>
        </w:rPr>
        <w:t>框架的三维</w:t>
      </w:r>
      <w:r>
        <w:rPr>
          <w:rFonts w:hint="eastAsia"/>
          <w:sz w:val="24"/>
        </w:rPr>
        <w:t>WebGIS</w:t>
      </w:r>
      <w:r>
        <w:rPr>
          <w:rFonts w:hint="eastAsia"/>
          <w:sz w:val="24"/>
        </w:rPr>
        <w:t>平台</w:t>
      </w:r>
      <w:ins w:id="434" w:author="zry" w:date="2017-05-25T16:15:00Z">
        <w:r w:rsidR="00A64DA7">
          <w:rPr>
            <w:rFonts w:hint="eastAsia"/>
            <w:sz w:val="24"/>
          </w:rPr>
          <w:t>。</w:t>
        </w:r>
      </w:ins>
      <w:del w:id="435" w:author="zry" w:date="2017-05-25T16:15:00Z">
        <w:r w:rsidDel="00A64DA7">
          <w:rPr>
            <w:rFonts w:hint="eastAsia"/>
            <w:sz w:val="24"/>
          </w:rPr>
          <w:delText>，</w:delText>
        </w:r>
      </w:del>
      <w:r>
        <w:rPr>
          <w:rFonts w:hint="eastAsia"/>
          <w:sz w:val="24"/>
        </w:rPr>
        <w:t>该平台功能丰富，对地理数据的三维可视化效果好，同时具备很高的性能</w:t>
      </w:r>
      <w:ins w:id="436" w:author="zry" w:date="2017-05-25T16:16:00Z">
        <w:r w:rsidR="00A64DA7">
          <w:rPr>
            <w:rFonts w:hint="eastAsia"/>
            <w:sz w:val="24"/>
          </w:rPr>
          <w:t>。</w:t>
        </w:r>
      </w:ins>
      <w:del w:id="437" w:author="zry" w:date="2017-05-25T16:16:00Z">
        <w:r w:rsidDel="00A64DA7">
          <w:rPr>
            <w:rFonts w:hint="eastAsia"/>
            <w:sz w:val="24"/>
          </w:rPr>
          <w:delText>，</w:delText>
        </w:r>
      </w:del>
      <w:r>
        <w:rPr>
          <w:rFonts w:hint="eastAsia"/>
          <w:sz w:val="24"/>
        </w:rPr>
        <w:t>但也存在着需要进一步深入研究和完善的问题，主要归纳为以下几个方面：</w:t>
      </w:r>
    </w:p>
    <w:p w14:paraId="1B304E01" w14:textId="4B81B237" w:rsidR="00067B30" w:rsidRDefault="0031372E">
      <w:pPr>
        <w:spacing w:line="500" w:lineRule="exact"/>
        <w:ind w:firstLine="420"/>
        <w:rPr>
          <w:sz w:val="24"/>
        </w:rPr>
      </w:pPr>
      <w:bookmarkStart w:id="438" w:name="OLE_LINK99"/>
      <w:r>
        <w:rPr>
          <w:rFonts w:hint="eastAsia"/>
          <w:sz w:val="24"/>
        </w:rPr>
        <w:t>（</w:t>
      </w:r>
      <w:r>
        <w:rPr>
          <w:rFonts w:hint="eastAsia"/>
          <w:sz w:val="24"/>
        </w:rPr>
        <w:t>1</w:t>
      </w:r>
      <w:r>
        <w:rPr>
          <w:rFonts w:hint="eastAsia"/>
          <w:sz w:val="24"/>
        </w:rPr>
        <w:t>）地理数据三维空间分析。本文实现了多种地理空间数据的三维可视化，包括动态矢量要素、</w:t>
      </w:r>
      <w:r>
        <w:rPr>
          <w:rFonts w:hint="eastAsia"/>
          <w:sz w:val="24"/>
        </w:rPr>
        <w:t>3D</w:t>
      </w:r>
      <w:r>
        <w:rPr>
          <w:rFonts w:hint="eastAsia"/>
          <w:sz w:val="24"/>
        </w:rPr>
        <w:t>模型、数字高程模型等多种类型</w:t>
      </w:r>
      <w:ins w:id="439" w:author="zry" w:date="2017-05-25T16:17:00Z">
        <w:r w:rsidR="00A64DA7">
          <w:rPr>
            <w:rFonts w:hint="eastAsia"/>
            <w:sz w:val="24"/>
          </w:rPr>
          <w:t>；</w:t>
        </w:r>
      </w:ins>
      <w:del w:id="440" w:author="zry" w:date="2017-05-25T16:17:00Z">
        <w:r w:rsidDel="00A64DA7">
          <w:rPr>
            <w:rFonts w:hint="eastAsia"/>
            <w:sz w:val="24"/>
          </w:rPr>
          <w:delText>，</w:delText>
        </w:r>
      </w:del>
      <w:del w:id="441" w:author="zry" w:date="2017-05-25T16:18:00Z">
        <w:r w:rsidDel="00A64DA7">
          <w:rPr>
            <w:rFonts w:hint="eastAsia"/>
            <w:sz w:val="24"/>
          </w:rPr>
          <w:delText>并提供上传文件、在线编辑等多种方式</w:delText>
        </w:r>
      </w:del>
      <w:r>
        <w:rPr>
          <w:rFonts w:hint="eastAsia"/>
          <w:sz w:val="24"/>
        </w:rPr>
        <w:t>，</w:t>
      </w:r>
      <w:del w:id="442" w:author="zry" w:date="2017-05-25T16:18:00Z">
        <w:r w:rsidDel="00A64DA7">
          <w:rPr>
            <w:rFonts w:hint="eastAsia"/>
            <w:sz w:val="24"/>
          </w:rPr>
          <w:delText>在</w:delText>
        </w:r>
      </w:del>
      <w:r>
        <w:rPr>
          <w:rFonts w:hint="eastAsia"/>
          <w:sz w:val="24"/>
        </w:rPr>
        <w:t>地理数据三维可视化表达方面</w:t>
      </w:r>
      <w:ins w:id="443" w:author="zry" w:date="2017-05-25T16:18:00Z">
        <w:r w:rsidR="00CC6772">
          <w:rPr>
            <w:rFonts w:hint="eastAsia"/>
            <w:sz w:val="24"/>
          </w:rPr>
          <w:t>能力</w:t>
        </w:r>
      </w:ins>
      <w:del w:id="444" w:author="zry" w:date="2017-05-25T16:18:00Z">
        <w:r w:rsidDel="00CC6772">
          <w:rPr>
            <w:rFonts w:hint="eastAsia"/>
            <w:sz w:val="24"/>
          </w:rPr>
          <w:delText>已表现得</w:delText>
        </w:r>
      </w:del>
      <w:r>
        <w:rPr>
          <w:rFonts w:hint="eastAsia"/>
          <w:sz w:val="24"/>
        </w:rPr>
        <w:t>十分出色，但是主要侧重</w:t>
      </w:r>
      <w:del w:id="445" w:author="zry" w:date="2017-05-25T16:19:00Z">
        <w:r w:rsidDel="00CC6772">
          <w:rPr>
            <w:rFonts w:hint="eastAsia"/>
            <w:sz w:val="24"/>
          </w:rPr>
          <w:delText>各种</w:delText>
        </w:r>
      </w:del>
      <w:r>
        <w:rPr>
          <w:rFonts w:hint="eastAsia"/>
          <w:sz w:val="24"/>
        </w:rPr>
        <w:t>三维数据的可视化表达与交互体验，忽视了</w:t>
      </w:r>
      <w:del w:id="446" w:author="zry" w:date="2017-05-25T16:19:00Z">
        <w:r w:rsidDel="00CC6772">
          <w:rPr>
            <w:rFonts w:hint="eastAsia"/>
            <w:sz w:val="24"/>
          </w:rPr>
          <w:delText>对</w:delText>
        </w:r>
      </w:del>
      <w:r>
        <w:rPr>
          <w:rFonts w:hint="eastAsia"/>
          <w:sz w:val="24"/>
        </w:rPr>
        <w:t>三维地理数据的空间分析</w:t>
      </w:r>
      <w:ins w:id="447" w:author="zry" w:date="2017-05-25T16:19:00Z">
        <w:r w:rsidR="00CC6772">
          <w:rPr>
            <w:rFonts w:hint="eastAsia"/>
            <w:sz w:val="24"/>
          </w:rPr>
          <w:t>能力</w:t>
        </w:r>
      </w:ins>
      <w:r>
        <w:rPr>
          <w:rFonts w:hint="eastAsia"/>
          <w:sz w:val="24"/>
        </w:rPr>
        <w:t>，因此后续的研究还需要对地理数据做进一步的分析挖掘，比如在三维数据上叠加统计图表，发挥数据潜在的价值，这也是该文下一步的重点研究方向。</w:t>
      </w:r>
    </w:p>
    <w:p w14:paraId="272D4AAA" w14:textId="18405CB8" w:rsidR="00067B30" w:rsidRDefault="0031372E">
      <w:pPr>
        <w:spacing w:line="500" w:lineRule="exact"/>
        <w:ind w:firstLine="420"/>
        <w:rPr>
          <w:sz w:val="24"/>
        </w:rPr>
      </w:pPr>
      <w:r>
        <w:rPr>
          <w:rFonts w:hint="eastAsia"/>
          <w:sz w:val="24"/>
        </w:rPr>
        <w:t>（</w:t>
      </w:r>
      <w:r>
        <w:rPr>
          <w:rFonts w:hint="eastAsia"/>
          <w:sz w:val="24"/>
        </w:rPr>
        <w:t>2</w:t>
      </w:r>
      <w:r>
        <w:rPr>
          <w:rFonts w:hint="eastAsia"/>
          <w:sz w:val="24"/>
        </w:rPr>
        <w:t>）提高平台健壮性。该三维</w:t>
      </w:r>
      <w:r>
        <w:rPr>
          <w:rFonts w:hint="eastAsia"/>
          <w:sz w:val="24"/>
        </w:rPr>
        <w:t>WebGIS</w:t>
      </w:r>
      <w:r>
        <w:rPr>
          <w:rFonts w:hint="eastAsia"/>
          <w:sz w:val="24"/>
        </w:rPr>
        <w:t>原型系统已拥有较为丰富的功能，还需要对平台进行全面的测试，保证其运行在不同硬件平台的稳定性和健壮性，同时还要在不同浏览器环境中全面测试，保证</w:t>
      </w:r>
      <w:bookmarkStart w:id="448" w:name="OLE_LINK57"/>
      <w:r>
        <w:rPr>
          <w:rFonts w:hint="eastAsia"/>
          <w:sz w:val="24"/>
        </w:rPr>
        <w:t>平台的浏览器兼容性</w:t>
      </w:r>
      <w:bookmarkEnd w:id="448"/>
      <w:r>
        <w:rPr>
          <w:rFonts w:hint="eastAsia"/>
          <w:sz w:val="24"/>
        </w:rPr>
        <w:t>。</w:t>
      </w:r>
    </w:p>
    <w:bookmarkEnd w:id="438"/>
    <w:p w14:paraId="0F962E7B" w14:textId="77777777" w:rsidR="00067B30" w:rsidRDefault="00067B30">
      <w:pPr>
        <w:spacing w:line="500" w:lineRule="exact"/>
        <w:ind w:firstLine="420"/>
        <w:rPr>
          <w:sz w:val="24"/>
        </w:rPr>
      </w:pPr>
    </w:p>
    <w:p w14:paraId="0F81EC8B" w14:textId="77777777" w:rsidR="00067B30" w:rsidRDefault="00067B30">
      <w:pPr>
        <w:spacing w:line="500" w:lineRule="exact"/>
        <w:ind w:firstLine="420"/>
        <w:rPr>
          <w:sz w:val="24"/>
        </w:rPr>
      </w:pPr>
    </w:p>
    <w:p w14:paraId="065C4B65" w14:textId="77777777" w:rsidR="00067B30" w:rsidRDefault="00067B30">
      <w:pPr>
        <w:ind w:firstLine="420"/>
        <w:rPr>
          <w:rFonts w:ascii="宋体" w:hAnsi="宋体"/>
        </w:rPr>
      </w:pPr>
    </w:p>
    <w:p w14:paraId="1DC50C54" w14:textId="77777777" w:rsidR="00067B30" w:rsidRDefault="00067B30">
      <w:pPr>
        <w:spacing w:line="500" w:lineRule="exact"/>
        <w:ind w:firstLine="420"/>
        <w:rPr>
          <w:sz w:val="24"/>
        </w:rPr>
        <w:sectPr w:rsidR="00067B30">
          <w:headerReference w:type="default" r:id="rId128"/>
          <w:pgSz w:w="11906" w:h="16838"/>
          <w:pgMar w:top="1440" w:right="1800" w:bottom="1440" w:left="1800" w:header="851" w:footer="992" w:gutter="0"/>
          <w:cols w:space="720"/>
          <w:docGrid w:type="lines" w:linePitch="312"/>
        </w:sectPr>
      </w:pPr>
    </w:p>
    <w:p w14:paraId="2B76B38E" w14:textId="77777777" w:rsidR="00067B30" w:rsidRDefault="0031372E">
      <w:pPr>
        <w:pStyle w:val="1"/>
        <w:numPr>
          <w:ilvl w:val="0"/>
          <w:numId w:val="0"/>
        </w:numPr>
        <w:tabs>
          <w:tab w:val="clear" w:pos="425"/>
        </w:tabs>
      </w:pPr>
      <w:bookmarkStart w:id="449" w:name="_Toc16101"/>
      <w:r>
        <w:rPr>
          <w:rFonts w:hint="eastAsia"/>
        </w:rPr>
        <w:lastRenderedPageBreak/>
        <w:t>参考文献</w:t>
      </w:r>
      <w:bookmarkEnd w:id="449"/>
    </w:p>
    <w:p w14:paraId="03D31B8B" w14:textId="77777777" w:rsidR="00067B30" w:rsidRDefault="0031372E">
      <w:pPr>
        <w:numPr>
          <w:ilvl w:val="0"/>
          <w:numId w:val="4"/>
        </w:numPr>
        <w:wordWrap w:val="0"/>
        <w:rPr>
          <w:sz w:val="24"/>
        </w:rPr>
      </w:pPr>
      <w:bookmarkStart w:id="450" w:name="_Ref3364"/>
      <w:bookmarkStart w:id="451" w:name="OLE_LINK58"/>
      <w:r>
        <w:rPr>
          <w:rFonts w:hint="eastAsia"/>
          <w:sz w:val="24"/>
        </w:rPr>
        <w:t>于宁</w:t>
      </w:r>
      <w:r>
        <w:rPr>
          <w:rFonts w:hint="eastAsia"/>
          <w:sz w:val="24"/>
        </w:rPr>
        <w:t xml:space="preserve">. </w:t>
      </w:r>
      <w:r>
        <w:rPr>
          <w:rFonts w:hint="eastAsia"/>
          <w:sz w:val="24"/>
        </w:rPr>
        <w:t>三维</w:t>
      </w:r>
      <w:r>
        <w:rPr>
          <w:rFonts w:hint="eastAsia"/>
          <w:sz w:val="24"/>
        </w:rPr>
        <w:t>GIS</w:t>
      </w:r>
      <w:r>
        <w:rPr>
          <w:rFonts w:hint="eastAsia"/>
          <w:sz w:val="24"/>
        </w:rPr>
        <w:t>技术的若干问题探讨</w:t>
      </w:r>
      <w:r>
        <w:rPr>
          <w:rFonts w:hint="eastAsia"/>
          <w:sz w:val="24"/>
        </w:rPr>
        <w:t xml:space="preserve">[J]. </w:t>
      </w:r>
      <w:r>
        <w:rPr>
          <w:rFonts w:hint="eastAsia"/>
          <w:sz w:val="24"/>
        </w:rPr>
        <w:t>交通科技与经济</w:t>
      </w:r>
      <w:r>
        <w:rPr>
          <w:rFonts w:hint="eastAsia"/>
          <w:sz w:val="24"/>
        </w:rPr>
        <w:t>,2011,02:115-117</w:t>
      </w:r>
      <w:bookmarkEnd w:id="450"/>
      <w:r>
        <w:rPr>
          <w:rFonts w:hint="eastAsia"/>
          <w:sz w:val="24"/>
        </w:rPr>
        <w:t>.</w:t>
      </w:r>
    </w:p>
    <w:p w14:paraId="54D44583" w14:textId="77777777" w:rsidR="00067B30" w:rsidRDefault="0031372E">
      <w:pPr>
        <w:numPr>
          <w:ilvl w:val="0"/>
          <w:numId w:val="4"/>
        </w:numPr>
        <w:wordWrap w:val="0"/>
        <w:rPr>
          <w:sz w:val="24"/>
        </w:rPr>
      </w:pPr>
      <w:bookmarkStart w:id="452" w:name="_Ref6156"/>
      <w:r>
        <w:rPr>
          <w:rFonts w:hint="eastAsia"/>
          <w:sz w:val="24"/>
        </w:rPr>
        <w:t>朱庆</w:t>
      </w:r>
      <w:r>
        <w:rPr>
          <w:rFonts w:hint="eastAsia"/>
          <w:sz w:val="24"/>
        </w:rPr>
        <w:t xml:space="preserve">. </w:t>
      </w:r>
      <w:r>
        <w:rPr>
          <w:rFonts w:hint="eastAsia"/>
          <w:sz w:val="24"/>
        </w:rPr>
        <w:t>三维</w:t>
      </w:r>
      <w:r>
        <w:rPr>
          <w:rFonts w:hint="eastAsia"/>
          <w:sz w:val="24"/>
        </w:rPr>
        <w:t>GIS</w:t>
      </w:r>
      <w:r>
        <w:rPr>
          <w:rFonts w:hint="eastAsia"/>
          <w:sz w:val="24"/>
        </w:rPr>
        <w:t>及其在智慧城市中的应用</w:t>
      </w:r>
      <w:r>
        <w:rPr>
          <w:rFonts w:hint="eastAsia"/>
          <w:sz w:val="24"/>
        </w:rPr>
        <w:t xml:space="preserve">[J]. </w:t>
      </w:r>
      <w:r>
        <w:rPr>
          <w:rFonts w:hint="eastAsia"/>
          <w:sz w:val="24"/>
        </w:rPr>
        <w:t>地球信息科学学报</w:t>
      </w:r>
      <w:r>
        <w:rPr>
          <w:rFonts w:hint="eastAsia"/>
          <w:sz w:val="24"/>
        </w:rPr>
        <w:t>,2014,02:151-157</w:t>
      </w:r>
      <w:bookmarkEnd w:id="452"/>
      <w:r>
        <w:rPr>
          <w:rFonts w:hint="eastAsia"/>
          <w:sz w:val="24"/>
        </w:rPr>
        <w:t>.</w:t>
      </w:r>
    </w:p>
    <w:p w14:paraId="6E7B9E42" w14:textId="77777777" w:rsidR="00067B30" w:rsidRDefault="0031372E">
      <w:pPr>
        <w:numPr>
          <w:ilvl w:val="0"/>
          <w:numId w:val="4"/>
        </w:numPr>
        <w:wordWrap w:val="0"/>
        <w:rPr>
          <w:sz w:val="24"/>
        </w:rPr>
      </w:pPr>
      <w:bookmarkStart w:id="453" w:name="_Ref8204"/>
      <w:r>
        <w:rPr>
          <w:rFonts w:hint="eastAsia"/>
          <w:sz w:val="24"/>
        </w:rPr>
        <w:t>Kouichi Matsuda Podger Lea</w:t>
      </w:r>
      <w:r>
        <w:rPr>
          <w:rFonts w:hint="eastAsia"/>
          <w:sz w:val="24"/>
        </w:rPr>
        <w:t>，</w:t>
      </w:r>
      <w:r>
        <w:rPr>
          <w:rFonts w:hint="eastAsia"/>
          <w:sz w:val="24"/>
        </w:rPr>
        <w:t>WebGL</w:t>
      </w:r>
      <w:r>
        <w:rPr>
          <w:rFonts w:hint="eastAsia"/>
          <w:sz w:val="24"/>
        </w:rPr>
        <w:t>编程指南</w:t>
      </w:r>
      <w:r>
        <w:rPr>
          <w:rFonts w:hint="eastAsia"/>
          <w:sz w:val="24"/>
        </w:rPr>
        <w:t>[M],</w:t>
      </w:r>
      <w:r>
        <w:rPr>
          <w:rFonts w:hint="eastAsia"/>
          <w:sz w:val="24"/>
        </w:rPr>
        <w:t>谢光磊译</w:t>
      </w:r>
      <w:r>
        <w:rPr>
          <w:rFonts w:hint="eastAsia"/>
          <w:sz w:val="24"/>
        </w:rPr>
        <w:t>,</w:t>
      </w:r>
      <w:r>
        <w:rPr>
          <w:rFonts w:hint="eastAsia"/>
          <w:sz w:val="24"/>
        </w:rPr>
        <w:t>北京</w:t>
      </w:r>
      <w:r>
        <w:rPr>
          <w:rFonts w:hint="eastAsia"/>
          <w:sz w:val="24"/>
        </w:rPr>
        <w:t xml:space="preserve">: </w:t>
      </w:r>
      <w:r>
        <w:rPr>
          <w:rFonts w:hint="eastAsia"/>
          <w:sz w:val="24"/>
        </w:rPr>
        <w:t>电子工业出版社</w:t>
      </w:r>
      <w:r>
        <w:rPr>
          <w:rFonts w:hint="eastAsia"/>
          <w:sz w:val="24"/>
        </w:rPr>
        <w:t>, 2014:1-22</w:t>
      </w:r>
      <w:bookmarkEnd w:id="453"/>
      <w:r>
        <w:rPr>
          <w:rFonts w:hint="eastAsia"/>
          <w:sz w:val="24"/>
        </w:rPr>
        <w:t>.</w:t>
      </w:r>
    </w:p>
    <w:p w14:paraId="17734ADB" w14:textId="77777777" w:rsidR="00067B30" w:rsidRDefault="0031372E">
      <w:pPr>
        <w:numPr>
          <w:ilvl w:val="0"/>
          <w:numId w:val="4"/>
        </w:numPr>
        <w:wordWrap w:val="0"/>
        <w:rPr>
          <w:sz w:val="24"/>
        </w:rPr>
      </w:pPr>
      <w:bookmarkStart w:id="454" w:name="_Ref8210"/>
      <w:r>
        <w:rPr>
          <w:rFonts w:hint="eastAsia"/>
          <w:sz w:val="24"/>
        </w:rPr>
        <w:t>OpenGL[EB/OL], http://www.opengl.org</w:t>
      </w:r>
      <w:bookmarkEnd w:id="454"/>
    </w:p>
    <w:p w14:paraId="3D0B7738" w14:textId="77777777" w:rsidR="00067B30" w:rsidRDefault="0031372E">
      <w:pPr>
        <w:numPr>
          <w:ilvl w:val="0"/>
          <w:numId w:val="4"/>
        </w:numPr>
        <w:wordWrap w:val="0"/>
        <w:rPr>
          <w:sz w:val="24"/>
        </w:rPr>
      </w:pPr>
      <w:bookmarkStart w:id="455" w:name="_Ref8213"/>
      <w:r>
        <w:rPr>
          <w:rFonts w:hint="eastAsia"/>
          <w:sz w:val="24"/>
        </w:rPr>
        <w:t>C.Marri,WebGL Specification (Verision 1.0)[EB/OL], http://www.khronos.org/registry/webgl/specs/1.0/</w:t>
      </w:r>
      <w:bookmarkEnd w:id="455"/>
    </w:p>
    <w:p w14:paraId="7BE97A01" w14:textId="77777777" w:rsidR="00067B30" w:rsidRDefault="0031372E">
      <w:pPr>
        <w:numPr>
          <w:ilvl w:val="0"/>
          <w:numId w:val="4"/>
        </w:numPr>
        <w:wordWrap w:val="0"/>
        <w:rPr>
          <w:sz w:val="24"/>
        </w:rPr>
      </w:pPr>
      <w:bookmarkStart w:id="456" w:name="_Ref11985"/>
      <w:r>
        <w:rPr>
          <w:rFonts w:hint="eastAsia"/>
          <w:sz w:val="24"/>
        </w:rPr>
        <w:t>Oculus,HTC,Sony</w:t>
      </w:r>
      <w:r>
        <w:rPr>
          <w:rFonts w:hint="eastAsia"/>
          <w:sz w:val="24"/>
        </w:rPr>
        <w:t>这些</w:t>
      </w:r>
      <w:r>
        <w:rPr>
          <w:rFonts w:hint="eastAsia"/>
          <w:sz w:val="24"/>
        </w:rPr>
        <w:t>VR</w:t>
      </w:r>
      <w:r>
        <w:rPr>
          <w:rFonts w:hint="eastAsia"/>
          <w:sz w:val="24"/>
        </w:rPr>
        <w:t>头戴显示器是如何工作的</w:t>
      </w:r>
      <w:r>
        <w:rPr>
          <w:rFonts w:hint="eastAsia"/>
          <w:sz w:val="24"/>
        </w:rPr>
        <w:t xml:space="preserve">[J]. </w:t>
      </w:r>
      <w:r>
        <w:rPr>
          <w:rFonts w:hint="eastAsia"/>
          <w:sz w:val="24"/>
        </w:rPr>
        <w:t>电脑编程技巧与维护</w:t>
      </w:r>
      <w:r>
        <w:rPr>
          <w:rFonts w:hint="eastAsia"/>
          <w:sz w:val="24"/>
        </w:rPr>
        <w:t>,2016,06:4</w:t>
      </w:r>
      <w:bookmarkEnd w:id="456"/>
      <w:r>
        <w:rPr>
          <w:rFonts w:hint="eastAsia"/>
          <w:sz w:val="24"/>
        </w:rPr>
        <w:t>.</w:t>
      </w:r>
    </w:p>
    <w:p w14:paraId="46FA7053" w14:textId="77777777" w:rsidR="00067B30" w:rsidRDefault="0031372E">
      <w:pPr>
        <w:numPr>
          <w:ilvl w:val="0"/>
          <w:numId w:val="4"/>
        </w:numPr>
        <w:wordWrap w:val="0"/>
        <w:rPr>
          <w:sz w:val="24"/>
        </w:rPr>
      </w:pPr>
      <w:bookmarkStart w:id="457" w:name="_Ref14277"/>
      <w:r>
        <w:rPr>
          <w:rFonts w:hint="eastAsia"/>
          <w:sz w:val="24"/>
        </w:rPr>
        <w:t>WebVR Community Group</w:t>
      </w:r>
      <w:bookmarkStart w:id="458" w:name="OLE_LINK61"/>
      <w:r>
        <w:rPr>
          <w:rFonts w:hint="eastAsia"/>
          <w:sz w:val="24"/>
        </w:rPr>
        <w:t>[EB/OL]</w:t>
      </w:r>
      <w:r>
        <w:rPr>
          <w:rFonts w:hint="eastAsia"/>
          <w:sz w:val="24"/>
        </w:rPr>
        <w:t>，</w:t>
      </w:r>
      <w:bookmarkStart w:id="459" w:name="OLE_LINK59"/>
      <w:bookmarkEnd w:id="458"/>
      <w:r>
        <w:rPr>
          <w:rFonts w:hint="eastAsia"/>
          <w:sz w:val="24"/>
        </w:rPr>
        <w:t>https://www.w3.org/community/webvr/</w:t>
      </w:r>
      <w:bookmarkEnd w:id="457"/>
      <w:bookmarkEnd w:id="459"/>
    </w:p>
    <w:p w14:paraId="10B3F2A7" w14:textId="77777777" w:rsidR="00067B30" w:rsidRDefault="0031372E">
      <w:pPr>
        <w:numPr>
          <w:ilvl w:val="0"/>
          <w:numId w:val="4"/>
        </w:numPr>
        <w:wordWrap w:val="0"/>
        <w:rPr>
          <w:sz w:val="24"/>
        </w:rPr>
      </w:pPr>
      <w:bookmarkStart w:id="460" w:name="_Ref14901"/>
      <w:r>
        <w:rPr>
          <w:sz w:val="24"/>
        </w:rPr>
        <w:t>WebVR API</w:t>
      </w:r>
      <w:bookmarkStart w:id="461" w:name="OLE_LINK68"/>
      <w:r>
        <w:rPr>
          <w:rFonts w:hint="eastAsia"/>
          <w:sz w:val="24"/>
        </w:rPr>
        <w:t>[EB/OL]</w:t>
      </w:r>
      <w:r>
        <w:rPr>
          <w:rFonts w:hint="eastAsia"/>
          <w:sz w:val="24"/>
        </w:rPr>
        <w:t>，</w:t>
      </w:r>
      <w:bookmarkEnd w:id="461"/>
      <w:r>
        <w:rPr>
          <w:rFonts w:hint="eastAsia"/>
          <w:sz w:val="24"/>
        </w:rPr>
        <w:fldChar w:fldCharType="begin"/>
      </w:r>
      <w:r>
        <w:rPr>
          <w:rFonts w:hint="eastAsia"/>
          <w:sz w:val="24"/>
        </w:rPr>
        <w:instrText xml:space="preserve"> HYPERLINK "https://developer.mozilla.org/zh-CN/docs/Web/API/WebVR_API" </w:instrText>
      </w:r>
      <w:r>
        <w:rPr>
          <w:rFonts w:hint="eastAsia"/>
          <w:sz w:val="24"/>
        </w:rPr>
        <w:fldChar w:fldCharType="separate"/>
      </w:r>
      <w:r>
        <w:rPr>
          <w:rFonts w:hint="eastAsia"/>
          <w:sz w:val="24"/>
        </w:rPr>
        <w:t>https://developer.mozilla.org/zh-CN/docs/Web/API/WebVR_API</w:t>
      </w:r>
      <w:r>
        <w:rPr>
          <w:rFonts w:hint="eastAsia"/>
          <w:sz w:val="24"/>
        </w:rPr>
        <w:fldChar w:fldCharType="end"/>
      </w:r>
      <w:bookmarkEnd w:id="460"/>
    </w:p>
    <w:p w14:paraId="6270A39E" w14:textId="77777777" w:rsidR="00067B30" w:rsidRDefault="0031372E">
      <w:pPr>
        <w:numPr>
          <w:ilvl w:val="0"/>
          <w:numId w:val="4"/>
        </w:numPr>
        <w:wordWrap w:val="0"/>
        <w:rPr>
          <w:sz w:val="24"/>
        </w:rPr>
      </w:pPr>
      <w:bookmarkStart w:id="462" w:name="_Ref1430"/>
      <w:r>
        <w:rPr>
          <w:rFonts w:hint="eastAsia"/>
          <w:sz w:val="24"/>
        </w:rPr>
        <w:t>黄伟峰</w:t>
      </w:r>
      <w:r>
        <w:rPr>
          <w:rFonts w:hint="eastAsia"/>
          <w:sz w:val="24"/>
        </w:rPr>
        <w:t>. Web 3D</w:t>
      </w:r>
      <w:r>
        <w:rPr>
          <w:rFonts w:hint="eastAsia"/>
          <w:sz w:val="24"/>
        </w:rPr>
        <w:t>技术的应用比较</w:t>
      </w:r>
      <w:r>
        <w:rPr>
          <w:rFonts w:hint="eastAsia"/>
          <w:sz w:val="24"/>
        </w:rPr>
        <w:t xml:space="preserve">[J]. </w:t>
      </w:r>
      <w:r>
        <w:rPr>
          <w:rFonts w:hint="eastAsia"/>
          <w:sz w:val="24"/>
        </w:rPr>
        <w:t>电脑知识与技术</w:t>
      </w:r>
      <w:r>
        <w:rPr>
          <w:rFonts w:hint="eastAsia"/>
          <w:sz w:val="24"/>
        </w:rPr>
        <w:t>,2014,31:7274-7275.</w:t>
      </w:r>
      <w:bookmarkEnd w:id="462"/>
    </w:p>
    <w:p w14:paraId="1641D205" w14:textId="77777777" w:rsidR="00067B30" w:rsidRDefault="0031372E">
      <w:pPr>
        <w:numPr>
          <w:ilvl w:val="0"/>
          <w:numId w:val="4"/>
        </w:numPr>
        <w:wordWrap w:val="0"/>
        <w:rPr>
          <w:sz w:val="24"/>
        </w:rPr>
      </w:pPr>
      <w:bookmarkStart w:id="463" w:name="_Ref3595"/>
      <w:r>
        <w:rPr>
          <w:rFonts w:hint="eastAsia"/>
          <w:sz w:val="24"/>
        </w:rPr>
        <w:t>卞敏捷</w:t>
      </w:r>
      <w:r>
        <w:rPr>
          <w:rFonts w:hint="eastAsia"/>
          <w:sz w:val="24"/>
        </w:rPr>
        <w:t>,</w:t>
      </w:r>
      <w:r>
        <w:rPr>
          <w:rFonts w:hint="eastAsia"/>
          <w:sz w:val="24"/>
        </w:rPr>
        <w:t>高珏</w:t>
      </w:r>
      <w:r>
        <w:rPr>
          <w:rFonts w:hint="eastAsia"/>
          <w:sz w:val="24"/>
        </w:rPr>
        <w:t>,</w:t>
      </w:r>
      <w:r>
        <w:rPr>
          <w:rFonts w:hint="eastAsia"/>
          <w:sz w:val="24"/>
        </w:rPr>
        <w:t>高洪皓</w:t>
      </w:r>
      <w:r>
        <w:rPr>
          <w:rFonts w:hint="eastAsia"/>
          <w:sz w:val="24"/>
        </w:rPr>
        <w:t>,</w:t>
      </w:r>
      <w:r>
        <w:rPr>
          <w:rFonts w:hint="eastAsia"/>
          <w:sz w:val="24"/>
        </w:rPr>
        <w:t>许杰品</w:t>
      </w:r>
      <w:r>
        <w:rPr>
          <w:rFonts w:hint="eastAsia"/>
          <w:sz w:val="24"/>
        </w:rPr>
        <w:t>. Web3D</w:t>
      </w:r>
      <w:r>
        <w:rPr>
          <w:rFonts w:hint="eastAsia"/>
          <w:sz w:val="24"/>
        </w:rPr>
        <w:t>可视化技术的研究与应用</w:t>
      </w:r>
      <w:r>
        <w:rPr>
          <w:rFonts w:hint="eastAsia"/>
          <w:sz w:val="24"/>
        </w:rPr>
        <w:t xml:space="preserve">[J]. </w:t>
      </w:r>
      <w:r>
        <w:rPr>
          <w:rFonts w:hint="eastAsia"/>
          <w:sz w:val="24"/>
        </w:rPr>
        <w:t>计算机技术与发展</w:t>
      </w:r>
      <w:r>
        <w:rPr>
          <w:rFonts w:hint="eastAsia"/>
          <w:sz w:val="24"/>
        </w:rPr>
        <w:t>,2015,06:141-144.</w:t>
      </w:r>
      <w:bookmarkEnd w:id="463"/>
    </w:p>
    <w:p w14:paraId="7622D9B0" w14:textId="77777777" w:rsidR="00067B30" w:rsidRDefault="0031372E">
      <w:pPr>
        <w:numPr>
          <w:ilvl w:val="0"/>
          <w:numId w:val="4"/>
        </w:numPr>
        <w:wordWrap w:val="0"/>
        <w:rPr>
          <w:sz w:val="24"/>
        </w:rPr>
      </w:pPr>
      <w:bookmarkStart w:id="464" w:name="_Ref3601"/>
      <w:r>
        <w:rPr>
          <w:rFonts w:hint="eastAsia"/>
          <w:sz w:val="24"/>
        </w:rPr>
        <w:t>徐佩锋</w:t>
      </w:r>
      <w:r>
        <w:rPr>
          <w:rFonts w:hint="eastAsia"/>
          <w:sz w:val="24"/>
        </w:rPr>
        <w:t xml:space="preserve">. </w:t>
      </w:r>
      <w:r>
        <w:rPr>
          <w:rFonts w:hint="eastAsia"/>
          <w:sz w:val="24"/>
        </w:rPr>
        <w:t>基于</w:t>
      </w:r>
      <w:r>
        <w:rPr>
          <w:rFonts w:hint="eastAsia"/>
          <w:sz w:val="24"/>
        </w:rPr>
        <w:t>Flash</w:t>
      </w:r>
      <w:r>
        <w:rPr>
          <w:rFonts w:hint="eastAsia"/>
          <w:sz w:val="24"/>
        </w:rPr>
        <w:t>的</w:t>
      </w:r>
      <w:r>
        <w:rPr>
          <w:rFonts w:hint="eastAsia"/>
          <w:sz w:val="24"/>
        </w:rPr>
        <w:t>Web 3D</w:t>
      </w:r>
      <w:r>
        <w:rPr>
          <w:rFonts w:hint="eastAsia"/>
          <w:sz w:val="24"/>
        </w:rPr>
        <w:t>开发方法研究</w:t>
      </w:r>
      <w:r>
        <w:rPr>
          <w:rFonts w:hint="eastAsia"/>
          <w:sz w:val="24"/>
        </w:rPr>
        <w:t xml:space="preserve">[J]. </w:t>
      </w:r>
      <w:r>
        <w:rPr>
          <w:rFonts w:hint="eastAsia"/>
          <w:sz w:val="24"/>
        </w:rPr>
        <w:t>价值工程</w:t>
      </w:r>
      <w:r>
        <w:rPr>
          <w:rFonts w:hint="eastAsia"/>
          <w:sz w:val="24"/>
        </w:rPr>
        <w:t>,2010,32:179-180.</w:t>
      </w:r>
      <w:bookmarkEnd w:id="464"/>
    </w:p>
    <w:p w14:paraId="320626E8" w14:textId="77777777" w:rsidR="00067B30" w:rsidRDefault="0031372E">
      <w:pPr>
        <w:numPr>
          <w:ilvl w:val="0"/>
          <w:numId w:val="4"/>
        </w:numPr>
        <w:wordWrap w:val="0"/>
        <w:rPr>
          <w:sz w:val="24"/>
        </w:rPr>
      </w:pPr>
      <w:bookmarkStart w:id="465" w:name="_Ref5854"/>
      <w:r>
        <w:rPr>
          <w:rFonts w:hint="eastAsia"/>
          <w:sz w:val="24"/>
        </w:rPr>
        <w:t>谭文文</w:t>
      </w:r>
      <w:r>
        <w:rPr>
          <w:rFonts w:hint="eastAsia"/>
          <w:sz w:val="24"/>
        </w:rPr>
        <w:t>,</w:t>
      </w:r>
      <w:r>
        <w:rPr>
          <w:rFonts w:hint="eastAsia"/>
          <w:sz w:val="24"/>
        </w:rPr>
        <w:t>丁世勇</w:t>
      </w:r>
      <w:r>
        <w:rPr>
          <w:rFonts w:hint="eastAsia"/>
          <w:sz w:val="24"/>
        </w:rPr>
        <w:t>,</w:t>
      </w:r>
      <w:r>
        <w:rPr>
          <w:rFonts w:hint="eastAsia"/>
          <w:sz w:val="24"/>
        </w:rPr>
        <w:t>李桂英</w:t>
      </w:r>
      <w:r>
        <w:rPr>
          <w:rFonts w:hint="eastAsia"/>
          <w:sz w:val="24"/>
        </w:rPr>
        <w:t xml:space="preserve">. </w:t>
      </w:r>
      <w:r>
        <w:rPr>
          <w:rFonts w:hint="eastAsia"/>
          <w:sz w:val="24"/>
        </w:rPr>
        <w:t>基于</w:t>
      </w:r>
      <w:r>
        <w:rPr>
          <w:rFonts w:hint="eastAsia"/>
          <w:sz w:val="24"/>
        </w:rPr>
        <w:t>webGL</w:t>
      </w:r>
      <w:r>
        <w:rPr>
          <w:rFonts w:hint="eastAsia"/>
          <w:sz w:val="24"/>
        </w:rPr>
        <w:t>和</w:t>
      </w:r>
      <w:r>
        <w:rPr>
          <w:rFonts w:hint="eastAsia"/>
          <w:sz w:val="24"/>
        </w:rPr>
        <w:t>HTML5</w:t>
      </w:r>
      <w:r>
        <w:rPr>
          <w:rFonts w:hint="eastAsia"/>
          <w:sz w:val="24"/>
        </w:rPr>
        <w:t>的网页</w:t>
      </w:r>
      <w:r>
        <w:rPr>
          <w:rFonts w:hint="eastAsia"/>
          <w:sz w:val="24"/>
        </w:rPr>
        <w:t>3D</w:t>
      </w:r>
      <w:r>
        <w:rPr>
          <w:rFonts w:hint="eastAsia"/>
          <w:sz w:val="24"/>
        </w:rPr>
        <w:t>动画的设计与实现</w:t>
      </w:r>
      <w:r>
        <w:rPr>
          <w:rFonts w:hint="eastAsia"/>
          <w:sz w:val="24"/>
        </w:rPr>
        <w:t xml:space="preserve">[J]. </w:t>
      </w:r>
      <w:r>
        <w:rPr>
          <w:rFonts w:hint="eastAsia"/>
          <w:sz w:val="24"/>
        </w:rPr>
        <w:t>电脑知识与技术</w:t>
      </w:r>
      <w:r>
        <w:rPr>
          <w:rFonts w:hint="eastAsia"/>
          <w:sz w:val="24"/>
        </w:rPr>
        <w:t>,2011,28:6981-6983.</w:t>
      </w:r>
      <w:bookmarkEnd w:id="465"/>
    </w:p>
    <w:p w14:paraId="310F5066" w14:textId="77777777" w:rsidR="00067B30" w:rsidRDefault="0031372E">
      <w:pPr>
        <w:numPr>
          <w:ilvl w:val="0"/>
          <w:numId w:val="4"/>
        </w:numPr>
        <w:wordWrap w:val="0"/>
        <w:rPr>
          <w:sz w:val="24"/>
        </w:rPr>
      </w:pPr>
      <w:bookmarkStart w:id="466" w:name="_Ref21673"/>
      <w:r>
        <w:rPr>
          <w:rFonts w:hint="eastAsia"/>
          <w:sz w:val="24"/>
        </w:rPr>
        <w:t>张玲</w:t>
      </w:r>
      <w:r>
        <w:rPr>
          <w:rFonts w:hint="eastAsia"/>
          <w:sz w:val="24"/>
        </w:rPr>
        <w:t xml:space="preserve">. </w:t>
      </w:r>
      <w:r>
        <w:rPr>
          <w:rFonts w:hint="eastAsia"/>
          <w:sz w:val="24"/>
        </w:rPr>
        <w:t>基于</w:t>
      </w:r>
      <w:r>
        <w:rPr>
          <w:rFonts w:hint="eastAsia"/>
          <w:sz w:val="24"/>
        </w:rPr>
        <w:t>WebGL</w:t>
      </w:r>
      <w:r>
        <w:rPr>
          <w:rFonts w:hint="eastAsia"/>
          <w:sz w:val="24"/>
        </w:rPr>
        <w:t>技术和</w:t>
      </w:r>
      <w:r>
        <w:rPr>
          <w:rFonts w:hint="eastAsia"/>
          <w:sz w:val="24"/>
        </w:rPr>
        <w:t>Oak3D</w:t>
      </w:r>
      <w:r>
        <w:rPr>
          <w:rFonts w:hint="eastAsia"/>
          <w:sz w:val="24"/>
        </w:rPr>
        <w:t>引擎的交互式三维地球模型研究</w:t>
      </w:r>
      <w:r>
        <w:rPr>
          <w:rFonts w:hint="eastAsia"/>
          <w:sz w:val="24"/>
        </w:rPr>
        <w:t xml:space="preserve">[J]. </w:t>
      </w:r>
      <w:r>
        <w:rPr>
          <w:rFonts w:hint="eastAsia"/>
          <w:sz w:val="24"/>
        </w:rPr>
        <w:t>软件导刊</w:t>
      </w:r>
      <w:r>
        <w:rPr>
          <w:rFonts w:hint="eastAsia"/>
          <w:sz w:val="24"/>
        </w:rPr>
        <w:t>,2014,02:153-155.</w:t>
      </w:r>
      <w:bookmarkEnd w:id="466"/>
    </w:p>
    <w:p w14:paraId="338C22C9" w14:textId="77777777" w:rsidR="00067B30" w:rsidRDefault="0031372E">
      <w:pPr>
        <w:numPr>
          <w:ilvl w:val="0"/>
          <w:numId w:val="4"/>
        </w:numPr>
        <w:wordWrap w:val="0"/>
        <w:rPr>
          <w:sz w:val="24"/>
        </w:rPr>
      </w:pPr>
      <w:bookmarkStart w:id="467" w:name="_Ref18085"/>
      <w:r>
        <w:rPr>
          <w:rFonts w:hint="eastAsia"/>
          <w:sz w:val="24"/>
        </w:rPr>
        <w:t xml:space="preserve">Mobeen M.M., Lin Feng. </w:t>
      </w:r>
      <w:bookmarkStart w:id="468" w:name="OLE_LINK86"/>
      <w:r>
        <w:rPr>
          <w:rFonts w:hint="eastAsia"/>
          <w:sz w:val="24"/>
        </w:rPr>
        <w:t>High-performance volume rendering on the ubiquitous WebGL platform</w:t>
      </w:r>
      <w:bookmarkEnd w:id="468"/>
      <w:r>
        <w:rPr>
          <w:rFonts w:hint="eastAsia"/>
          <w:sz w:val="24"/>
        </w:rPr>
        <w:t>[J],2012</w:t>
      </w:r>
      <w:bookmarkEnd w:id="467"/>
      <w:r>
        <w:rPr>
          <w:rFonts w:hint="eastAsia"/>
          <w:sz w:val="24"/>
        </w:rPr>
        <w:t>.</w:t>
      </w:r>
    </w:p>
    <w:p w14:paraId="221F48AC" w14:textId="77777777" w:rsidR="00067B30" w:rsidRDefault="0031372E">
      <w:pPr>
        <w:numPr>
          <w:ilvl w:val="0"/>
          <w:numId w:val="4"/>
        </w:numPr>
        <w:wordWrap w:val="0"/>
        <w:rPr>
          <w:sz w:val="24"/>
        </w:rPr>
      </w:pPr>
      <w:bookmarkStart w:id="469" w:name="_Ref19179"/>
      <w:r>
        <w:rPr>
          <w:rFonts w:hint="eastAsia"/>
          <w:sz w:val="24"/>
        </w:rPr>
        <w:t>Pettit, Jean-Baptiste,Marioni, John C. bioWeb3D: an online webGL 3D data visualisation tool[J],2013,14</w:t>
      </w:r>
      <w:bookmarkEnd w:id="469"/>
      <w:r>
        <w:rPr>
          <w:rFonts w:hint="eastAsia"/>
          <w:sz w:val="24"/>
        </w:rPr>
        <w:t>.</w:t>
      </w:r>
    </w:p>
    <w:p w14:paraId="2533A52F" w14:textId="77777777" w:rsidR="00067B30" w:rsidRDefault="0031372E">
      <w:pPr>
        <w:numPr>
          <w:ilvl w:val="0"/>
          <w:numId w:val="4"/>
        </w:numPr>
        <w:wordWrap w:val="0"/>
        <w:rPr>
          <w:sz w:val="24"/>
        </w:rPr>
      </w:pPr>
      <w:bookmarkStart w:id="470" w:name="_Ref19607"/>
      <w:r>
        <w:rPr>
          <w:rFonts w:hint="eastAsia"/>
          <w:sz w:val="24"/>
        </w:rPr>
        <w:t>Jaballah, Kabil, Jemni, Mohamed.Toward Automatic Sign Language Recognition from Web3D Based Scenes[J],2010,6180:205-212</w:t>
      </w:r>
      <w:bookmarkEnd w:id="470"/>
      <w:r>
        <w:rPr>
          <w:rFonts w:hint="eastAsia"/>
          <w:sz w:val="24"/>
        </w:rPr>
        <w:t>.</w:t>
      </w:r>
    </w:p>
    <w:p w14:paraId="4954C67A" w14:textId="77777777" w:rsidR="00067B30" w:rsidRDefault="0031372E">
      <w:pPr>
        <w:numPr>
          <w:ilvl w:val="0"/>
          <w:numId w:val="4"/>
        </w:numPr>
        <w:wordWrap w:val="0"/>
        <w:rPr>
          <w:sz w:val="24"/>
        </w:rPr>
      </w:pPr>
      <w:bookmarkStart w:id="471" w:name="_Ref7128"/>
      <w:r>
        <w:rPr>
          <w:rFonts w:hint="eastAsia"/>
          <w:sz w:val="24"/>
        </w:rPr>
        <w:t>李晴晴</w:t>
      </w:r>
      <w:r>
        <w:rPr>
          <w:rFonts w:hint="eastAsia"/>
          <w:sz w:val="24"/>
        </w:rPr>
        <w:t xml:space="preserve">. </w:t>
      </w:r>
      <w:r>
        <w:rPr>
          <w:rFonts w:hint="eastAsia"/>
          <w:sz w:val="24"/>
        </w:rPr>
        <w:t>基于谷歌地球的三维</w:t>
      </w:r>
      <w:r>
        <w:rPr>
          <w:rFonts w:hint="eastAsia"/>
          <w:sz w:val="24"/>
        </w:rPr>
        <w:t>GIS</w:t>
      </w:r>
      <w:r>
        <w:rPr>
          <w:rFonts w:hint="eastAsia"/>
          <w:sz w:val="24"/>
        </w:rPr>
        <w:t>地理教学辅助系统的研发与关键技术</w:t>
      </w:r>
      <w:r>
        <w:rPr>
          <w:rFonts w:hint="eastAsia"/>
          <w:sz w:val="24"/>
        </w:rPr>
        <w:t>[D].</w:t>
      </w:r>
      <w:r>
        <w:rPr>
          <w:rFonts w:hint="eastAsia"/>
          <w:sz w:val="24"/>
        </w:rPr>
        <w:t>华东师范大学</w:t>
      </w:r>
      <w:r>
        <w:rPr>
          <w:rFonts w:hint="eastAsia"/>
          <w:sz w:val="24"/>
        </w:rPr>
        <w:t>,2012.</w:t>
      </w:r>
      <w:bookmarkEnd w:id="471"/>
    </w:p>
    <w:p w14:paraId="544F1E52" w14:textId="77777777" w:rsidR="00067B30" w:rsidRDefault="0031372E">
      <w:pPr>
        <w:numPr>
          <w:ilvl w:val="0"/>
          <w:numId w:val="4"/>
        </w:numPr>
        <w:wordWrap w:val="0"/>
        <w:rPr>
          <w:sz w:val="24"/>
        </w:rPr>
      </w:pPr>
      <w:bookmarkStart w:id="472" w:name="_Ref7938"/>
      <w:r>
        <w:rPr>
          <w:rFonts w:hint="eastAsia"/>
          <w:sz w:val="24"/>
        </w:rPr>
        <w:t>李磊</w:t>
      </w:r>
      <w:r>
        <w:rPr>
          <w:rFonts w:hint="eastAsia"/>
          <w:sz w:val="24"/>
        </w:rPr>
        <w:t>,</w:t>
      </w:r>
      <w:r>
        <w:rPr>
          <w:rFonts w:hint="eastAsia"/>
          <w:sz w:val="24"/>
        </w:rPr>
        <w:t>吕蓬</w:t>
      </w:r>
      <w:r>
        <w:rPr>
          <w:rFonts w:hint="eastAsia"/>
          <w:sz w:val="24"/>
        </w:rPr>
        <w:t>,</w:t>
      </w:r>
      <w:r>
        <w:rPr>
          <w:rFonts w:hint="eastAsia"/>
          <w:sz w:val="24"/>
        </w:rPr>
        <w:t>佟杰</w:t>
      </w:r>
      <w:r>
        <w:rPr>
          <w:rFonts w:hint="eastAsia"/>
          <w:sz w:val="24"/>
        </w:rPr>
        <w:t xml:space="preserve">. </w:t>
      </w:r>
      <w:r>
        <w:rPr>
          <w:rFonts w:hint="eastAsia"/>
          <w:sz w:val="24"/>
        </w:rPr>
        <w:t>基于</w:t>
      </w:r>
      <w:r>
        <w:rPr>
          <w:rFonts w:hint="eastAsia"/>
          <w:sz w:val="24"/>
        </w:rPr>
        <w:t>WorldWind</w:t>
      </w:r>
      <w:r>
        <w:rPr>
          <w:rFonts w:hint="eastAsia"/>
          <w:sz w:val="24"/>
        </w:rPr>
        <w:t>的三维地理信息系统设计与应用</w:t>
      </w:r>
      <w:r>
        <w:rPr>
          <w:rFonts w:hint="eastAsia"/>
          <w:sz w:val="24"/>
        </w:rPr>
        <w:t xml:space="preserve">[J]. </w:t>
      </w:r>
      <w:r>
        <w:rPr>
          <w:rFonts w:hint="eastAsia"/>
          <w:sz w:val="24"/>
        </w:rPr>
        <w:t>测绘与空间地理信息</w:t>
      </w:r>
      <w:r>
        <w:rPr>
          <w:rFonts w:hint="eastAsia"/>
          <w:sz w:val="24"/>
        </w:rPr>
        <w:t>,2015,02:78-80.</w:t>
      </w:r>
      <w:bookmarkEnd w:id="472"/>
    </w:p>
    <w:p w14:paraId="7A4B0E1F" w14:textId="77777777" w:rsidR="00067B30" w:rsidRDefault="0031372E">
      <w:pPr>
        <w:numPr>
          <w:ilvl w:val="0"/>
          <w:numId w:val="4"/>
        </w:numPr>
        <w:wordWrap w:val="0"/>
        <w:rPr>
          <w:sz w:val="24"/>
        </w:rPr>
      </w:pPr>
      <w:bookmarkStart w:id="473" w:name="_Ref7944"/>
      <w:r>
        <w:rPr>
          <w:rFonts w:hint="eastAsia"/>
          <w:sz w:val="24"/>
        </w:rPr>
        <w:t>霍超</w:t>
      </w:r>
      <w:r>
        <w:rPr>
          <w:rFonts w:hint="eastAsia"/>
          <w:sz w:val="24"/>
        </w:rPr>
        <w:t>,</w:t>
      </w:r>
      <w:r>
        <w:rPr>
          <w:rFonts w:hint="eastAsia"/>
          <w:sz w:val="24"/>
        </w:rPr>
        <w:t>刘颖真</w:t>
      </w:r>
      <w:r>
        <w:rPr>
          <w:rFonts w:hint="eastAsia"/>
          <w:sz w:val="24"/>
        </w:rPr>
        <w:t>,</w:t>
      </w:r>
      <w:r>
        <w:rPr>
          <w:rFonts w:hint="eastAsia"/>
          <w:sz w:val="24"/>
        </w:rPr>
        <w:t>吕蓬</w:t>
      </w:r>
      <w:r>
        <w:rPr>
          <w:rFonts w:hint="eastAsia"/>
          <w:sz w:val="24"/>
        </w:rPr>
        <w:t>,</w:t>
      </w:r>
      <w:r>
        <w:rPr>
          <w:rFonts w:hint="eastAsia"/>
          <w:sz w:val="24"/>
        </w:rPr>
        <w:t>袁剑锋</w:t>
      </w:r>
      <w:r>
        <w:rPr>
          <w:rFonts w:hint="eastAsia"/>
          <w:sz w:val="24"/>
        </w:rPr>
        <w:t xml:space="preserve">. </w:t>
      </w:r>
      <w:r>
        <w:rPr>
          <w:rFonts w:hint="eastAsia"/>
          <w:sz w:val="24"/>
        </w:rPr>
        <w:t>基于</w:t>
      </w:r>
      <w:r>
        <w:rPr>
          <w:rFonts w:hint="eastAsia"/>
          <w:sz w:val="24"/>
        </w:rPr>
        <w:t>WorldWind</w:t>
      </w:r>
      <w:r>
        <w:rPr>
          <w:rFonts w:hint="eastAsia"/>
          <w:sz w:val="24"/>
        </w:rPr>
        <w:t>的三维地理信息系统</w:t>
      </w:r>
      <w:r>
        <w:rPr>
          <w:rFonts w:hint="eastAsia"/>
          <w:sz w:val="24"/>
        </w:rPr>
        <w:t xml:space="preserve">[J]. </w:t>
      </w:r>
      <w:r>
        <w:rPr>
          <w:rFonts w:hint="eastAsia"/>
          <w:sz w:val="24"/>
        </w:rPr>
        <w:t>地理空间信息</w:t>
      </w:r>
      <w:r>
        <w:rPr>
          <w:rFonts w:hint="eastAsia"/>
          <w:sz w:val="24"/>
        </w:rPr>
        <w:t>,2015,05:38-40.</w:t>
      </w:r>
      <w:bookmarkEnd w:id="473"/>
    </w:p>
    <w:p w14:paraId="2C69AF67" w14:textId="77777777" w:rsidR="00067B30" w:rsidRDefault="0031372E">
      <w:pPr>
        <w:numPr>
          <w:ilvl w:val="0"/>
          <w:numId w:val="4"/>
        </w:numPr>
        <w:wordWrap w:val="0"/>
        <w:rPr>
          <w:sz w:val="24"/>
        </w:rPr>
      </w:pPr>
      <w:bookmarkStart w:id="474" w:name="_Ref8846"/>
      <w:r>
        <w:rPr>
          <w:rFonts w:hint="eastAsia"/>
          <w:sz w:val="24"/>
        </w:rPr>
        <w:t>王海涛</w:t>
      </w:r>
      <w:r>
        <w:rPr>
          <w:rFonts w:hint="eastAsia"/>
          <w:sz w:val="24"/>
        </w:rPr>
        <w:t>,</w:t>
      </w:r>
      <w:r>
        <w:rPr>
          <w:rFonts w:hint="eastAsia"/>
          <w:sz w:val="24"/>
        </w:rPr>
        <w:t>刘海砚</w:t>
      </w:r>
      <w:r>
        <w:rPr>
          <w:rFonts w:hint="eastAsia"/>
          <w:sz w:val="24"/>
        </w:rPr>
        <w:t>,</w:t>
      </w:r>
      <w:r>
        <w:rPr>
          <w:rFonts w:hint="eastAsia"/>
          <w:sz w:val="24"/>
        </w:rPr>
        <w:t>孙广宇</w:t>
      </w:r>
      <w:r>
        <w:rPr>
          <w:rFonts w:hint="eastAsia"/>
          <w:sz w:val="24"/>
        </w:rPr>
        <w:t>,</w:t>
      </w:r>
      <w:r>
        <w:rPr>
          <w:rFonts w:hint="eastAsia"/>
          <w:sz w:val="24"/>
        </w:rPr>
        <w:t>韩俊</w:t>
      </w:r>
      <w:r>
        <w:rPr>
          <w:rFonts w:hint="eastAsia"/>
          <w:sz w:val="24"/>
        </w:rPr>
        <w:t xml:space="preserve">. </w:t>
      </w:r>
      <w:r>
        <w:rPr>
          <w:rFonts w:hint="eastAsia"/>
          <w:sz w:val="24"/>
        </w:rPr>
        <w:t>三维矢量数据在</w:t>
      </w:r>
      <w:r>
        <w:rPr>
          <w:rFonts w:hint="eastAsia"/>
          <w:sz w:val="24"/>
        </w:rPr>
        <w:t>EV-Globe</w:t>
      </w:r>
      <w:r>
        <w:rPr>
          <w:rFonts w:hint="eastAsia"/>
          <w:sz w:val="24"/>
        </w:rPr>
        <w:t>中的绘制方法</w:t>
      </w:r>
      <w:r>
        <w:rPr>
          <w:rFonts w:hint="eastAsia"/>
          <w:sz w:val="24"/>
        </w:rPr>
        <w:t xml:space="preserve">[J]. </w:t>
      </w:r>
      <w:r>
        <w:rPr>
          <w:rFonts w:hint="eastAsia"/>
          <w:sz w:val="24"/>
        </w:rPr>
        <w:t>地理空间信息</w:t>
      </w:r>
      <w:r>
        <w:rPr>
          <w:rFonts w:hint="eastAsia"/>
          <w:sz w:val="24"/>
        </w:rPr>
        <w:t>,2011,02:106-108.</w:t>
      </w:r>
      <w:bookmarkEnd w:id="474"/>
    </w:p>
    <w:p w14:paraId="6D7ACADF" w14:textId="77777777" w:rsidR="00067B30" w:rsidRDefault="0031372E">
      <w:pPr>
        <w:numPr>
          <w:ilvl w:val="0"/>
          <w:numId w:val="4"/>
        </w:numPr>
        <w:wordWrap w:val="0"/>
        <w:rPr>
          <w:sz w:val="24"/>
        </w:rPr>
      </w:pPr>
      <w:bookmarkStart w:id="475" w:name="_Ref9375"/>
      <w:r>
        <w:rPr>
          <w:rFonts w:hint="eastAsia"/>
          <w:sz w:val="24"/>
        </w:rPr>
        <w:t>龚健雅</w:t>
      </w:r>
      <w:r>
        <w:rPr>
          <w:rFonts w:hint="eastAsia"/>
          <w:sz w:val="24"/>
        </w:rPr>
        <w:t>,</w:t>
      </w:r>
      <w:r>
        <w:rPr>
          <w:rFonts w:hint="eastAsia"/>
          <w:sz w:val="24"/>
        </w:rPr>
        <w:t>陈静</w:t>
      </w:r>
      <w:r>
        <w:rPr>
          <w:rFonts w:hint="eastAsia"/>
          <w:sz w:val="24"/>
        </w:rPr>
        <w:t>,</w:t>
      </w:r>
      <w:r>
        <w:rPr>
          <w:rFonts w:hint="eastAsia"/>
          <w:sz w:val="24"/>
        </w:rPr>
        <w:t>向隆刚</w:t>
      </w:r>
      <w:r>
        <w:rPr>
          <w:rFonts w:hint="eastAsia"/>
          <w:sz w:val="24"/>
        </w:rPr>
        <w:t>,</w:t>
      </w:r>
      <w:r>
        <w:rPr>
          <w:rFonts w:hint="eastAsia"/>
          <w:sz w:val="24"/>
        </w:rPr>
        <w:t>熊汉江</w:t>
      </w:r>
      <w:r>
        <w:rPr>
          <w:rFonts w:hint="eastAsia"/>
          <w:sz w:val="24"/>
        </w:rPr>
        <w:t>,</w:t>
      </w:r>
      <w:r>
        <w:rPr>
          <w:rFonts w:hint="eastAsia"/>
          <w:sz w:val="24"/>
        </w:rPr>
        <w:t>吴华意</w:t>
      </w:r>
      <w:r>
        <w:rPr>
          <w:rFonts w:hint="eastAsia"/>
          <w:sz w:val="24"/>
        </w:rPr>
        <w:t>,</w:t>
      </w:r>
      <w:r>
        <w:rPr>
          <w:rFonts w:hint="eastAsia"/>
          <w:sz w:val="24"/>
        </w:rPr>
        <w:t>王艳东</w:t>
      </w:r>
      <w:r>
        <w:rPr>
          <w:rFonts w:hint="eastAsia"/>
          <w:sz w:val="24"/>
        </w:rPr>
        <w:t xml:space="preserve">. </w:t>
      </w:r>
      <w:r>
        <w:rPr>
          <w:rFonts w:hint="eastAsia"/>
          <w:sz w:val="24"/>
        </w:rPr>
        <w:t>开放式虚拟地球集成共享平台</w:t>
      </w:r>
      <w:r>
        <w:rPr>
          <w:rFonts w:hint="eastAsia"/>
          <w:sz w:val="24"/>
        </w:rPr>
        <w:t xml:space="preserve">GeoGlobe[J]. </w:t>
      </w:r>
      <w:r>
        <w:rPr>
          <w:rFonts w:hint="eastAsia"/>
          <w:sz w:val="24"/>
        </w:rPr>
        <w:t>测绘学报</w:t>
      </w:r>
      <w:r>
        <w:rPr>
          <w:rFonts w:hint="eastAsia"/>
          <w:sz w:val="24"/>
        </w:rPr>
        <w:t>,2010,06:551-553.</w:t>
      </w:r>
      <w:bookmarkEnd w:id="475"/>
    </w:p>
    <w:p w14:paraId="1AC5BFA8" w14:textId="77777777" w:rsidR="00067B30" w:rsidRDefault="0031372E">
      <w:pPr>
        <w:numPr>
          <w:ilvl w:val="0"/>
          <w:numId w:val="4"/>
        </w:numPr>
        <w:wordWrap w:val="0"/>
        <w:rPr>
          <w:sz w:val="24"/>
        </w:rPr>
      </w:pPr>
      <w:bookmarkStart w:id="476" w:name="_Ref26177"/>
      <w:bookmarkStart w:id="477" w:name="OLE_LINK62"/>
      <w:bookmarkStart w:id="478" w:name="OLE_LINK63"/>
      <w:r>
        <w:rPr>
          <w:rFonts w:hint="eastAsia"/>
          <w:sz w:val="24"/>
        </w:rPr>
        <w:t>丘威</w:t>
      </w:r>
      <w:r>
        <w:rPr>
          <w:rFonts w:hint="eastAsia"/>
          <w:sz w:val="24"/>
        </w:rPr>
        <w:t xml:space="preserve">. </w:t>
      </w:r>
      <w:r>
        <w:rPr>
          <w:rFonts w:hint="eastAsia"/>
          <w:sz w:val="24"/>
        </w:rPr>
        <w:t>基于</w:t>
      </w:r>
      <w:r>
        <w:rPr>
          <w:rFonts w:hint="eastAsia"/>
          <w:sz w:val="24"/>
        </w:rPr>
        <w:t>X3D</w:t>
      </w:r>
      <w:r>
        <w:rPr>
          <w:rFonts w:hint="eastAsia"/>
          <w:sz w:val="24"/>
        </w:rPr>
        <w:t>的富客户端</w:t>
      </w:r>
      <w:r>
        <w:rPr>
          <w:rFonts w:hint="eastAsia"/>
          <w:sz w:val="24"/>
        </w:rPr>
        <w:t>WEBGIS</w:t>
      </w:r>
      <w:r>
        <w:rPr>
          <w:rFonts w:hint="eastAsia"/>
          <w:sz w:val="24"/>
        </w:rPr>
        <w:t>应用研究</w:t>
      </w:r>
      <w:r>
        <w:rPr>
          <w:rFonts w:hint="eastAsia"/>
          <w:sz w:val="24"/>
        </w:rPr>
        <w:t xml:space="preserve">[J]. </w:t>
      </w:r>
      <w:r>
        <w:rPr>
          <w:rFonts w:hint="eastAsia"/>
          <w:sz w:val="24"/>
        </w:rPr>
        <w:t>微电子学与计算机</w:t>
      </w:r>
      <w:r>
        <w:rPr>
          <w:rFonts w:hint="eastAsia"/>
          <w:sz w:val="24"/>
        </w:rPr>
        <w:t>,2011,01:157-160.</w:t>
      </w:r>
      <w:bookmarkEnd w:id="476"/>
    </w:p>
    <w:p w14:paraId="2F564036" w14:textId="77777777" w:rsidR="00067B30" w:rsidRDefault="0031372E">
      <w:pPr>
        <w:numPr>
          <w:ilvl w:val="0"/>
          <w:numId w:val="4"/>
        </w:numPr>
        <w:wordWrap w:val="0"/>
        <w:rPr>
          <w:sz w:val="24"/>
        </w:rPr>
      </w:pPr>
      <w:bookmarkStart w:id="479" w:name="_Ref26230"/>
      <w:r>
        <w:rPr>
          <w:sz w:val="24"/>
        </w:rPr>
        <w:t>范冲</w:t>
      </w:r>
      <w:r>
        <w:rPr>
          <w:sz w:val="24"/>
        </w:rPr>
        <w:t>,</w:t>
      </w:r>
      <w:r>
        <w:rPr>
          <w:sz w:val="24"/>
        </w:rPr>
        <w:t>严林</w:t>
      </w:r>
      <w:r>
        <w:rPr>
          <w:sz w:val="24"/>
        </w:rPr>
        <w:t>,</w:t>
      </w:r>
      <w:r>
        <w:rPr>
          <w:sz w:val="24"/>
        </w:rPr>
        <w:t>吴杰</w:t>
      </w:r>
      <w:r>
        <w:rPr>
          <w:sz w:val="24"/>
        </w:rPr>
        <w:t>.</w:t>
      </w:r>
      <w:r>
        <w:rPr>
          <w:sz w:val="24"/>
        </w:rPr>
        <w:t>基于</w:t>
      </w:r>
      <w:r>
        <w:rPr>
          <w:sz w:val="24"/>
        </w:rPr>
        <w:t>World Wind</w:t>
      </w:r>
      <w:r>
        <w:rPr>
          <w:sz w:val="24"/>
        </w:rPr>
        <w:t>的四叉树影像与高程三维可视化</w:t>
      </w:r>
      <w:r>
        <w:rPr>
          <w:sz w:val="24"/>
        </w:rPr>
        <w:t>[J].</w:t>
      </w:r>
      <w:r>
        <w:rPr>
          <w:sz w:val="24"/>
        </w:rPr>
        <w:t>测绘科学</w:t>
      </w:r>
      <w:r>
        <w:rPr>
          <w:sz w:val="24"/>
        </w:rPr>
        <w:t>,2013(05):151-153.</w:t>
      </w:r>
      <w:bookmarkEnd w:id="477"/>
      <w:bookmarkEnd w:id="478"/>
      <w:bookmarkEnd w:id="479"/>
    </w:p>
    <w:p w14:paraId="1AEA2997" w14:textId="77777777" w:rsidR="00067B30" w:rsidRDefault="0031372E">
      <w:pPr>
        <w:numPr>
          <w:ilvl w:val="0"/>
          <w:numId w:val="4"/>
        </w:numPr>
        <w:wordWrap w:val="0"/>
        <w:rPr>
          <w:sz w:val="24"/>
        </w:rPr>
      </w:pPr>
      <w:bookmarkStart w:id="480" w:name="_Ref26083"/>
      <w:r>
        <w:rPr>
          <w:rFonts w:hint="eastAsia"/>
          <w:sz w:val="24"/>
        </w:rPr>
        <w:lastRenderedPageBreak/>
        <w:t>张兵强</w:t>
      </w:r>
      <w:r>
        <w:rPr>
          <w:rFonts w:hint="eastAsia"/>
          <w:sz w:val="24"/>
        </w:rPr>
        <w:t>,</w:t>
      </w:r>
      <w:r>
        <w:rPr>
          <w:rFonts w:hint="eastAsia"/>
          <w:sz w:val="24"/>
        </w:rPr>
        <w:t>张立民</w:t>
      </w:r>
      <w:r>
        <w:rPr>
          <w:rFonts w:hint="eastAsia"/>
          <w:sz w:val="24"/>
        </w:rPr>
        <w:t>,</w:t>
      </w:r>
      <w:r>
        <w:rPr>
          <w:rFonts w:hint="eastAsia"/>
          <w:sz w:val="24"/>
        </w:rPr>
        <w:t>艾祖亮</w:t>
      </w:r>
      <w:r>
        <w:rPr>
          <w:rFonts w:hint="eastAsia"/>
          <w:sz w:val="24"/>
        </w:rPr>
        <w:t>,</w:t>
      </w:r>
      <w:r>
        <w:rPr>
          <w:rFonts w:hint="eastAsia"/>
          <w:sz w:val="24"/>
        </w:rPr>
        <w:t>张建廷</w:t>
      </w:r>
      <w:r>
        <w:rPr>
          <w:rFonts w:hint="eastAsia"/>
          <w:sz w:val="24"/>
        </w:rPr>
        <w:t xml:space="preserve">. </w:t>
      </w:r>
      <w:r>
        <w:rPr>
          <w:rFonts w:hint="eastAsia"/>
          <w:sz w:val="24"/>
        </w:rPr>
        <w:t>基于综合</w:t>
      </w:r>
      <w:r>
        <w:rPr>
          <w:rFonts w:hint="eastAsia"/>
          <w:sz w:val="24"/>
        </w:rPr>
        <w:t>LOD</w:t>
      </w:r>
      <w:r>
        <w:rPr>
          <w:rFonts w:hint="eastAsia"/>
          <w:sz w:val="24"/>
        </w:rPr>
        <w:t>因子的自适应</w:t>
      </w:r>
      <w:r>
        <w:rPr>
          <w:rFonts w:hint="eastAsia"/>
          <w:sz w:val="24"/>
        </w:rPr>
        <w:t>GPU</w:t>
      </w:r>
      <w:r>
        <w:rPr>
          <w:rFonts w:hint="eastAsia"/>
          <w:sz w:val="24"/>
        </w:rPr>
        <w:t>地形渲染</w:t>
      </w:r>
      <w:r>
        <w:rPr>
          <w:rFonts w:hint="eastAsia"/>
          <w:sz w:val="24"/>
        </w:rPr>
        <w:t xml:space="preserve">[J]. </w:t>
      </w:r>
      <w:r>
        <w:rPr>
          <w:rFonts w:hint="eastAsia"/>
          <w:sz w:val="24"/>
        </w:rPr>
        <w:t>计算机工程</w:t>
      </w:r>
      <w:r>
        <w:rPr>
          <w:rFonts w:hint="eastAsia"/>
          <w:sz w:val="24"/>
        </w:rPr>
        <w:t>,2012,12:201-204.</w:t>
      </w:r>
      <w:bookmarkEnd w:id="480"/>
    </w:p>
    <w:p w14:paraId="244A54C2" w14:textId="77777777" w:rsidR="00067B30" w:rsidRDefault="0031372E">
      <w:pPr>
        <w:numPr>
          <w:ilvl w:val="0"/>
          <w:numId w:val="4"/>
        </w:numPr>
        <w:wordWrap w:val="0"/>
        <w:rPr>
          <w:sz w:val="24"/>
        </w:rPr>
      </w:pPr>
      <w:bookmarkStart w:id="481" w:name="_Ref26141"/>
      <w:r>
        <w:rPr>
          <w:rFonts w:hint="eastAsia"/>
          <w:sz w:val="24"/>
        </w:rPr>
        <w:t>杨小冬</w:t>
      </w:r>
      <w:r>
        <w:rPr>
          <w:rFonts w:hint="eastAsia"/>
          <w:sz w:val="24"/>
        </w:rPr>
        <w:t>,</w:t>
      </w:r>
      <w:r>
        <w:rPr>
          <w:rFonts w:hint="eastAsia"/>
          <w:sz w:val="24"/>
        </w:rPr>
        <w:t>胡立堂</w:t>
      </w:r>
      <w:r>
        <w:rPr>
          <w:rFonts w:hint="eastAsia"/>
          <w:sz w:val="24"/>
        </w:rPr>
        <w:t>,</w:t>
      </w:r>
      <w:r>
        <w:rPr>
          <w:rFonts w:hint="eastAsia"/>
          <w:sz w:val="24"/>
        </w:rPr>
        <w:t>唐仲华</w:t>
      </w:r>
      <w:r>
        <w:rPr>
          <w:rFonts w:hint="eastAsia"/>
          <w:sz w:val="24"/>
        </w:rPr>
        <w:t xml:space="preserve">. </w:t>
      </w:r>
      <w:r>
        <w:rPr>
          <w:rFonts w:hint="eastAsia"/>
          <w:sz w:val="24"/>
        </w:rPr>
        <w:t>基于</w:t>
      </w:r>
      <w:r>
        <w:rPr>
          <w:rFonts w:hint="eastAsia"/>
          <w:sz w:val="24"/>
        </w:rPr>
        <w:t>Java/Java 3D</w:t>
      </w:r>
      <w:r>
        <w:rPr>
          <w:rFonts w:hint="eastAsia"/>
          <w:sz w:val="24"/>
        </w:rPr>
        <w:t>的地层</w:t>
      </w:r>
      <w:r>
        <w:rPr>
          <w:rFonts w:hint="eastAsia"/>
          <w:sz w:val="24"/>
        </w:rPr>
        <w:t>3</w:t>
      </w:r>
      <w:r>
        <w:rPr>
          <w:rFonts w:hint="eastAsia"/>
          <w:sz w:val="24"/>
        </w:rPr>
        <w:t>维建模与可视化</w:t>
      </w:r>
      <w:r>
        <w:rPr>
          <w:rFonts w:hint="eastAsia"/>
          <w:sz w:val="24"/>
        </w:rPr>
        <w:t xml:space="preserve">[J]. </w:t>
      </w:r>
      <w:r>
        <w:rPr>
          <w:rFonts w:hint="eastAsia"/>
          <w:sz w:val="24"/>
        </w:rPr>
        <w:t>测绘学报</w:t>
      </w:r>
      <w:r>
        <w:rPr>
          <w:rFonts w:hint="eastAsia"/>
          <w:sz w:val="24"/>
        </w:rPr>
        <w:t>,2006,02:166-170.</w:t>
      </w:r>
      <w:bookmarkEnd w:id="481"/>
    </w:p>
    <w:p w14:paraId="52A25437" w14:textId="77777777" w:rsidR="00067B30" w:rsidRDefault="0031372E">
      <w:pPr>
        <w:numPr>
          <w:ilvl w:val="0"/>
          <w:numId w:val="4"/>
        </w:numPr>
        <w:wordWrap w:val="0"/>
        <w:rPr>
          <w:sz w:val="24"/>
        </w:rPr>
      </w:pPr>
      <w:bookmarkStart w:id="482" w:name="_Ref25422"/>
      <w:r>
        <w:rPr>
          <w:rFonts w:hint="eastAsia"/>
          <w:sz w:val="24"/>
        </w:rPr>
        <w:t>艾达</w:t>
      </w:r>
      <w:r>
        <w:rPr>
          <w:rFonts w:hint="eastAsia"/>
          <w:sz w:val="24"/>
        </w:rPr>
        <w:t>,</w:t>
      </w:r>
      <w:r>
        <w:rPr>
          <w:rFonts w:hint="eastAsia"/>
          <w:sz w:val="24"/>
        </w:rPr>
        <w:t>乔明明</w:t>
      </w:r>
      <w:r>
        <w:rPr>
          <w:rFonts w:hint="eastAsia"/>
          <w:sz w:val="24"/>
        </w:rPr>
        <w:t>,</w:t>
      </w:r>
      <w:r>
        <w:rPr>
          <w:rFonts w:hint="eastAsia"/>
          <w:sz w:val="24"/>
        </w:rPr>
        <w:t>李敏</w:t>
      </w:r>
      <w:r>
        <w:rPr>
          <w:rFonts w:hint="eastAsia"/>
          <w:sz w:val="24"/>
        </w:rPr>
        <w:t>. Web 3D</w:t>
      </w:r>
      <w:r>
        <w:rPr>
          <w:rFonts w:hint="eastAsia"/>
          <w:sz w:val="24"/>
        </w:rPr>
        <w:t>技术综述</w:t>
      </w:r>
      <w:r>
        <w:rPr>
          <w:rFonts w:hint="eastAsia"/>
          <w:sz w:val="24"/>
        </w:rPr>
        <w:t>[J].</w:t>
      </w:r>
      <w:r>
        <w:rPr>
          <w:rFonts w:hint="eastAsia"/>
          <w:sz w:val="24"/>
        </w:rPr>
        <w:t>微型机与应用</w:t>
      </w:r>
      <w:r>
        <w:rPr>
          <w:rFonts w:hint="eastAsia"/>
          <w:sz w:val="24"/>
        </w:rPr>
        <w:t>,2014(02):8-11.</w:t>
      </w:r>
      <w:bookmarkEnd w:id="482"/>
    </w:p>
    <w:p w14:paraId="3885B598" w14:textId="77777777" w:rsidR="00067B30" w:rsidRDefault="0031372E">
      <w:pPr>
        <w:numPr>
          <w:ilvl w:val="0"/>
          <w:numId w:val="4"/>
        </w:numPr>
        <w:wordWrap w:val="0"/>
        <w:rPr>
          <w:sz w:val="24"/>
        </w:rPr>
      </w:pPr>
      <w:bookmarkStart w:id="483" w:name="_Ref25769"/>
      <w:r>
        <w:rPr>
          <w:rFonts w:hint="eastAsia"/>
          <w:sz w:val="24"/>
        </w:rPr>
        <w:t>濮青</w:t>
      </w:r>
      <w:r>
        <w:rPr>
          <w:rFonts w:hint="eastAsia"/>
          <w:sz w:val="24"/>
        </w:rPr>
        <w:t>,</w:t>
      </w:r>
      <w:r>
        <w:rPr>
          <w:rFonts w:hint="eastAsia"/>
          <w:sz w:val="24"/>
        </w:rPr>
        <w:t>徐云</w:t>
      </w:r>
      <w:r>
        <w:rPr>
          <w:rFonts w:hint="eastAsia"/>
          <w:sz w:val="24"/>
        </w:rPr>
        <w:t xml:space="preserve">. </w:t>
      </w:r>
      <w:r>
        <w:rPr>
          <w:rFonts w:hint="eastAsia"/>
          <w:sz w:val="24"/>
        </w:rPr>
        <w:t>应用</w:t>
      </w:r>
      <w:r>
        <w:rPr>
          <w:rFonts w:hint="eastAsia"/>
          <w:sz w:val="24"/>
        </w:rPr>
        <w:t>Cult3D</w:t>
      </w:r>
      <w:r>
        <w:rPr>
          <w:rFonts w:hint="eastAsia"/>
          <w:sz w:val="24"/>
        </w:rPr>
        <w:t>技术实现交互式三维人脸动画</w:t>
      </w:r>
      <w:r>
        <w:rPr>
          <w:rFonts w:hint="eastAsia"/>
          <w:sz w:val="24"/>
        </w:rPr>
        <w:t xml:space="preserve">[J]. </w:t>
      </w:r>
      <w:r>
        <w:rPr>
          <w:rFonts w:hint="eastAsia"/>
          <w:sz w:val="24"/>
        </w:rPr>
        <w:t>计算机辅助设计与图形学学报</w:t>
      </w:r>
      <w:r>
        <w:rPr>
          <w:rFonts w:hint="eastAsia"/>
          <w:sz w:val="24"/>
        </w:rPr>
        <w:t>,2004,03:382-384.</w:t>
      </w:r>
      <w:bookmarkEnd w:id="483"/>
    </w:p>
    <w:p w14:paraId="7C946C78" w14:textId="77777777" w:rsidR="00067B30" w:rsidRDefault="0031372E">
      <w:pPr>
        <w:numPr>
          <w:ilvl w:val="0"/>
          <w:numId w:val="4"/>
        </w:numPr>
        <w:wordWrap w:val="0"/>
        <w:rPr>
          <w:sz w:val="24"/>
        </w:rPr>
      </w:pPr>
      <w:bookmarkStart w:id="484" w:name="_Ref25863"/>
      <w:r>
        <w:rPr>
          <w:rFonts w:hint="eastAsia"/>
          <w:sz w:val="24"/>
        </w:rPr>
        <w:t>郝重阳</w:t>
      </w:r>
      <w:r>
        <w:rPr>
          <w:rFonts w:hint="eastAsia"/>
          <w:sz w:val="24"/>
        </w:rPr>
        <w:t xml:space="preserve">. </w:t>
      </w:r>
      <w:r>
        <w:rPr>
          <w:rFonts w:hint="eastAsia"/>
          <w:sz w:val="24"/>
        </w:rPr>
        <w:t>面向</w:t>
      </w:r>
      <w:r>
        <w:rPr>
          <w:rFonts w:hint="eastAsia"/>
          <w:sz w:val="24"/>
        </w:rPr>
        <w:t>VR</w:t>
      </w:r>
      <w:r>
        <w:rPr>
          <w:rFonts w:hint="eastAsia"/>
          <w:sz w:val="24"/>
        </w:rPr>
        <w:t>应用系统的</w:t>
      </w:r>
      <w:r>
        <w:rPr>
          <w:rFonts w:hint="eastAsia"/>
          <w:sz w:val="24"/>
        </w:rPr>
        <w:t xml:space="preserve">Java3D API[J]. </w:t>
      </w:r>
      <w:r>
        <w:rPr>
          <w:rFonts w:hint="eastAsia"/>
          <w:sz w:val="24"/>
        </w:rPr>
        <w:t>中国图象图形学报</w:t>
      </w:r>
      <w:r>
        <w:rPr>
          <w:rFonts w:hint="eastAsia"/>
          <w:sz w:val="24"/>
        </w:rPr>
        <w:t>,2000,12:76-80.</w:t>
      </w:r>
      <w:bookmarkEnd w:id="484"/>
    </w:p>
    <w:p w14:paraId="65123925" w14:textId="77777777" w:rsidR="00067B30" w:rsidRDefault="0031372E">
      <w:pPr>
        <w:numPr>
          <w:ilvl w:val="0"/>
          <w:numId w:val="4"/>
        </w:numPr>
        <w:wordWrap w:val="0"/>
        <w:rPr>
          <w:sz w:val="24"/>
        </w:rPr>
      </w:pPr>
      <w:bookmarkStart w:id="485" w:name="_Ref25870"/>
      <w:r>
        <w:rPr>
          <w:rFonts w:hint="eastAsia"/>
          <w:sz w:val="24"/>
        </w:rPr>
        <w:t>张健康</w:t>
      </w:r>
      <w:r>
        <w:rPr>
          <w:rFonts w:hint="eastAsia"/>
          <w:sz w:val="24"/>
        </w:rPr>
        <w:t>,</w:t>
      </w:r>
      <w:r>
        <w:rPr>
          <w:rFonts w:hint="eastAsia"/>
          <w:sz w:val="24"/>
        </w:rPr>
        <w:t>杨宜康</w:t>
      </w:r>
      <w:r>
        <w:rPr>
          <w:rFonts w:hint="eastAsia"/>
          <w:sz w:val="24"/>
        </w:rPr>
        <w:t>,</w:t>
      </w:r>
      <w:r>
        <w:rPr>
          <w:rFonts w:hint="eastAsia"/>
          <w:sz w:val="24"/>
        </w:rPr>
        <w:t>李雪</w:t>
      </w:r>
      <w:r>
        <w:rPr>
          <w:rFonts w:hint="eastAsia"/>
          <w:sz w:val="24"/>
        </w:rPr>
        <w:t>,</w:t>
      </w:r>
      <w:r>
        <w:rPr>
          <w:rFonts w:hint="eastAsia"/>
          <w:sz w:val="24"/>
        </w:rPr>
        <w:t>刘磊</w:t>
      </w:r>
      <w:r>
        <w:rPr>
          <w:rFonts w:hint="eastAsia"/>
          <w:sz w:val="24"/>
        </w:rPr>
        <w:t xml:space="preserve">. </w:t>
      </w:r>
      <w:r>
        <w:rPr>
          <w:rFonts w:hint="eastAsia"/>
          <w:sz w:val="24"/>
        </w:rPr>
        <w:t>基于</w:t>
      </w:r>
      <w:r>
        <w:rPr>
          <w:rFonts w:hint="eastAsia"/>
          <w:sz w:val="24"/>
        </w:rPr>
        <w:t>Java3D</w:t>
      </w:r>
      <w:r>
        <w:rPr>
          <w:rFonts w:hint="eastAsia"/>
          <w:sz w:val="24"/>
        </w:rPr>
        <w:t>的地球空间环境可视化研究</w:t>
      </w:r>
      <w:r>
        <w:rPr>
          <w:rFonts w:hint="eastAsia"/>
          <w:sz w:val="24"/>
        </w:rPr>
        <w:t xml:space="preserve">[J]. </w:t>
      </w:r>
      <w:r>
        <w:rPr>
          <w:rFonts w:hint="eastAsia"/>
          <w:sz w:val="24"/>
        </w:rPr>
        <w:t>计算机应用研究</w:t>
      </w:r>
      <w:r>
        <w:rPr>
          <w:rFonts w:hint="eastAsia"/>
          <w:sz w:val="24"/>
        </w:rPr>
        <w:t>,2013,01:211-214.</w:t>
      </w:r>
      <w:bookmarkEnd w:id="485"/>
    </w:p>
    <w:p w14:paraId="07271C88" w14:textId="77777777" w:rsidR="00067B30" w:rsidRDefault="0031372E">
      <w:pPr>
        <w:numPr>
          <w:ilvl w:val="0"/>
          <w:numId w:val="4"/>
        </w:numPr>
        <w:wordWrap w:val="0"/>
        <w:rPr>
          <w:sz w:val="24"/>
        </w:rPr>
      </w:pPr>
      <w:bookmarkStart w:id="486" w:name="_Ref28688"/>
      <w:r>
        <w:rPr>
          <w:rFonts w:hint="eastAsia"/>
          <w:sz w:val="24"/>
        </w:rPr>
        <w:t>WebGL</w:t>
      </w:r>
      <w:bookmarkStart w:id="487" w:name="OLE_LINK70"/>
      <w:r>
        <w:rPr>
          <w:rFonts w:hint="eastAsia"/>
          <w:sz w:val="24"/>
        </w:rPr>
        <w:t>[EB/OL]</w:t>
      </w:r>
      <w:r>
        <w:rPr>
          <w:rFonts w:hint="eastAsia"/>
          <w:sz w:val="24"/>
        </w:rPr>
        <w:t>，</w:t>
      </w:r>
      <w:bookmarkEnd w:id="487"/>
      <w:r>
        <w:rPr>
          <w:rFonts w:hint="eastAsia"/>
          <w:sz w:val="24"/>
        </w:rPr>
        <w:t>https://developer.mozilla.org/zh-CN/docs/Web/API/WebGL_API</w:t>
      </w:r>
      <w:bookmarkStart w:id="488" w:name="_Ref30484"/>
      <w:bookmarkEnd w:id="486"/>
    </w:p>
    <w:p w14:paraId="027E49F4" w14:textId="77777777" w:rsidR="00067B30" w:rsidRDefault="0031372E">
      <w:pPr>
        <w:numPr>
          <w:ilvl w:val="0"/>
          <w:numId w:val="4"/>
        </w:numPr>
        <w:wordWrap w:val="0"/>
        <w:rPr>
          <w:sz w:val="24"/>
        </w:rPr>
      </w:pPr>
      <w:bookmarkStart w:id="489" w:name="_Ref7849"/>
      <w:r>
        <w:rPr>
          <w:rFonts w:hint="eastAsia"/>
          <w:sz w:val="24"/>
        </w:rPr>
        <w:t>刘爱华</w:t>
      </w:r>
      <w:r>
        <w:rPr>
          <w:rFonts w:hint="eastAsia"/>
          <w:sz w:val="24"/>
        </w:rPr>
        <w:t>,</w:t>
      </w:r>
      <w:r>
        <w:rPr>
          <w:rFonts w:hint="eastAsia"/>
          <w:sz w:val="24"/>
        </w:rPr>
        <w:t>韩勇</w:t>
      </w:r>
      <w:r>
        <w:rPr>
          <w:rFonts w:hint="eastAsia"/>
          <w:sz w:val="24"/>
        </w:rPr>
        <w:t>,</w:t>
      </w:r>
      <w:r>
        <w:rPr>
          <w:rFonts w:hint="eastAsia"/>
          <w:sz w:val="24"/>
        </w:rPr>
        <w:t>张小垒</w:t>
      </w:r>
      <w:r>
        <w:rPr>
          <w:rFonts w:hint="eastAsia"/>
          <w:sz w:val="24"/>
        </w:rPr>
        <w:t>,</w:t>
      </w:r>
      <w:r>
        <w:rPr>
          <w:rFonts w:hint="eastAsia"/>
          <w:sz w:val="24"/>
        </w:rPr>
        <w:t>陈戈</w:t>
      </w:r>
      <w:r>
        <w:rPr>
          <w:rFonts w:hint="eastAsia"/>
          <w:sz w:val="24"/>
        </w:rPr>
        <w:t xml:space="preserve">. </w:t>
      </w:r>
      <w:r>
        <w:rPr>
          <w:rFonts w:hint="eastAsia"/>
          <w:sz w:val="24"/>
        </w:rPr>
        <w:t>基于</w:t>
      </w:r>
      <w:r>
        <w:rPr>
          <w:rFonts w:hint="eastAsia"/>
          <w:sz w:val="24"/>
        </w:rPr>
        <w:t>WebGL</w:t>
      </w:r>
      <w:r>
        <w:rPr>
          <w:rFonts w:hint="eastAsia"/>
          <w:sz w:val="24"/>
        </w:rPr>
        <w:t>技术的网络三维可视化研究与实现</w:t>
      </w:r>
      <w:r>
        <w:rPr>
          <w:rFonts w:hint="eastAsia"/>
          <w:sz w:val="24"/>
        </w:rPr>
        <w:t xml:space="preserve">[J]. </w:t>
      </w:r>
      <w:r>
        <w:rPr>
          <w:rFonts w:hint="eastAsia"/>
          <w:sz w:val="24"/>
        </w:rPr>
        <w:t>地理空间信息</w:t>
      </w:r>
      <w:r>
        <w:rPr>
          <w:rFonts w:hint="eastAsia"/>
          <w:sz w:val="24"/>
        </w:rPr>
        <w:t>,2012,05:79-81+7.</w:t>
      </w:r>
      <w:bookmarkEnd w:id="489"/>
    </w:p>
    <w:p w14:paraId="41E7C020" w14:textId="77777777" w:rsidR="00067B30" w:rsidRDefault="0031372E">
      <w:pPr>
        <w:numPr>
          <w:ilvl w:val="0"/>
          <w:numId w:val="4"/>
        </w:numPr>
        <w:wordWrap w:val="0"/>
        <w:rPr>
          <w:sz w:val="24"/>
        </w:rPr>
      </w:pPr>
      <w:bookmarkStart w:id="490" w:name="_Ref364"/>
      <w:r>
        <w:rPr>
          <w:rFonts w:hint="eastAsia"/>
          <w:sz w:val="24"/>
        </w:rPr>
        <w:t>汪浩</w:t>
      </w:r>
      <w:r>
        <w:rPr>
          <w:rFonts w:hint="eastAsia"/>
          <w:sz w:val="24"/>
        </w:rPr>
        <w:t>,</w:t>
      </w:r>
      <w:r>
        <w:rPr>
          <w:rFonts w:hint="eastAsia"/>
          <w:sz w:val="24"/>
        </w:rPr>
        <w:t>田丰</w:t>
      </w:r>
      <w:r>
        <w:rPr>
          <w:rFonts w:hint="eastAsia"/>
          <w:sz w:val="24"/>
        </w:rPr>
        <w:t>,</w:t>
      </w:r>
      <w:r>
        <w:rPr>
          <w:rFonts w:hint="eastAsia"/>
          <w:sz w:val="24"/>
        </w:rPr>
        <w:t>张文俊</w:t>
      </w:r>
      <w:r>
        <w:rPr>
          <w:rFonts w:hint="eastAsia"/>
          <w:sz w:val="24"/>
        </w:rPr>
        <w:t xml:space="preserve">. </w:t>
      </w:r>
      <w:r>
        <w:rPr>
          <w:rFonts w:hint="eastAsia"/>
          <w:sz w:val="24"/>
        </w:rPr>
        <w:t>基于</w:t>
      </w:r>
      <w:r>
        <w:rPr>
          <w:rFonts w:hint="eastAsia"/>
          <w:sz w:val="24"/>
        </w:rPr>
        <w:t>WebGL</w:t>
      </w:r>
      <w:r>
        <w:rPr>
          <w:rFonts w:hint="eastAsia"/>
          <w:sz w:val="24"/>
        </w:rPr>
        <w:t>的交互平台设计与实现</w:t>
      </w:r>
      <w:r>
        <w:rPr>
          <w:rFonts w:hint="eastAsia"/>
          <w:sz w:val="24"/>
        </w:rPr>
        <w:t xml:space="preserve">[J]. </w:t>
      </w:r>
      <w:r>
        <w:rPr>
          <w:rFonts w:hint="eastAsia"/>
          <w:sz w:val="24"/>
        </w:rPr>
        <w:t>电子测量技术</w:t>
      </w:r>
      <w:r>
        <w:rPr>
          <w:rFonts w:hint="eastAsia"/>
          <w:sz w:val="24"/>
        </w:rPr>
        <w:t>,2015,08:119-122+128.</w:t>
      </w:r>
      <w:bookmarkEnd w:id="490"/>
    </w:p>
    <w:p w14:paraId="72C26517" w14:textId="77777777" w:rsidR="00067B30" w:rsidRDefault="0031372E">
      <w:pPr>
        <w:numPr>
          <w:ilvl w:val="0"/>
          <w:numId w:val="4"/>
        </w:numPr>
        <w:wordWrap w:val="0"/>
        <w:rPr>
          <w:sz w:val="24"/>
        </w:rPr>
      </w:pPr>
      <w:bookmarkStart w:id="491" w:name="_Ref613"/>
      <w:bookmarkStart w:id="492" w:name="OLE_LINK1"/>
      <w:r>
        <w:rPr>
          <w:rFonts w:hint="eastAsia"/>
          <w:sz w:val="24"/>
        </w:rPr>
        <w:t>mrdoob/three.js:JavaScript 3D library.[EB/OL]</w:t>
      </w:r>
      <w:r>
        <w:rPr>
          <w:rFonts w:hint="eastAsia"/>
          <w:sz w:val="24"/>
        </w:rPr>
        <w:t>，</w:t>
      </w:r>
      <w:r>
        <w:rPr>
          <w:rFonts w:hint="eastAsia"/>
          <w:sz w:val="24"/>
        </w:rPr>
        <w:t>https://github.com/</w:t>
      </w:r>
      <w:bookmarkStart w:id="493" w:name="OLE_LINK69"/>
      <w:r>
        <w:rPr>
          <w:rFonts w:hint="eastAsia"/>
          <w:sz w:val="24"/>
        </w:rPr>
        <w:t>mrdoob/three.js</w:t>
      </w:r>
      <w:bookmarkEnd w:id="488"/>
      <w:bookmarkEnd w:id="491"/>
      <w:bookmarkEnd w:id="493"/>
    </w:p>
    <w:p w14:paraId="26AD0F8E" w14:textId="77777777" w:rsidR="00067B30" w:rsidRDefault="0031372E">
      <w:pPr>
        <w:numPr>
          <w:ilvl w:val="0"/>
          <w:numId w:val="4"/>
        </w:numPr>
        <w:wordWrap w:val="0"/>
        <w:rPr>
          <w:sz w:val="24"/>
        </w:rPr>
      </w:pPr>
      <w:bookmarkStart w:id="494" w:name="_Ref30762"/>
      <w:bookmarkEnd w:id="492"/>
      <w:r>
        <w:rPr>
          <w:rFonts w:hint="eastAsia"/>
          <w:sz w:val="24"/>
        </w:rPr>
        <w:t>王磊</w:t>
      </w:r>
      <w:r>
        <w:rPr>
          <w:rFonts w:hint="eastAsia"/>
          <w:sz w:val="24"/>
        </w:rPr>
        <w:t>,</w:t>
      </w:r>
      <w:r>
        <w:rPr>
          <w:rFonts w:hint="eastAsia"/>
          <w:sz w:val="24"/>
        </w:rPr>
        <w:t>高珏</w:t>
      </w:r>
      <w:r>
        <w:rPr>
          <w:rFonts w:hint="eastAsia"/>
          <w:sz w:val="24"/>
        </w:rPr>
        <w:t>,</w:t>
      </w:r>
      <w:r>
        <w:rPr>
          <w:rFonts w:hint="eastAsia"/>
          <w:sz w:val="24"/>
        </w:rPr>
        <w:t>金野</w:t>
      </w:r>
      <w:r>
        <w:rPr>
          <w:rFonts w:hint="eastAsia"/>
          <w:sz w:val="24"/>
        </w:rPr>
        <w:t>,</w:t>
      </w:r>
      <w:r>
        <w:rPr>
          <w:rFonts w:hint="eastAsia"/>
          <w:sz w:val="24"/>
        </w:rPr>
        <w:t>许华虎</w:t>
      </w:r>
      <w:r>
        <w:rPr>
          <w:rFonts w:hint="eastAsia"/>
          <w:sz w:val="24"/>
        </w:rPr>
        <w:t xml:space="preserve">. </w:t>
      </w:r>
      <w:r>
        <w:rPr>
          <w:rFonts w:hint="eastAsia"/>
          <w:sz w:val="24"/>
        </w:rPr>
        <w:t>基于</w:t>
      </w:r>
      <w:r>
        <w:rPr>
          <w:rFonts w:hint="eastAsia"/>
          <w:sz w:val="24"/>
        </w:rPr>
        <w:t>Web3D</w:t>
      </w:r>
      <w:r>
        <w:rPr>
          <w:rFonts w:hint="eastAsia"/>
          <w:sz w:val="24"/>
        </w:rPr>
        <w:t>无插件的三维模型展示的研究</w:t>
      </w:r>
      <w:r>
        <w:rPr>
          <w:rFonts w:hint="eastAsia"/>
          <w:sz w:val="24"/>
        </w:rPr>
        <w:t xml:space="preserve">[J]. </w:t>
      </w:r>
      <w:r>
        <w:rPr>
          <w:rFonts w:hint="eastAsia"/>
          <w:sz w:val="24"/>
        </w:rPr>
        <w:t>计算机技术与发展</w:t>
      </w:r>
      <w:r>
        <w:rPr>
          <w:rFonts w:hint="eastAsia"/>
          <w:sz w:val="24"/>
        </w:rPr>
        <w:t>,2015,04:217-220.</w:t>
      </w:r>
      <w:bookmarkEnd w:id="494"/>
    </w:p>
    <w:p w14:paraId="583A7926" w14:textId="77777777" w:rsidR="00067B30" w:rsidRDefault="0031372E">
      <w:pPr>
        <w:numPr>
          <w:ilvl w:val="0"/>
          <w:numId w:val="4"/>
        </w:numPr>
        <w:wordWrap w:val="0"/>
        <w:rPr>
          <w:sz w:val="24"/>
        </w:rPr>
      </w:pPr>
      <w:bookmarkStart w:id="495" w:name="_Ref691"/>
      <w:r>
        <w:rPr>
          <w:rFonts w:hint="eastAsia"/>
          <w:sz w:val="24"/>
        </w:rPr>
        <w:t>任宏康</w:t>
      </w:r>
      <w:r>
        <w:rPr>
          <w:rFonts w:hint="eastAsia"/>
          <w:sz w:val="24"/>
        </w:rPr>
        <w:t>,</w:t>
      </w:r>
      <w:r>
        <w:rPr>
          <w:rFonts w:hint="eastAsia"/>
          <w:sz w:val="24"/>
        </w:rPr>
        <w:t>祝若鑫</w:t>
      </w:r>
      <w:r>
        <w:rPr>
          <w:rFonts w:hint="eastAsia"/>
          <w:sz w:val="24"/>
        </w:rPr>
        <w:t>,</w:t>
      </w:r>
      <w:r>
        <w:rPr>
          <w:rFonts w:hint="eastAsia"/>
          <w:sz w:val="24"/>
        </w:rPr>
        <w:t>李风光</w:t>
      </w:r>
      <w:r>
        <w:rPr>
          <w:rFonts w:hint="eastAsia"/>
          <w:sz w:val="24"/>
        </w:rPr>
        <w:t>,</w:t>
      </w:r>
      <w:r>
        <w:rPr>
          <w:rFonts w:hint="eastAsia"/>
          <w:sz w:val="24"/>
        </w:rPr>
        <w:t>王新量</w:t>
      </w:r>
      <w:r>
        <w:rPr>
          <w:rFonts w:hint="eastAsia"/>
          <w:sz w:val="24"/>
        </w:rPr>
        <w:t xml:space="preserve">. </w:t>
      </w:r>
      <w:r>
        <w:rPr>
          <w:rFonts w:hint="eastAsia"/>
          <w:sz w:val="24"/>
        </w:rPr>
        <w:t>基于</w:t>
      </w:r>
      <w:r>
        <w:rPr>
          <w:rFonts w:hint="eastAsia"/>
          <w:sz w:val="24"/>
        </w:rPr>
        <w:t>Three.js</w:t>
      </w:r>
      <w:r>
        <w:rPr>
          <w:rFonts w:hint="eastAsia"/>
          <w:sz w:val="24"/>
        </w:rPr>
        <w:t>的真实三维地形可视化设计与实现</w:t>
      </w:r>
      <w:r>
        <w:rPr>
          <w:rFonts w:hint="eastAsia"/>
          <w:sz w:val="24"/>
        </w:rPr>
        <w:t xml:space="preserve">[J]. </w:t>
      </w:r>
      <w:r>
        <w:rPr>
          <w:rFonts w:hint="eastAsia"/>
          <w:sz w:val="24"/>
        </w:rPr>
        <w:t>测绘与空间地理信息</w:t>
      </w:r>
      <w:r>
        <w:rPr>
          <w:rFonts w:hint="eastAsia"/>
          <w:sz w:val="24"/>
        </w:rPr>
        <w:t>,2015,10:51-54.</w:t>
      </w:r>
      <w:bookmarkEnd w:id="495"/>
    </w:p>
    <w:p w14:paraId="56469A58" w14:textId="77777777" w:rsidR="00067B30" w:rsidRDefault="0031372E">
      <w:pPr>
        <w:numPr>
          <w:ilvl w:val="0"/>
          <w:numId w:val="4"/>
        </w:numPr>
        <w:wordWrap w:val="0"/>
        <w:rPr>
          <w:sz w:val="24"/>
        </w:rPr>
      </w:pPr>
      <w:bookmarkStart w:id="496" w:name="_Ref1409"/>
      <w:r>
        <w:rPr>
          <w:rFonts w:hint="eastAsia"/>
          <w:sz w:val="24"/>
        </w:rPr>
        <w:t>Cesium</w:t>
      </w:r>
      <w:bookmarkStart w:id="497" w:name="OLE_LINK74"/>
      <w:r>
        <w:rPr>
          <w:rFonts w:hint="eastAsia"/>
          <w:sz w:val="24"/>
        </w:rPr>
        <w:t>[EB/OL]</w:t>
      </w:r>
      <w:r>
        <w:rPr>
          <w:rFonts w:hint="eastAsia"/>
          <w:sz w:val="24"/>
        </w:rPr>
        <w:t>，</w:t>
      </w:r>
      <w:bookmarkEnd w:id="497"/>
      <w:r>
        <w:rPr>
          <w:rFonts w:hint="eastAsia"/>
          <w:sz w:val="24"/>
        </w:rPr>
        <w:t>http://cesiumjs.org/</w:t>
      </w:r>
      <w:bookmarkEnd w:id="496"/>
    </w:p>
    <w:p w14:paraId="6D9BFF41" w14:textId="77777777" w:rsidR="00067B30" w:rsidRDefault="0031372E">
      <w:pPr>
        <w:numPr>
          <w:ilvl w:val="0"/>
          <w:numId w:val="4"/>
        </w:numPr>
        <w:wordWrap w:val="0"/>
        <w:rPr>
          <w:sz w:val="24"/>
        </w:rPr>
      </w:pPr>
      <w:bookmarkStart w:id="498" w:name="_Ref1674"/>
      <w:r>
        <w:rPr>
          <w:rFonts w:hint="eastAsia"/>
          <w:sz w:val="24"/>
        </w:rPr>
        <w:t>高云成</w:t>
      </w:r>
      <w:r>
        <w:rPr>
          <w:rFonts w:hint="eastAsia"/>
          <w:sz w:val="24"/>
        </w:rPr>
        <w:t>.</w:t>
      </w:r>
      <w:r>
        <w:rPr>
          <w:rFonts w:hint="eastAsia"/>
          <w:sz w:val="24"/>
        </w:rPr>
        <w:t>基于</w:t>
      </w:r>
      <w:r>
        <w:rPr>
          <w:rFonts w:hint="eastAsia"/>
          <w:sz w:val="24"/>
        </w:rPr>
        <w:t>Cesium</w:t>
      </w:r>
      <w:r>
        <w:rPr>
          <w:rFonts w:hint="eastAsia"/>
          <w:sz w:val="24"/>
        </w:rPr>
        <w:t>的</w:t>
      </w:r>
      <w:r>
        <w:rPr>
          <w:rFonts w:hint="eastAsia"/>
          <w:sz w:val="24"/>
        </w:rPr>
        <w:t>WebGIS</w:t>
      </w:r>
      <w:r>
        <w:rPr>
          <w:rFonts w:hint="eastAsia"/>
          <w:sz w:val="24"/>
        </w:rPr>
        <w:t>三维客户端实现技术研究</w:t>
      </w:r>
      <w:r>
        <w:rPr>
          <w:rFonts w:hint="eastAsia"/>
          <w:sz w:val="24"/>
        </w:rPr>
        <w:t>[D].</w:t>
      </w:r>
      <w:r>
        <w:rPr>
          <w:rFonts w:hint="eastAsia"/>
          <w:sz w:val="24"/>
        </w:rPr>
        <w:t>西安电子科技大学，</w:t>
      </w:r>
      <w:r>
        <w:rPr>
          <w:rFonts w:hint="eastAsia"/>
          <w:sz w:val="24"/>
        </w:rPr>
        <w:t>2014.</w:t>
      </w:r>
      <w:bookmarkEnd w:id="498"/>
    </w:p>
    <w:p w14:paraId="149C3FED" w14:textId="77777777" w:rsidR="00067B30" w:rsidRDefault="0031372E">
      <w:pPr>
        <w:numPr>
          <w:ilvl w:val="0"/>
          <w:numId w:val="4"/>
        </w:numPr>
        <w:wordWrap w:val="0"/>
        <w:rPr>
          <w:sz w:val="24"/>
        </w:rPr>
      </w:pPr>
      <w:bookmarkStart w:id="499" w:name="_Ref3731"/>
      <w:r>
        <w:rPr>
          <w:rFonts w:hint="eastAsia"/>
          <w:sz w:val="24"/>
        </w:rPr>
        <w:t>朱栩逸</w:t>
      </w:r>
      <w:r>
        <w:rPr>
          <w:rFonts w:hint="eastAsia"/>
          <w:sz w:val="24"/>
        </w:rPr>
        <w:t>,</w:t>
      </w:r>
      <w:r>
        <w:rPr>
          <w:rFonts w:hint="eastAsia"/>
          <w:sz w:val="24"/>
        </w:rPr>
        <w:t>苗放</w:t>
      </w:r>
      <w:r>
        <w:rPr>
          <w:rFonts w:hint="eastAsia"/>
          <w:sz w:val="24"/>
        </w:rPr>
        <w:t>.</w:t>
      </w:r>
      <w:r>
        <w:rPr>
          <w:rFonts w:hint="eastAsia"/>
          <w:sz w:val="24"/>
        </w:rPr>
        <w:t>基于</w:t>
      </w:r>
      <w:r>
        <w:rPr>
          <w:rFonts w:hint="eastAsia"/>
          <w:sz w:val="24"/>
        </w:rPr>
        <w:t>Cesium</w:t>
      </w:r>
      <w:r>
        <w:rPr>
          <w:rFonts w:hint="eastAsia"/>
          <w:sz w:val="24"/>
        </w:rPr>
        <w:t>的三维</w:t>
      </w:r>
      <w:r>
        <w:rPr>
          <w:rFonts w:hint="eastAsia"/>
          <w:sz w:val="24"/>
        </w:rPr>
        <w:t>WebGIS</w:t>
      </w:r>
      <w:r>
        <w:rPr>
          <w:rFonts w:hint="eastAsia"/>
          <w:sz w:val="24"/>
        </w:rPr>
        <w:t>研究及开发</w:t>
      </w:r>
      <w:r>
        <w:rPr>
          <w:rFonts w:hint="eastAsia"/>
          <w:sz w:val="24"/>
        </w:rPr>
        <w:t>[J].</w:t>
      </w:r>
      <w:r>
        <w:rPr>
          <w:rFonts w:hint="eastAsia"/>
          <w:sz w:val="24"/>
        </w:rPr>
        <w:t>科技创新导报</w:t>
      </w:r>
      <w:r>
        <w:rPr>
          <w:rFonts w:hint="eastAsia"/>
          <w:sz w:val="24"/>
        </w:rPr>
        <w:t xml:space="preserve">,2015,34(9):9-16. </w:t>
      </w:r>
      <w:bookmarkEnd w:id="499"/>
    </w:p>
    <w:p w14:paraId="494D1C5F" w14:textId="77777777" w:rsidR="00067B30" w:rsidRDefault="0031372E">
      <w:pPr>
        <w:numPr>
          <w:ilvl w:val="0"/>
          <w:numId w:val="4"/>
        </w:numPr>
        <w:wordWrap w:val="0"/>
        <w:rPr>
          <w:sz w:val="24"/>
        </w:rPr>
      </w:pPr>
      <w:bookmarkStart w:id="500" w:name="_Ref4368"/>
      <w:r>
        <w:rPr>
          <w:rFonts w:hint="eastAsia"/>
          <w:sz w:val="24"/>
        </w:rPr>
        <w:t>BabylonJS[EB/OL]</w:t>
      </w:r>
      <w:r>
        <w:rPr>
          <w:rFonts w:hint="eastAsia"/>
          <w:sz w:val="24"/>
        </w:rPr>
        <w:t>，</w:t>
      </w:r>
      <w:bookmarkStart w:id="501" w:name="OLE_LINK7"/>
      <w:r>
        <w:rPr>
          <w:rFonts w:hint="eastAsia"/>
          <w:sz w:val="24"/>
        </w:rPr>
        <w:t>http://www.babylonjs.com/</w:t>
      </w:r>
      <w:bookmarkEnd w:id="500"/>
      <w:bookmarkEnd w:id="501"/>
    </w:p>
    <w:p w14:paraId="2E4647F9" w14:textId="77777777" w:rsidR="00067B30" w:rsidRDefault="0031372E">
      <w:pPr>
        <w:numPr>
          <w:ilvl w:val="0"/>
          <w:numId w:val="4"/>
        </w:numPr>
        <w:wordWrap w:val="0"/>
        <w:rPr>
          <w:sz w:val="24"/>
        </w:rPr>
      </w:pPr>
      <w:bookmarkStart w:id="502" w:name="_Ref8496"/>
      <w:r>
        <w:rPr>
          <w:rFonts w:hint="eastAsia"/>
          <w:sz w:val="24"/>
        </w:rPr>
        <w:t>王德生</w:t>
      </w:r>
      <w:r>
        <w:rPr>
          <w:rFonts w:hint="eastAsia"/>
          <w:sz w:val="24"/>
        </w:rPr>
        <w:t>.</w:t>
      </w:r>
      <w:r>
        <w:rPr>
          <w:rFonts w:hint="eastAsia"/>
          <w:sz w:val="24"/>
        </w:rPr>
        <w:t>基于</w:t>
      </w:r>
      <w:r>
        <w:rPr>
          <w:rFonts w:hint="eastAsia"/>
          <w:sz w:val="24"/>
        </w:rPr>
        <w:t>HTML5</w:t>
      </w:r>
      <w:r>
        <w:rPr>
          <w:rFonts w:hint="eastAsia"/>
          <w:sz w:val="24"/>
        </w:rPr>
        <w:t>和</w:t>
      </w:r>
      <w:r>
        <w:rPr>
          <w:rFonts w:hint="eastAsia"/>
          <w:sz w:val="24"/>
        </w:rPr>
        <w:t>WebGL</w:t>
      </w:r>
      <w:r>
        <w:rPr>
          <w:rFonts w:hint="eastAsia"/>
          <w:sz w:val="24"/>
        </w:rPr>
        <w:t>的三维</w:t>
      </w:r>
      <w:r>
        <w:rPr>
          <w:rFonts w:hint="eastAsia"/>
          <w:sz w:val="24"/>
        </w:rPr>
        <w:t>WebGIS</w:t>
      </w:r>
      <w:r>
        <w:rPr>
          <w:rFonts w:hint="eastAsia"/>
          <w:sz w:val="24"/>
        </w:rPr>
        <w:t>系统构建及应用</w:t>
      </w:r>
      <w:r>
        <w:rPr>
          <w:rFonts w:hint="eastAsia"/>
          <w:sz w:val="24"/>
        </w:rPr>
        <w:t>[D].</w:t>
      </w:r>
      <w:r>
        <w:rPr>
          <w:rFonts w:hint="eastAsia"/>
          <w:sz w:val="24"/>
        </w:rPr>
        <w:t>福建师范大学</w:t>
      </w:r>
      <w:r>
        <w:rPr>
          <w:rFonts w:hint="eastAsia"/>
          <w:sz w:val="24"/>
        </w:rPr>
        <w:t>,2014.</w:t>
      </w:r>
      <w:bookmarkEnd w:id="502"/>
    </w:p>
    <w:p w14:paraId="5943DEAB" w14:textId="77777777" w:rsidR="00067B30" w:rsidRDefault="0031372E">
      <w:pPr>
        <w:numPr>
          <w:ilvl w:val="0"/>
          <w:numId w:val="4"/>
        </w:numPr>
        <w:wordWrap w:val="0"/>
        <w:rPr>
          <w:sz w:val="24"/>
        </w:rPr>
      </w:pPr>
      <w:bookmarkStart w:id="503" w:name="_Ref9919"/>
      <w:r>
        <w:rPr>
          <w:rFonts w:hint="eastAsia"/>
          <w:sz w:val="24"/>
        </w:rPr>
        <w:t>朱丽萍</w:t>
      </w:r>
      <w:r>
        <w:rPr>
          <w:rFonts w:hint="eastAsia"/>
          <w:sz w:val="24"/>
        </w:rPr>
        <w:t>,</w:t>
      </w:r>
      <w:r>
        <w:rPr>
          <w:rFonts w:hint="eastAsia"/>
          <w:sz w:val="24"/>
        </w:rPr>
        <w:t>李洪奇</w:t>
      </w:r>
      <w:r>
        <w:rPr>
          <w:rFonts w:hint="eastAsia"/>
          <w:sz w:val="24"/>
        </w:rPr>
        <w:t>,</w:t>
      </w:r>
      <w:r>
        <w:rPr>
          <w:rFonts w:hint="eastAsia"/>
          <w:sz w:val="24"/>
        </w:rPr>
        <w:t>杜萌萌</w:t>
      </w:r>
      <w:r>
        <w:rPr>
          <w:rFonts w:hint="eastAsia"/>
          <w:sz w:val="24"/>
        </w:rPr>
        <w:t>,</w:t>
      </w:r>
      <w:r>
        <w:rPr>
          <w:rFonts w:hint="eastAsia"/>
          <w:sz w:val="24"/>
        </w:rPr>
        <w:t>王莹</w:t>
      </w:r>
      <w:r>
        <w:rPr>
          <w:rFonts w:hint="eastAsia"/>
          <w:sz w:val="24"/>
        </w:rPr>
        <w:t xml:space="preserve">. </w:t>
      </w:r>
      <w:r>
        <w:rPr>
          <w:rFonts w:hint="eastAsia"/>
          <w:sz w:val="24"/>
        </w:rPr>
        <w:t>基于</w:t>
      </w:r>
      <w:r>
        <w:rPr>
          <w:rFonts w:hint="eastAsia"/>
          <w:sz w:val="24"/>
        </w:rPr>
        <w:t>WebGL</w:t>
      </w:r>
      <w:r>
        <w:rPr>
          <w:rFonts w:hint="eastAsia"/>
          <w:sz w:val="24"/>
        </w:rPr>
        <w:t>的三维</w:t>
      </w:r>
      <w:r>
        <w:rPr>
          <w:rFonts w:hint="eastAsia"/>
          <w:sz w:val="24"/>
        </w:rPr>
        <w:t>WebGIS</w:t>
      </w:r>
      <w:r>
        <w:rPr>
          <w:rFonts w:hint="eastAsia"/>
          <w:sz w:val="24"/>
        </w:rPr>
        <w:t>场景实现</w:t>
      </w:r>
      <w:r>
        <w:rPr>
          <w:rFonts w:hint="eastAsia"/>
          <w:sz w:val="24"/>
        </w:rPr>
        <w:t xml:space="preserve">[J]. </w:t>
      </w:r>
      <w:r>
        <w:rPr>
          <w:rFonts w:hint="eastAsia"/>
          <w:sz w:val="24"/>
        </w:rPr>
        <w:t>计算机工程与设计</w:t>
      </w:r>
      <w:r>
        <w:rPr>
          <w:rFonts w:hint="eastAsia"/>
          <w:sz w:val="24"/>
        </w:rPr>
        <w:t>,2014,10:3645-3650.</w:t>
      </w:r>
      <w:bookmarkEnd w:id="503"/>
    </w:p>
    <w:p w14:paraId="1BC21D57" w14:textId="77777777" w:rsidR="00067B30" w:rsidRDefault="0031372E">
      <w:pPr>
        <w:numPr>
          <w:ilvl w:val="0"/>
          <w:numId w:val="4"/>
        </w:numPr>
        <w:wordWrap w:val="0"/>
        <w:rPr>
          <w:sz w:val="24"/>
        </w:rPr>
      </w:pPr>
      <w:bookmarkStart w:id="504" w:name="_Ref18772"/>
      <w:r>
        <w:rPr>
          <w:rFonts w:hint="eastAsia"/>
          <w:sz w:val="24"/>
        </w:rPr>
        <w:t>张山山</w:t>
      </w:r>
      <w:r>
        <w:rPr>
          <w:rFonts w:hint="eastAsia"/>
          <w:sz w:val="24"/>
        </w:rPr>
        <w:t>,</w:t>
      </w:r>
      <w:r>
        <w:rPr>
          <w:rFonts w:hint="eastAsia"/>
          <w:sz w:val="24"/>
        </w:rPr>
        <w:t>刘文熙</w:t>
      </w:r>
      <w:r>
        <w:rPr>
          <w:rFonts w:hint="eastAsia"/>
          <w:sz w:val="24"/>
        </w:rPr>
        <w:t xml:space="preserve">. </w:t>
      </w:r>
      <w:r>
        <w:rPr>
          <w:rFonts w:hint="eastAsia"/>
          <w:sz w:val="24"/>
        </w:rPr>
        <w:t>三维地理信息系统矢量数据组织</w:t>
      </w:r>
      <w:r>
        <w:rPr>
          <w:rFonts w:hint="eastAsia"/>
          <w:sz w:val="24"/>
        </w:rPr>
        <w:t xml:space="preserve">[J]. </w:t>
      </w:r>
      <w:r>
        <w:rPr>
          <w:rFonts w:hint="eastAsia"/>
          <w:sz w:val="24"/>
        </w:rPr>
        <w:t>西南交通大学学报</w:t>
      </w:r>
      <w:r>
        <w:rPr>
          <w:rFonts w:hint="eastAsia"/>
          <w:sz w:val="24"/>
        </w:rPr>
        <w:t>,2000,05:505-508.</w:t>
      </w:r>
      <w:bookmarkEnd w:id="504"/>
    </w:p>
    <w:p w14:paraId="00EC5692" w14:textId="77777777" w:rsidR="00067B30" w:rsidRDefault="0031372E">
      <w:pPr>
        <w:numPr>
          <w:ilvl w:val="0"/>
          <w:numId w:val="4"/>
        </w:numPr>
        <w:wordWrap w:val="0"/>
        <w:rPr>
          <w:sz w:val="24"/>
        </w:rPr>
      </w:pPr>
      <w:bookmarkStart w:id="505" w:name="_Ref13819"/>
      <w:r>
        <w:rPr>
          <w:rFonts w:hint="eastAsia"/>
          <w:sz w:val="24"/>
        </w:rPr>
        <w:t>谭仁春</w:t>
      </w:r>
      <w:r>
        <w:rPr>
          <w:rFonts w:hint="eastAsia"/>
          <w:sz w:val="24"/>
        </w:rPr>
        <w:t>. GIS</w:t>
      </w:r>
      <w:r>
        <w:rPr>
          <w:rFonts w:hint="eastAsia"/>
          <w:sz w:val="24"/>
        </w:rPr>
        <w:t>中三维空间数据模型的集成与应用</w:t>
      </w:r>
      <w:r>
        <w:rPr>
          <w:rFonts w:hint="eastAsia"/>
          <w:sz w:val="24"/>
        </w:rPr>
        <w:t xml:space="preserve">[J]. </w:t>
      </w:r>
      <w:r>
        <w:rPr>
          <w:rFonts w:hint="eastAsia"/>
          <w:sz w:val="24"/>
        </w:rPr>
        <w:t>测绘工程</w:t>
      </w:r>
      <w:r>
        <w:rPr>
          <w:rFonts w:hint="eastAsia"/>
          <w:sz w:val="24"/>
        </w:rPr>
        <w:t>,2005,01:63-66.</w:t>
      </w:r>
      <w:bookmarkEnd w:id="505"/>
    </w:p>
    <w:p w14:paraId="05C1C8DA" w14:textId="77777777" w:rsidR="00067B30" w:rsidRDefault="0031372E">
      <w:pPr>
        <w:numPr>
          <w:ilvl w:val="0"/>
          <w:numId w:val="4"/>
        </w:numPr>
        <w:wordWrap w:val="0"/>
        <w:rPr>
          <w:sz w:val="24"/>
        </w:rPr>
      </w:pPr>
      <w:bookmarkStart w:id="506" w:name="_Ref15138"/>
      <w:r>
        <w:rPr>
          <w:rFonts w:hint="eastAsia"/>
          <w:sz w:val="24"/>
        </w:rPr>
        <w:t>牛艺博</w:t>
      </w:r>
      <w:r>
        <w:rPr>
          <w:rFonts w:hint="eastAsia"/>
          <w:sz w:val="24"/>
        </w:rPr>
        <w:t>.</w:t>
      </w:r>
      <w:r>
        <w:rPr>
          <w:rFonts w:hint="eastAsia"/>
          <w:sz w:val="24"/>
        </w:rPr>
        <w:t>基于</w:t>
      </w:r>
      <w:r>
        <w:rPr>
          <w:rFonts w:hint="eastAsia"/>
          <w:sz w:val="24"/>
        </w:rPr>
        <w:t>WebGL</w:t>
      </w:r>
      <w:r>
        <w:rPr>
          <w:rFonts w:hint="eastAsia"/>
          <w:sz w:val="24"/>
        </w:rPr>
        <w:t>的地理信息三维可视化技术研究</w:t>
      </w:r>
      <w:r>
        <w:rPr>
          <w:rFonts w:hint="eastAsia"/>
          <w:sz w:val="24"/>
        </w:rPr>
        <w:t>[D].</w:t>
      </w:r>
      <w:r>
        <w:rPr>
          <w:rFonts w:hint="eastAsia"/>
          <w:sz w:val="24"/>
        </w:rPr>
        <w:t>兰州交通大学，</w:t>
      </w:r>
      <w:r>
        <w:rPr>
          <w:rFonts w:hint="eastAsia"/>
          <w:sz w:val="24"/>
        </w:rPr>
        <w:t>2015.</w:t>
      </w:r>
      <w:bookmarkEnd w:id="506"/>
    </w:p>
    <w:p w14:paraId="7643144E" w14:textId="77777777" w:rsidR="00067B30" w:rsidRDefault="0031372E">
      <w:pPr>
        <w:numPr>
          <w:ilvl w:val="0"/>
          <w:numId w:val="4"/>
        </w:numPr>
        <w:wordWrap w:val="0"/>
        <w:rPr>
          <w:sz w:val="24"/>
        </w:rPr>
      </w:pPr>
      <w:bookmarkStart w:id="507" w:name="_Ref16725"/>
      <w:r>
        <w:rPr>
          <w:rFonts w:hint="eastAsia"/>
          <w:sz w:val="24"/>
        </w:rPr>
        <w:t>Douglas D, Peucker T. Algorithms for the Reduction of the Number of Points Required to Represent a Digitized Line or Its Caricature[J]. The Canadian Cartographer, 1973, 10(2): 112-122.</w:t>
      </w:r>
      <w:bookmarkEnd w:id="507"/>
    </w:p>
    <w:p w14:paraId="066EFA1F" w14:textId="77777777" w:rsidR="00067B30" w:rsidRDefault="0031372E">
      <w:pPr>
        <w:numPr>
          <w:ilvl w:val="0"/>
          <w:numId w:val="4"/>
        </w:numPr>
        <w:wordWrap w:val="0"/>
        <w:rPr>
          <w:sz w:val="24"/>
        </w:rPr>
      </w:pPr>
      <w:bookmarkStart w:id="508" w:name="_Ref17401"/>
      <w:r>
        <w:rPr>
          <w:rFonts w:hint="eastAsia"/>
          <w:sz w:val="24"/>
        </w:rPr>
        <w:t>黄若思</w:t>
      </w:r>
      <w:r>
        <w:rPr>
          <w:rFonts w:hint="eastAsia"/>
          <w:sz w:val="24"/>
        </w:rPr>
        <w:t>,</w:t>
      </w:r>
      <w:r>
        <w:rPr>
          <w:rFonts w:hint="eastAsia"/>
          <w:sz w:val="24"/>
        </w:rPr>
        <w:t>李传荣</w:t>
      </w:r>
      <w:r>
        <w:rPr>
          <w:rFonts w:hint="eastAsia"/>
          <w:sz w:val="24"/>
        </w:rPr>
        <w:t>,</w:t>
      </w:r>
      <w:r>
        <w:rPr>
          <w:rFonts w:hint="eastAsia"/>
          <w:sz w:val="24"/>
        </w:rPr>
        <w:t>冯磊</w:t>
      </w:r>
      <w:r>
        <w:rPr>
          <w:rFonts w:hint="eastAsia"/>
          <w:sz w:val="24"/>
        </w:rPr>
        <w:t>,</w:t>
      </w:r>
      <w:r>
        <w:rPr>
          <w:rFonts w:hint="eastAsia"/>
          <w:sz w:val="24"/>
        </w:rPr>
        <w:t>唐伶俐</w:t>
      </w:r>
      <w:r>
        <w:rPr>
          <w:rFonts w:hint="eastAsia"/>
          <w:sz w:val="24"/>
        </w:rPr>
        <w:t xml:space="preserve">. </w:t>
      </w:r>
      <w:r>
        <w:rPr>
          <w:rFonts w:hint="eastAsia"/>
          <w:sz w:val="24"/>
        </w:rPr>
        <w:t>基于几何的</w:t>
      </w:r>
      <w:r>
        <w:rPr>
          <w:rFonts w:hint="eastAsia"/>
          <w:sz w:val="24"/>
        </w:rPr>
        <w:t>WebGL</w:t>
      </w:r>
      <w:r>
        <w:rPr>
          <w:rFonts w:hint="eastAsia"/>
          <w:sz w:val="24"/>
        </w:rPr>
        <w:t>矢量数据三维渲染技术研究</w:t>
      </w:r>
      <w:r>
        <w:rPr>
          <w:rFonts w:hint="eastAsia"/>
          <w:sz w:val="24"/>
        </w:rPr>
        <w:t xml:space="preserve">[J]. </w:t>
      </w:r>
      <w:r>
        <w:rPr>
          <w:rFonts w:hint="eastAsia"/>
          <w:sz w:val="24"/>
        </w:rPr>
        <w:t>遥感技术与应用</w:t>
      </w:r>
      <w:r>
        <w:rPr>
          <w:rFonts w:hint="eastAsia"/>
          <w:sz w:val="24"/>
        </w:rPr>
        <w:t>,2014,03:463-468.</w:t>
      </w:r>
      <w:bookmarkEnd w:id="508"/>
    </w:p>
    <w:p w14:paraId="6A7E1C33" w14:textId="77777777" w:rsidR="00067B30" w:rsidRDefault="0031372E">
      <w:pPr>
        <w:numPr>
          <w:ilvl w:val="0"/>
          <w:numId w:val="4"/>
        </w:numPr>
        <w:wordWrap w:val="0"/>
        <w:rPr>
          <w:sz w:val="24"/>
        </w:rPr>
      </w:pPr>
      <w:bookmarkStart w:id="509" w:name="_Ref20160"/>
      <w:r>
        <w:rPr>
          <w:rFonts w:hint="eastAsia"/>
          <w:sz w:val="24"/>
        </w:rPr>
        <w:lastRenderedPageBreak/>
        <w:t>胡晨希</w:t>
      </w:r>
      <w:r>
        <w:rPr>
          <w:rFonts w:hint="eastAsia"/>
          <w:sz w:val="24"/>
        </w:rPr>
        <w:t xml:space="preserve">. </w:t>
      </w:r>
      <w:r>
        <w:rPr>
          <w:rFonts w:hint="eastAsia"/>
          <w:sz w:val="24"/>
        </w:rPr>
        <w:t>面向大场景</w:t>
      </w:r>
      <w:r>
        <w:rPr>
          <w:rFonts w:hint="eastAsia"/>
          <w:sz w:val="24"/>
        </w:rPr>
        <w:t>3</w:t>
      </w:r>
      <w:r>
        <w:rPr>
          <w:rFonts w:hint="eastAsia"/>
          <w:sz w:val="24"/>
        </w:rPr>
        <w:t>维可视化的矢量数据组织研究</w:t>
      </w:r>
      <w:r>
        <w:rPr>
          <w:rFonts w:hint="eastAsia"/>
          <w:sz w:val="24"/>
        </w:rPr>
        <w:t xml:space="preserve">[J]. </w:t>
      </w:r>
      <w:r>
        <w:rPr>
          <w:rFonts w:hint="eastAsia"/>
          <w:sz w:val="24"/>
        </w:rPr>
        <w:t>测绘与空间地理信息</w:t>
      </w:r>
      <w:r>
        <w:rPr>
          <w:rFonts w:hint="eastAsia"/>
          <w:sz w:val="24"/>
        </w:rPr>
        <w:t>,2013,06:35-38.</w:t>
      </w:r>
      <w:bookmarkEnd w:id="509"/>
    </w:p>
    <w:p w14:paraId="030CBF6D" w14:textId="77777777" w:rsidR="00067B30" w:rsidRDefault="0031372E">
      <w:pPr>
        <w:numPr>
          <w:ilvl w:val="0"/>
          <w:numId w:val="4"/>
        </w:numPr>
        <w:wordWrap w:val="0"/>
        <w:rPr>
          <w:sz w:val="24"/>
        </w:rPr>
      </w:pPr>
      <w:bookmarkStart w:id="510" w:name="_Ref20164"/>
      <w:r>
        <w:rPr>
          <w:rFonts w:hint="eastAsia"/>
          <w:sz w:val="24"/>
        </w:rPr>
        <w:t>孙晨龙</w:t>
      </w:r>
      <w:r>
        <w:rPr>
          <w:rFonts w:hint="eastAsia"/>
          <w:sz w:val="24"/>
        </w:rPr>
        <w:t>,</w:t>
      </w:r>
      <w:r>
        <w:rPr>
          <w:rFonts w:hint="eastAsia"/>
          <w:sz w:val="24"/>
        </w:rPr>
        <w:t>霍亮</w:t>
      </w:r>
      <w:r>
        <w:rPr>
          <w:rFonts w:hint="eastAsia"/>
          <w:sz w:val="24"/>
        </w:rPr>
        <w:t>,</w:t>
      </w:r>
      <w:r>
        <w:rPr>
          <w:rFonts w:hint="eastAsia"/>
          <w:sz w:val="24"/>
        </w:rPr>
        <w:t>高泽辉</w:t>
      </w:r>
      <w:r>
        <w:rPr>
          <w:rFonts w:hint="eastAsia"/>
          <w:sz w:val="24"/>
        </w:rPr>
        <w:t xml:space="preserve">. </w:t>
      </w:r>
      <w:r>
        <w:rPr>
          <w:rFonts w:hint="eastAsia"/>
          <w:sz w:val="24"/>
        </w:rPr>
        <w:t>基于矢量瓦片的矢量数据组织方法研究</w:t>
      </w:r>
      <w:r>
        <w:rPr>
          <w:rFonts w:hint="eastAsia"/>
          <w:sz w:val="24"/>
        </w:rPr>
        <w:t xml:space="preserve">[J]. </w:t>
      </w:r>
      <w:r>
        <w:rPr>
          <w:rFonts w:hint="eastAsia"/>
          <w:sz w:val="24"/>
        </w:rPr>
        <w:t>测绘与空间地理信息</w:t>
      </w:r>
      <w:r>
        <w:rPr>
          <w:rFonts w:hint="eastAsia"/>
          <w:sz w:val="24"/>
        </w:rPr>
        <w:t>,2016,04:122-124.</w:t>
      </w:r>
      <w:bookmarkEnd w:id="510"/>
    </w:p>
    <w:p w14:paraId="1B18657B" w14:textId="77777777" w:rsidR="00067B30" w:rsidRDefault="0031372E">
      <w:pPr>
        <w:numPr>
          <w:ilvl w:val="0"/>
          <w:numId w:val="4"/>
        </w:numPr>
        <w:wordWrap w:val="0"/>
        <w:rPr>
          <w:sz w:val="24"/>
        </w:rPr>
      </w:pPr>
      <w:bookmarkStart w:id="511" w:name="_Ref20366"/>
      <w:r>
        <w:rPr>
          <w:rFonts w:hint="eastAsia"/>
          <w:sz w:val="24"/>
        </w:rPr>
        <w:t>James H Clark, Hierarchical Geometric Models for Visible Surface Algorithms[J].Communieation of ACM, 1976,19(10):517-554.</w:t>
      </w:r>
      <w:bookmarkEnd w:id="511"/>
    </w:p>
    <w:p w14:paraId="11F9F1F6" w14:textId="77777777" w:rsidR="00067B30" w:rsidRDefault="0031372E">
      <w:pPr>
        <w:numPr>
          <w:ilvl w:val="0"/>
          <w:numId w:val="4"/>
        </w:numPr>
        <w:wordWrap w:val="0"/>
        <w:rPr>
          <w:sz w:val="24"/>
        </w:rPr>
      </w:pPr>
      <w:bookmarkStart w:id="512" w:name="_Ref20631"/>
      <w:bookmarkEnd w:id="451"/>
      <w:r>
        <w:rPr>
          <w:rFonts w:hint="eastAsia"/>
          <w:sz w:val="24"/>
        </w:rPr>
        <w:t>马彦力</w:t>
      </w:r>
      <w:r>
        <w:rPr>
          <w:rFonts w:hint="eastAsia"/>
          <w:sz w:val="24"/>
        </w:rPr>
        <w:t>.</w:t>
      </w:r>
      <w:r>
        <w:rPr>
          <w:rFonts w:hint="eastAsia"/>
          <w:sz w:val="24"/>
        </w:rPr>
        <w:t>三维</w:t>
      </w:r>
      <w:r>
        <w:rPr>
          <w:rFonts w:hint="eastAsia"/>
          <w:sz w:val="24"/>
        </w:rPr>
        <w:t>GIS</w:t>
      </w:r>
      <w:r>
        <w:rPr>
          <w:rFonts w:hint="eastAsia"/>
          <w:sz w:val="24"/>
        </w:rPr>
        <w:t>大数据量场景快速可视化关键技术研究</w:t>
      </w:r>
      <w:r>
        <w:rPr>
          <w:rFonts w:hint="eastAsia"/>
          <w:sz w:val="24"/>
        </w:rPr>
        <w:t>[D].</w:t>
      </w:r>
      <w:r>
        <w:rPr>
          <w:rFonts w:hint="eastAsia"/>
          <w:sz w:val="24"/>
        </w:rPr>
        <w:t>浙江大学</w:t>
      </w:r>
      <w:r>
        <w:rPr>
          <w:rFonts w:hint="eastAsia"/>
          <w:sz w:val="24"/>
        </w:rPr>
        <w:t>,2013.</w:t>
      </w:r>
      <w:bookmarkEnd w:id="512"/>
    </w:p>
    <w:p w14:paraId="3CC41F6B" w14:textId="77777777" w:rsidR="00067B30" w:rsidRDefault="0031372E">
      <w:pPr>
        <w:numPr>
          <w:ilvl w:val="0"/>
          <w:numId w:val="4"/>
        </w:numPr>
        <w:wordWrap w:val="0"/>
        <w:rPr>
          <w:sz w:val="24"/>
        </w:rPr>
      </w:pPr>
      <w:bookmarkStart w:id="513" w:name="_Ref20637"/>
      <w:r>
        <w:rPr>
          <w:rFonts w:hint="eastAsia"/>
          <w:sz w:val="24"/>
        </w:rPr>
        <w:t>宫晓峰</w:t>
      </w:r>
      <w:r>
        <w:rPr>
          <w:rFonts w:hint="eastAsia"/>
          <w:sz w:val="24"/>
        </w:rPr>
        <w:t>.</w:t>
      </w:r>
      <w:r>
        <w:rPr>
          <w:rFonts w:hint="eastAsia"/>
          <w:sz w:val="24"/>
        </w:rPr>
        <w:t>基于</w:t>
      </w:r>
      <w:r>
        <w:rPr>
          <w:rFonts w:hint="eastAsia"/>
          <w:sz w:val="24"/>
        </w:rPr>
        <w:t>OpenGL</w:t>
      </w:r>
      <w:r>
        <w:rPr>
          <w:rFonts w:hint="eastAsia"/>
          <w:sz w:val="24"/>
        </w:rPr>
        <w:t>的三维</w:t>
      </w:r>
      <w:r>
        <w:rPr>
          <w:rFonts w:hint="eastAsia"/>
          <w:sz w:val="24"/>
        </w:rPr>
        <w:t>GIS</w:t>
      </w:r>
      <w:r>
        <w:rPr>
          <w:rFonts w:hint="eastAsia"/>
          <w:sz w:val="24"/>
        </w:rPr>
        <w:t>地形可视化技术的研究与实现</w:t>
      </w:r>
      <w:bookmarkStart w:id="514" w:name="OLE_LINK73"/>
      <w:r>
        <w:rPr>
          <w:rFonts w:hint="eastAsia"/>
          <w:sz w:val="24"/>
        </w:rPr>
        <w:t>[D].</w:t>
      </w:r>
      <w:bookmarkEnd w:id="514"/>
      <w:r>
        <w:rPr>
          <w:rFonts w:hint="eastAsia"/>
          <w:sz w:val="24"/>
        </w:rPr>
        <w:t>北京邮电大学</w:t>
      </w:r>
      <w:r>
        <w:rPr>
          <w:rFonts w:hint="eastAsia"/>
          <w:sz w:val="24"/>
        </w:rPr>
        <w:t>,2009.</w:t>
      </w:r>
      <w:bookmarkEnd w:id="513"/>
    </w:p>
    <w:p w14:paraId="4AF6166D" w14:textId="77777777" w:rsidR="00067B30" w:rsidRDefault="0031372E">
      <w:pPr>
        <w:numPr>
          <w:ilvl w:val="0"/>
          <w:numId w:val="4"/>
        </w:numPr>
        <w:wordWrap w:val="0"/>
        <w:rPr>
          <w:sz w:val="24"/>
        </w:rPr>
      </w:pPr>
      <w:bookmarkStart w:id="515" w:name="_Ref21499"/>
      <w:r>
        <w:rPr>
          <w:rFonts w:hint="eastAsia"/>
          <w:sz w:val="24"/>
        </w:rPr>
        <w:t>宁静</w:t>
      </w:r>
      <w:r>
        <w:rPr>
          <w:rFonts w:hint="eastAsia"/>
          <w:sz w:val="24"/>
        </w:rPr>
        <w:t>.</w:t>
      </w:r>
      <w:r>
        <w:rPr>
          <w:rFonts w:hint="eastAsia"/>
          <w:sz w:val="24"/>
        </w:rPr>
        <w:t>基于</w:t>
      </w:r>
      <w:r>
        <w:rPr>
          <w:rFonts w:hint="eastAsia"/>
          <w:sz w:val="24"/>
        </w:rPr>
        <w:t>WebGL</w:t>
      </w:r>
      <w:r>
        <w:rPr>
          <w:rFonts w:hint="eastAsia"/>
          <w:sz w:val="24"/>
        </w:rPr>
        <w:t>实物交互技术及其实现的研究</w:t>
      </w:r>
      <w:r>
        <w:rPr>
          <w:rFonts w:hint="eastAsia"/>
          <w:sz w:val="24"/>
        </w:rPr>
        <w:t>[D].</w:t>
      </w:r>
      <w:r>
        <w:rPr>
          <w:rFonts w:hint="eastAsia"/>
          <w:sz w:val="24"/>
        </w:rPr>
        <w:t>华中科技大学</w:t>
      </w:r>
      <w:r>
        <w:rPr>
          <w:rFonts w:hint="eastAsia"/>
          <w:sz w:val="24"/>
        </w:rPr>
        <w:t>,2014.</w:t>
      </w:r>
      <w:bookmarkEnd w:id="515"/>
    </w:p>
    <w:p w14:paraId="5DC7232C" w14:textId="77777777" w:rsidR="00067B30" w:rsidRDefault="0031372E">
      <w:pPr>
        <w:numPr>
          <w:ilvl w:val="0"/>
          <w:numId w:val="4"/>
        </w:numPr>
        <w:wordWrap w:val="0"/>
        <w:rPr>
          <w:sz w:val="24"/>
        </w:rPr>
      </w:pPr>
      <w:bookmarkStart w:id="516" w:name="_Ref22949"/>
      <w:r>
        <w:rPr>
          <w:rFonts w:hint="eastAsia"/>
          <w:sz w:val="24"/>
        </w:rPr>
        <w:t>霍亮</w:t>
      </w:r>
      <w:r>
        <w:rPr>
          <w:rFonts w:hint="eastAsia"/>
          <w:sz w:val="24"/>
        </w:rPr>
        <w:t>,</w:t>
      </w:r>
      <w:r>
        <w:rPr>
          <w:rFonts w:hint="eastAsia"/>
          <w:sz w:val="24"/>
        </w:rPr>
        <w:t>杨耀东</w:t>
      </w:r>
      <w:r>
        <w:rPr>
          <w:rFonts w:hint="eastAsia"/>
          <w:sz w:val="24"/>
        </w:rPr>
        <w:t>,</w:t>
      </w:r>
      <w:r>
        <w:rPr>
          <w:rFonts w:hint="eastAsia"/>
          <w:sz w:val="24"/>
        </w:rPr>
        <w:t>刘小勇</w:t>
      </w:r>
      <w:r>
        <w:rPr>
          <w:rFonts w:hint="eastAsia"/>
          <w:sz w:val="24"/>
        </w:rPr>
        <w:t>.</w:t>
      </w:r>
      <w:r>
        <w:rPr>
          <w:rFonts w:hint="eastAsia"/>
          <w:sz w:val="24"/>
        </w:rPr>
        <w:t>瓦片金字塔模型技术的研究与实践</w:t>
      </w:r>
      <w:r>
        <w:rPr>
          <w:rFonts w:hint="eastAsia"/>
          <w:sz w:val="24"/>
        </w:rPr>
        <w:t>[J].</w:t>
      </w:r>
      <w:r>
        <w:rPr>
          <w:rFonts w:hint="eastAsia"/>
          <w:sz w:val="24"/>
        </w:rPr>
        <w:t>测绘科学</w:t>
      </w:r>
      <w:r>
        <w:rPr>
          <w:rFonts w:hint="eastAsia"/>
          <w:sz w:val="24"/>
        </w:rPr>
        <w:t>,2012(06):146-148.</w:t>
      </w:r>
      <w:bookmarkEnd w:id="516"/>
    </w:p>
    <w:p w14:paraId="3B9D2514" w14:textId="77777777" w:rsidR="00067B30" w:rsidRDefault="0031372E">
      <w:pPr>
        <w:numPr>
          <w:ilvl w:val="0"/>
          <w:numId w:val="4"/>
        </w:numPr>
        <w:wordWrap w:val="0"/>
        <w:rPr>
          <w:sz w:val="24"/>
        </w:rPr>
      </w:pPr>
      <w:bookmarkStart w:id="517" w:name="_Ref22956"/>
      <w:r>
        <w:rPr>
          <w:rFonts w:hint="eastAsia"/>
          <w:sz w:val="24"/>
        </w:rPr>
        <w:t>刘海玲</w:t>
      </w:r>
      <w:r>
        <w:rPr>
          <w:rFonts w:hint="eastAsia"/>
          <w:sz w:val="24"/>
        </w:rPr>
        <w:t>.</w:t>
      </w:r>
      <w:r>
        <w:rPr>
          <w:rFonts w:hint="eastAsia"/>
          <w:sz w:val="24"/>
        </w:rPr>
        <w:t>基于</w:t>
      </w:r>
      <w:r>
        <w:rPr>
          <w:rFonts w:hint="eastAsia"/>
          <w:sz w:val="24"/>
        </w:rPr>
        <w:t xml:space="preserve"> WebGIS </w:t>
      </w:r>
      <w:r>
        <w:rPr>
          <w:rFonts w:hint="eastAsia"/>
          <w:sz w:val="24"/>
        </w:rPr>
        <w:t>的三维数字校园设计与实现</w:t>
      </w:r>
      <w:r>
        <w:rPr>
          <w:rFonts w:hint="eastAsia"/>
          <w:sz w:val="24"/>
        </w:rPr>
        <w:t>[D].</w:t>
      </w:r>
      <w:r>
        <w:rPr>
          <w:rFonts w:hint="eastAsia"/>
          <w:sz w:val="24"/>
        </w:rPr>
        <w:t>南昌航空大学</w:t>
      </w:r>
      <w:r>
        <w:rPr>
          <w:rFonts w:hint="eastAsia"/>
          <w:sz w:val="24"/>
        </w:rPr>
        <w:t>,2011.</w:t>
      </w:r>
      <w:bookmarkEnd w:id="517"/>
    </w:p>
    <w:p w14:paraId="16A43ECB" w14:textId="77777777" w:rsidR="00067B30" w:rsidRDefault="0031372E">
      <w:pPr>
        <w:numPr>
          <w:ilvl w:val="0"/>
          <w:numId w:val="4"/>
        </w:numPr>
        <w:wordWrap w:val="0"/>
        <w:rPr>
          <w:sz w:val="24"/>
        </w:rPr>
      </w:pPr>
      <w:bookmarkStart w:id="518" w:name="_Ref23668"/>
      <w:r>
        <w:rPr>
          <w:rFonts w:hint="eastAsia"/>
          <w:sz w:val="24"/>
        </w:rPr>
        <w:t>杨帆</w:t>
      </w:r>
      <w:r>
        <w:rPr>
          <w:rFonts w:hint="eastAsia"/>
          <w:sz w:val="24"/>
        </w:rPr>
        <w:t>,</w:t>
      </w:r>
      <w:r>
        <w:rPr>
          <w:rFonts w:hint="eastAsia"/>
          <w:sz w:val="24"/>
        </w:rPr>
        <w:t>杜凯</w:t>
      </w:r>
      <w:r>
        <w:rPr>
          <w:rFonts w:hint="eastAsia"/>
          <w:sz w:val="24"/>
        </w:rPr>
        <w:t>.</w:t>
      </w:r>
      <w:r>
        <w:rPr>
          <w:rFonts w:hint="eastAsia"/>
          <w:sz w:val="24"/>
        </w:rPr>
        <w:t>基于</w:t>
      </w:r>
      <w:r>
        <w:rPr>
          <w:rFonts w:hint="eastAsia"/>
          <w:sz w:val="24"/>
        </w:rPr>
        <w:t>WebGL</w:t>
      </w:r>
      <w:r>
        <w:rPr>
          <w:rFonts w:hint="eastAsia"/>
          <w:sz w:val="24"/>
        </w:rPr>
        <w:t>的三维虚拟地球系统设计与实现</w:t>
      </w:r>
      <w:r>
        <w:rPr>
          <w:rFonts w:hint="eastAsia"/>
          <w:sz w:val="24"/>
        </w:rPr>
        <w:t>[J].</w:t>
      </w:r>
      <w:r>
        <w:rPr>
          <w:rFonts w:hint="eastAsia"/>
          <w:sz w:val="24"/>
        </w:rPr>
        <w:t>地理信息世界</w:t>
      </w:r>
      <w:r>
        <w:rPr>
          <w:rFonts w:hint="eastAsia"/>
          <w:sz w:val="24"/>
        </w:rPr>
        <w:t>,2016,v.23;No.116(02):119-124.</w:t>
      </w:r>
      <w:bookmarkEnd w:id="518"/>
    </w:p>
    <w:p w14:paraId="3609B302" w14:textId="77777777" w:rsidR="00067B30" w:rsidRDefault="0031372E">
      <w:pPr>
        <w:numPr>
          <w:ilvl w:val="0"/>
          <w:numId w:val="4"/>
        </w:numPr>
        <w:wordWrap w:val="0"/>
        <w:rPr>
          <w:sz w:val="24"/>
        </w:rPr>
      </w:pPr>
      <w:bookmarkStart w:id="519" w:name="_Ref19245"/>
      <w:r>
        <w:rPr>
          <w:rFonts w:hint="eastAsia"/>
          <w:sz w:val="24"/>
        </w:rPr>
        <w:t>3d-tiles</w:t>
      </w:r>
      <w:bookmarkStart w:id="520" w:name="OLE_LINK81"/>
      <w:r>
        <w:rPr>
          <w:rFonts w:hint="eastAsia"/>
          <w:sz w:val="24"/>
        </w:rPr>
        <w:t>[EB/OL]</w:t>
      </w:r>
      <w:r>
        <w:rPr>
          <w:rFonts w:hint="eastAsia"/>
          <w:sz w:val="24"/>
        </w:rPr>
        <w:t>，</w:t>
      </w:r>
      <w:bookmarkStart w:id="521" w:name="OLE_LINK76"/>
      <w:bookmarkStart w:id="522" w:name="OLE_LINK88"/>
      <w:bookmarkEnd w:id="520"/>
      <w:r>
        <w:rPr>
          <w:rFonts w:hint="eastAsia"/>
          <w:sz w:val="24"/>
        </w:rPr>
        <w:t>https://github.com/AnalyticalGraphicsInc/3d-tiles</w:t>
      </w:r>
      <w:bookmarkEnd w:id="521"/>
      <w:r>
        <w:rPr>
          <w:rFonts w:hint="eastAsia"/>
          <w:sz w:val="24"/>
        </w:rPr>
        <w:t>/</w:t>
      </w:r>
      <w:bookmarkEnd w:id="519"/>
      <w:bookmarkEnd w:id="522"/>
    </w:p>
    <w:p w14:paraId="2D253596" w14:textId="77777777" w:rsidR="00067B30" w:rsidRDefault="0031372E">
      <w:pPr>
        <w:numPr>
          <w:ilvl w:val="0"/>
          <w:numId w:val="4"/>
        </w:numPr>
        <w:wordWrap w:val="0"/>
        <w:rPr>
          <w:sz w:val="24"/>
        </w:rPr>
      </w:pPr>
      <w:bookmarkStart w:id="523" w:name="_Ref19297"/>
      <w:r>
        <w:rPr>
          <w:rFonts w:hint="eastAsia"/>
          <w:sz w:val="24"/>
        </w:rPr>
        <w:t>Visualizing Massive Models using 3D Tiles[EB/OL]</w:t>
      </w:r>
      <w:r>
        <w:rPr>
          <w:rFonts w:hint="eastAsia"/>
          <w:sz w:val="24"/>
        </w:rPr>
        <w:t>，</w:t>
      </w:r>
      <w:bookmarkStart w:id="524" w:name="OLE_LINK20"/>
      <w:r>
        <w:rPr>
          <w:rFonts w:hint="eastAsia"/>
          <w:sz w:val="24"/>
        </w:rPr>
        <w:t>http://cesiumjs.org/2017/02/21/Massive-Models/</w:t>
      </w:r>
      <w:bookmarkEnd w:id="523"/>
    </w:p>
    <w:p w14:paraId="07857783" w14:textId="77777777" w:rsidR="00067B30" w:rsidRDefault="0031372E">
      <w:pPr>
        <w:numPr>
          <w:ilvl w:val="0"/>
          <w:numId w:val="4"/>
        </w:numPr>
        <w:wordWrap w:val="0"/>
        <w:rPr>
          <w:sz w:val="24"/>
        </w:rPr>
      </w:pPr>
      <w:bookmarkStart w:id="525" w:name="_Ref22354"/>
      <w:bookmarkEnd w:id="524"/>
      <w:r>
        <w:rPr>
          <w:rFonts w:hint="eastAsia"/>
          <w:sz w:val="24"/>
        </w:rPr>
        <w:t>webvr-polyfill[EB/OL]</w:t>
      </w:r>
      <w:r>
        <w:rPr>
          <w:rFonts w:hint="eastAsia"/>
          <w:sz w:val="24"/>
        </w:rPr>
        <w:t>，</w:t>
      </w:r>
      <w:r>
        <w:rPr>
          <w:rFonts w:hint="eastAsia"/>
          <w:sz w:val="24"/>
        </w:rPr>
        <w:t>https://github.com/googlevr/webvr-polyfill/</w:t>
      </w:r>
      <w:bookmarkEnd w:id="525"/>
    </w:p>
    <w:p w14:paraId="2646A306" w14:textId="77777777" w:rsidR="00067B30" w:rsidRDefault="0031372E">
      <w:pPr>
        <w:numPr>
          <w:ilvl w:val="0"/>
          <w:numId w:val="4"/>
        </w:numPr>
        <w:wordWrap w:val="0"/>
        <w:rPr>
          <w:sz w:val="24"/>
        </w:rPr>
      </w:pPr>
      <w:bookmarkStart w:id="526" w:name="_Ref29185"/>
      <w:r>
        <w:rPr>
          <w:rFonts w:hint="eastAsia"/>
          <w:sz w:val="24"/>
          <w:lang w:val="zh-CN"/>
        </w:rPr>
        <w:t>汪星荷</w:t>
      </w:r>
      <w:bookmarkStart w:id="527" w:name="OLE_LINK77"/>
      <w:r>
        <w:rPr>
          <w:rFonts w:hint="eastAsia"/>
          <w:sz w:val="24"/>
        </w:rPr>
        <w:t>.</w:t>
      </w:r>
      <w:r>
        <w:rPr>
          <w:rFonts w:hint="eastAsia"/>
          <w:sz w:val="24"/>
          <w:lang w:val="zh-CN"/>
        </w:rPr>
        <w:t>基于</w:t>
      </w:r>
      <w:r>
        <w:rPr>
          <w:rFonts w:hint="eastAsia"/>
          <w:sz w:val="24"/>
          <w:lang w:val="zh-CN"/>
        </w:rPr>
        <w:t>Android</w:t>
      </w:r>
      <w:r>
        <w:rPr>
          <w:rFonts w:hint="eastAsia"/>
          <w:sz w:val="24"/>
          <w:lang w:val="zh-CN"/>
        </w:rPr>
        <w:t>终端的移动增强现实技术的研究</w:t>
      </w:r>
      <w:bookmarkEnd w:id="527"/>
      <w:r>
        <w:rPr>
          <w:rFonts w:hint="eastAsia"/>
          <w:sz w:val="24"/>
          <w:lang w:val="zh-CN"/>
        </w:rPr>
        <w:t>[D]</w:t>
      </w:r>
      <w:r>
        <w:rPr>
          <w:rFonts w:hint="eastAsia"/>
          <w:sz w:val="24"/>
        </w:rPr>
        <w:t>．</w:t>
      </w:r>
      <w:r>
        <w:rPr>
          <w:rFonts w:hint="eastAsia"/>
          <w:sz w:val="24"/>
          <w:lang w:val="zh-CN"/>
        </w:rPr>
        <w:t>北京邮电大学，</w:t>
      </w:r>
      <w:r>
        <w:rPr>
          <w:rFonts w:hint="eastAsia"/>
          <w:sz w:val="24"/>
          <w:lang w:val="zh-CN"/>
        </w:rPr>
        <w:t>2013</w:t>
      </w:r>
      <w:r>
        <w:rPr>
          <w:rFonts w:hint="eastAsia"/>
          <w:sz w:val="24"/>
        </w:rPr>
        <w:t>．</w:t>
      </w:r>
      <w:bookmarkEnd w:id="526"/>
    </w:p>
    <w:p w14:paraId="7EE8ED20" w14:textId="77777777" w:rsidR="00067B30" w:rsidRDefault="0031372E">
      <w:pPr>
        <w:numPr>
          <w:ilvl w:val="0"/>
          <w:numId w:val="4"/>
        </w:numPr>
        <w:wordWrap w:val="0"/>
        <w:rPr>
          <w:sz w:val="24"/>
        </w:rPr>
      </w:pPr>
      <w:bookmarkStart w:id="528" w:name="_Ref31285"/>
      <w:r>
        <w:rPr>
          <w:rFonts w:hint="eastAsia"/>
          <w:sz w:val="24"/>
        </w:rPr>
        <w:t>WebVR</w:t>
      </w:r>
      <w:bookmarkStart w:id="529" w:name="OLE_LINK84"/>
      <w:r>
        <w:rPr>
          <w:rFonts w:hint="eastAsia"/>
          <w:sz w:val="24"/>
        </w:rPr>
        <w:t>[EB/OL]</w:t>
      </w:r>
      <w:r>
        <w:rPr>
          <w:rFonts w:hint="eastAsia"/>
          <w:sz w:val="24"/>
        </w:rPr>
        <w:t>，</w:t>
      </w:r>
      <w:bookmarkEnd w:id="529"/>
      <w:r>
        <w:rPr>
          <w:rFonts w:hint="eastAsia"/>
          <w:sz w:val="24"/>
        </w:rPr>
        <w:t>https://w3c.github.io/webvr/spec/1.1/</w:t>
      </w:r>
      <w:bookmarkEnd w:id="528"/>
    </w:p>
    <w:p w14:paraId="48DDDD8F" w14:textId="77777777" w:rsidR="00067B30" w:rsidRDefault="0031372E">
      <w:pPr>
        <w:numPr>
          <w:ilvl w:val="0"/>
          <w:numId w:val="4"/>
        </w:numPr>
        <w:wordWrap w:val="0"/>
        <w:rPr>
          <w:sz w:val="24"/>
        </w:rPr>
      </w:pPr>
      <w:bookmarkStart w:id="530" w:name="_Ref8581"/>
      <w:r>
        <w:rPr>
          <w:rFonts w:hint="eastAsia"/>
          <w:sz w:val="24"/>
        </w:rPr>
        <w:t>高源</w:t>
      </w:r>
      <w:r>
        <w:rPr>
          <w:rFonts w:hint="eastAsia"/>
          <w:sz w:val="24"/>
        </w:rPr>
        <w:t>,</w:t>
      </w:r>
      <w:r>
        <w:rPr>
          <w:rFonts w:hint="eastAsia"/>
          <w:sz w:val="24"/>
        </w:rPr>
        <w:t>刘越</w:t>
      </w:r>
      <w:r>
        <w:rPr>
          <w:rFonts w:hint="eastAsia"/>
          <w:sz w:val="24"/>
        </w:rPr>
        <w:t>,</w:t>
      </w:r>
      <w:r>
        <w:rPr>
          <w:rFonts w:hint="eastAsia"/>
          <w:sz w:val="24"/>
        </w:rPr>
        <w:t>程德文</w:t>
      </w:r>
      <w:r>
        <w:rPr>
          <w:rFonts w:hint="eastAsia"/>
          <w:sz w:val="24"/>
        </w:rPr>
        <w:t>,</w:t>
      </w:r>
      <w:r>
        <w:rPr>
          <w:rFonts w:hint="eastAsia"/>
          <w:sz w:val="24"/>
        </w:rPr>
        <w:t>王涌天</w:t>
      </w:r>
      <w:r>
        <w:rPr>
          <w:rFonts w:hint="eastAsia"/>
          <w:sz w:val="24"/>
        </w:rPr>
        <w:t xml:space="preserve">. </w:t>
      </w:r>
      <w:r>
        <w:rPr>
          <w:rFonts w:hint="eastAsia"/>
          <w:sz w:val="24"/>
        </w:rPr>
        <w:t>头盔显示器发展综述</w:t>
      </w:r>
      <w:r>
        <w:rPr>
          <w:rFonts w:hint="eastAsia"/>
          <w:sz w:val="24"/>
        </w:rPr>
        <w:t xml:space="preserve">[J]. </w:t>
      </w:r>
      <w:r>
        <w:rPr>
          <w:rFonts w:hint="eastAsia"/>
          <w:sz w:val="24"/>
        </w:rPr>
        <w:t>计算机辅助设计与图形学学报</w:t>
      </w:r>
      <w:r>
        <w:rPr>
          <w:rFonts w:hint="eastAsia"/>
          <w:sz w:val="24"/>
        </w:rPr>
        <w:t>,2016,06:896-904.</w:t>
      </w:r>
      <w:bookmarkEnd w:id="530"/>
    </w:p>
    <w:p w14:paraId="02899763" w14:textId="77777777" w:rsidR="00067B30" w:rsidRDefault="0031372E">
      <w:pPr>
        <w:numPr>
          <w:ilvl w:val="0"/>
          <w:numId w:val="4"/>
        </w:numPr>
        <w:wordWrap w:val="0"/>
        <w:rPr>
          <w:sz w:val="24"/>
        </w:rPr>
      </w:pPr>
      <w:bookmarkStart w:id="531" w:name="_Ref8587"/>
      <w:r>
        <w:rPr>
          <w:rFonts w:hint="eastAsia"/>
          <w:sz w:val="24"/>
        </w:rPr>
        <w:t>王涌天</w:t>
      </w:r>
      <w:r>
        <w:rPr>
          <w:rFonts w:hint="eastAsia"/>
          <w:sz w:val="24"/>
        </w:rPr>
        <w:t>,</w:t>
      </w:r>
      <w:r>
        <w:rPr>
          <w:rFonts w:hint="eastAsia"/>
          <w:sz w:val="24"/>
        </w:rPr>
        <w:t>程德文</w:t>
      </w:r>
      <w:r>
        <w:rPr>
          <w:rFonts w:hint="eastAsia"/>
          <w:sz w:val="24"/>
        </w:rPr>
        <w:t>,</w:t>
      </w:r>
      <w:r>
        <w:rPr>
          <w:rFonts w:hint="eastAsia"/>
          <w:sz w:val="24"/>
        </w:rPr>
        <w:t>许晨</w:t>
      </w:r>
      <w:r>
        <w:rPr>
          <w:rFonts w:hint="eastAsia"/>
          <w:sz w:val="24"/>
        </w:rPr>
        <w:t xml:space="preserve">. </w:t>
      </w:r>
      <w:r>
        <w:rPr>
          <w:rFonts w:hint="eastAsia"/>
          <w:sz w:val="24"/>
        </w:rPr>
        <w:t>虚拟现实光学显示技术</w:t>
      </w:r>
      <w:r>
        <w:rPr>
          <w:rFonts w:hint="eastAsia"/>
          <w:sz w:val="24"/>
        </w:rPr>
        <w:t xml:space="preserve">[J]. </w:t>
      </w:r>
      <w:r>
        <w:rPr>
          <w:rFonts w:hint="eastAsia"/>
          <w:sz w:val="24"/>
        </w:rPr>
        <w:t>中国科学</w:t>
      </w:r>
      <w:r>
        <w:rPr>
          <w:rFonts w:hint="eastAsia"/>
          <w:sz w:val="24"/>
        </w:rPr>
        <w:t>:</w:t>
      </w:r>
      <w:r>
        <w:rPr>
          <w:rFonts w:hint="eastAsia"/>
          <w:sz w:val="24"/>
        </w:rPr>
        <w:t>信息科学</w:t>
      </w:r>
      <w:r>
        <w:rPr>
          <w:rFonts w:hint="eastAsia"/>
          <w:sz w:val="24"/>
        </w:rPr>
        <w:t>,2016,12:1694-1710.</w:t>
      </w:r>
      <w:bookmarkEnd w:id="531"/>
    </w:p>
    <w:p w14:paraId="73815BAC" w14:textId="77777777" w:rsidR="00067B30" w:rsidRDefault="0031372E">
      <w:pPr>
        <w:numPr>
          <w:ilvl w:val="0"/>
          <w:numId w:val="4"/>
        </w:numPr>
        <w:wordWrap w:val="0"/>
        <w:rPr>
          <w:sz w:val="24"/>
        </w:rPr>
      </w:pPr>
      <w:bookmarkStart w:id="532" w:name="_Ref8897"/>
      <w:r>
        <w:rPr>
          <w:rFonts w:hint="eastAsia"/>
          <w:sz w:val="24"/>
        </w:rPr>
        <w:t>Calculating Stereo Pairs[EB/OL]</w:t>
      </w:r>
      <w:r>
        <w:rPr>
          <w:rFonts w:hint="eastAsia"/>
          <w:sz w:val="24"/>
        </w:rPr>
        <w:t>，</w:t>
      </w:r>
      <w:r>
        <w:rPr>
          <w:rFonts w:hint="eastAsia"/>
          <w:sz w:val="24"/>
        </w:rPr>
        <w:t>http://paulbourke.net/stereographics/stereorender/</w:t>
      </w:r>
      <w:bookmarkEnd w:id="532"/>
    </w:p>
    <w:p w14:paraId="44A6C3DB" w14:textId="77777777" w:rsidR="00067B30" w:rsidRDefault="0031372E">
      <w:pPr>
        <w:numPr>
          <w:ilvl w:val="0"/>
          <w:numId w:val="4"/>
        </w:numPr>
        <w:wordWrap w:val="0"/>
        <w:rPr>
          <w:sz w:val="24"/>
        </w:rPr>
      </w:pPr>
      <w:bookmarkStart w:id="533" w:name="_Ref815"/>
      <w:r>
        <w:rPr>
          <w:rFonts w:hint="eastAsia"/>
          <w:sz w:val="24"/>
        </w:rPr>
        <w:t>Terrain[EB/OL]</w:t>
      </w:r>
      <w:r>
        <w:rPr>
          <w:rFonts w:hint="eastAsia"/>
          <w:sz w:val="24"/>
        </w:rPr>
        <w:t>，</w:t>
      </w:r>
      <w:r>
        <w:rPr>
          <w:rFonts w:hint="eastAsia"/>
          <w:sz w:val="24"/>
        </w:rPr>
        <w:t>http://cesiumjs.org/data-and-assets/terrain/</w:t>
      </w:r>
      <w:bookmarkEnd w:id="533"/>
    </w:p>
    <w:p w14:paraId="4CB48864" w14:textId="77777777" w:rsidR="00067B30" w:rsidRDefault="00067B30">
      <w:pPr>
        <w:wordWrap w:val="0"/>
        <w:ind w:firstLine="420"/>
        <w:rPr>
          <w:rFonts w:ascii="Arial" w:hAnsi="Arial" w:cs="Arial"/>
          <w:color w:val="333333"/>
          <w:sz w:val="19"/>
          <w:szCs w:val="19"/>
          <w:shd w:val="clear" w:color="auto" w:fill="FFFFFF"/>
        </w:rPr>
      </w:pPr>
    </w:p>
    <w:p w14:paraId="44E14A61" w14:textId="77777777" w:rsidR="00067B30" w:rsidRDefault="00067B30">
      <w:pPr>
        <w:wordWrap w:val="0"/>
        <w:ind w:firstLine="420"/>
        <w:rPr>
          <w:rFonts w:ascii="Arial" w:hAnsi="Arial" w:cs="Arial"/>
          <w:color w:val="333333"/>
          <w:sz w:val="19"/>
          <w:szCs w:val="19"/>
          <w:shd w:val="clear" w:color="auto" w:fill="FFFFFF"/>
        </w:rPr>
      </w:pPr>
    </w:p>
    <w:p w14:paraId="11EF5437" w14:textId="77777777" w:rsidR="00067B30" w:rsidRDefault="00067B30">
      <w:pPr>
        <w:wordWrap w:val="0"/>
        <w:ind w:firstLine="420"/>
        <w:rPr>
          <w:sz w:val="24"/>
        </w:rPr>
      </w:pPr>
    </w:p>
    <w:p w14:paraId="257E87D1" w14:textId="77777777" w:rsidR="00067B30" w:rsidRDefault="00067B30">
      <w:pPr>
        <w:wordWrap w:val="0"/>
        <w:ind w:firstLine="420"/>
        <w:rPr>
          <w:sz w:val="24"/>
        </w:rPr>
      </w:pPr>
    </w:p>
    <w:p w14:paraId="022D1B7F" w14:textId="77777777" w:rsidR="00067B30" w:rsidRDefault="00067B30">
      <w:pPr>
        <w:wordWrap w:val="0"/>
        <w:ind w:firstLine="420"/>
        <w:rPr>
          <w:rFonts w:ascii="Arial" w:hAnsi="Arial" w:cs="Arial"/>
          <w:color w:val="000000"/>
          <w:sz w:val="18"/>
          <w:szCs w:val="18"/>
          <w:shd w:val="clear" w:color="auto" w:fill="FFFFFF"/>
        </w:rPr>
      </w:pPr>
    </w:p>
    <w:p w14:paraId="17847DF4" w14:textId="77777777" w:rsidR="00067B30" w:rsidRDefault="00067B30">
      <w:pPr>
        <w:wordWrap w:val="0"/>
        <w:rPr>
          <w:sz w:val="24"/>
        </w:rPr>
        <w:sectPr w:rsidR="00067B30">
          <w:headerReference w:type="default" r:id="rId129"/>
          <w:footerReference w:type="default" r:id="rId130"/>
          <w:pgSz w:w="11906" w:h="16838"/>
          <w:pgMar w:top="1440" w:right="1800" w:bottom="1440" w:left="1800" w:header="851" w:footer="992" w:gutter="0"/>
          <w:cols w:space="720"/>
          <w:docGrid w:type="lines" w:linePitch="312"/>
        </w:sectPr>
      </w:pPr>
    </w:p>
    <w:p w14:paraId="50E0B091" w14:textId="77777777" w:rsidR="00067B30" w:rsidRDefault="00067B30">
      <w:pPr>
        <w:wordWrap w:val="0"/>
        <w:rPr>
          <w:sz w:val="24"/>
        </w:rPr>
      </w:pPr>
    </w:p>
    <w:p w14:paraId="56E27AA0" w14:textId="77777777" w:rsidR="00067B30" w:rsidRDefault="0031372E">
      <w:pPr>
        <w:pStyle w:val="1"/>
        <w:numPr>
          <w:ilvl w:val="0"/>
          <w:numId w:val="0"/>
        </w:numPr>
        <w:tabs>
          <w:tab w:val="clear" w:pos="425"/>
        </w:tabs>
        <w:rPr>
          <w:rFonts w:ascii="楷体" w:eastAsia="楷体" w:hAnsi="楷体" w:cs="楷体"/>
          <w:sz w:val="24"/>
        </w:rPr>
      </w:pPr>
      <w:bookmarkStart w:id="534" w:name="_Toc15665"/>
      <w:r>
        <w:rPr>
          <w:rFonts w:hint="eastAsia"/>
        </w:rPr>
        <w:t>后记</w:t>
      </w:r>
      <w:bookmarkEnd w:id="534"/>
    </w:p>
    <w:p w14:paraId="49871EB2" w14:textId="77777777" w:rsidR="00067B30" w:rsidRDefault="00067B30">
      <w:pPr>
        <w:rPr>
          <w:rFonts w:ascii="楷体" w:eastAsia="楷体" w:hAnsi="楷体" w:cs="楷体"/>
          <w:sz w:val="24"/>
        </w:rPr>
      </w:pPr>
    </w:p>
    <w:p w14:paraId="5FB172F2" w14:textId="77777777" w:rsidR="00067B30" w:rsidRDefault="0031372E">
      <w:pPr>
        <w:spacing w:beforeLines="30" w:before="93"/>
        <w:ind w:firstLine="420"/>
        <w:rPr>
          <w:rFonts w:ascii="楷体" w:eastAsia="楷体" w:hAnsi="楷体" w:cs="楷体"/>
          <w:sz w:val="24"/>
        </w:rPr>
      </w:pPr>
      <w:r>
        <w:rPr>
          <w:rFonts w:ascii="楷体" w:eastAsia="楷体" w:hAnsi="楷体" w:cs="楷体" w:hint="eastAsia"/>
          <w:sz w:val="24"/>
        </w:rPr>
        <w:t>短短三年的研究生生活即将要结束了，在这里我收获了很多，也结实了很多的朋友，回想起三年时光里走过的路，彷徨过、犹豫过，但直到今天依然保持着赤子之心，无悔当初的选择，为自己的理想坚持着、奋斗着，无论未来如何，这段求学经历都将铭记我心。</w:t>
      </w:r>
    </w:p>
    <w:p w14:paraId="3593976A" w14:textId="77777777" w:rsidR="00067B30" w:rsidRDefault="0031372E">
      <w:pPr>
        <w:spacing w:beforeLines="30" w:before="93"/>
        <w:ind w:firstLine="420"/>
        <w:rPr>
          <w:rFonts w:ascii="楷体" w:eastAsia="楷体" w:hAnsi="楷体" w:cs="楷体"/>
          <w:sz w:val="24"/>
        </w:rPr>
      </w:pPr>
      <w:r>
        <w:rPr>
          <w:rFonts w:ascii="楷体" w:eastAsia="楷体" w:hAnsi="楷体" w:cs="楷体" w:hint="eastAsia"/>
          <w:sz w:val="24"/>
        </w:rPr>
        <w:t>感谢我的导师李治洪老师，他治学严谨，做事精益求精，为人谦虚友善。三年来，李老师不仅在学习和科研上给予我悉心的指导，还在生活上给我以无微不至的关怀与照顾，同时还让我参与到实验室的课题项目中，为我提供了锻炼实践的宝贵机会。不仅如此，李老师务实忘我的工作态度、认真严谨的科研精神、渊博的专业知识、诲人不倦的师长风范以及宽以待人的处事态度都深深地感染了我，给以终生受益无穷之道，是我今后人生道路上重要的精神财富。在此谨向李老师致以崇高的敬意和诚挚的谢意。</w:t>
      </w:r>
    </w:p>
    <w:p w14:paraId="7A248DC1" w14:textId="77777777" w:rsidR="00067B30" w:rsidRDefault="0031372E">
      <w:pPr>
        <w:spacing w:beforeLines="30" w:before="93"/>
        <w:ind w:firstLine="420"/>
        <w:rPr>
          <w:rFonts w:ascii="楷体" w:eastAsia="楷体" w:hAnsi="楷体" w:cs="楷体"/>
          <w:sz w:val="24"/>
        </w:rPr>
      </w:pPr>
      <w:r>
        <w:rPr>
          <w:rFonts w:ascii="楷体" w:eastAsia="楷体" w:hAnsi="楷体" w:cs="楷体" w:hint="eastAsia"/>
          <w:sz w:val="24"/>
        </w:rPr>
        <w:t>感谢所有地科院的老师们，他们对待学术的热忱与一丝不苟的态度是我学习的榜样，他们不但授我以鱼，还授我以渔，这三年我收获颇丰。感谢老师们对我论文提出宝贵的修改意见。感谢辅导员王婷婷老师，在学习和生活上对我的关心和照顾。</w:t>
      </w:r>
    </w:p>
    <w:p w14:paraId="675F138E" w14:textId="77777777" w:rsidR="00067B30" w:rsidRDefault="0031372E">
      <w:pPr>
        <w:spacing w:beforeLines="30" w:before="93"/>
        <w:ind w:firstLine="420"/>
        <w:rPr>
          <w:rFonts w:ascii="楷体" w:eastAsia="楷体" w:hAnsi="楷体" w:cs="楷体"/>
          <w:sz w:val="24"/>
        </w:rPr>
      </w:pPr>
      <w:r>
        <w:rPr>
          <w:rFonts w:ascii="楷体" w:eastAsia="楷体" w:hAnsi="楷体" w:cs="楷体" w:hint="eastAsia"/>
          <w:sz w:val="24"/>
        </w:rPr>
        <w:t>感谢实验室的兄弟姐妹们，与你们在一起的时光里充满了欢乐与温暖。感谢丁扬师兄，石坚师兄，李翠师姐，周力杰师兄，他们在学习和生活上对我的热心帮助，使我的专业技能不断提高，也学会了做人做事的态度。感谢我的同门马亮旭、侯磊，三年的研究生生活里，我们一起努力、互相帮助、共同进步，这些都会是未来美好的记忆。感谢师妹胡亚丹、高婧、郝玉、张泽宇、甄娟，师弟赵如意、肖露、杨云飞在我撰写论文期间给予我无私的帮助。</w:t>
      </w:r>
    </w:p>
    <w:p w14:paraId="457E24E6" w14:textId="77777777" w:rsidR="00067B30" w:rsidRDefault="0031372E">
      <w:pPr>
        <w:spacing w:beforeLines="30" w:before="93"/>
        <w:ind w:firstLine="420"/>
        <w:rPr>
          <w:rFonts w:ascii="楷体" w:eastAsia="楷体" w:hAnsi="楷体" w:cs="楷体"/>
          <w:sz w:val="24"/>
        </w:rPr>
      </w:pPr>
      <w:r>
        <w:rPr>
          <w:rFonts w:ascii="楷体" w:eastAsia="楷体" w:hAnsi="楷体" w:cs="楷体" w:hint="eastAsia"/>
          <w:sz w:val="24"/>
        </w:rPr>
        <w:t>最后，衷心感谢我的家人和朋友。是他们的爱让我有勇气面对困境，跨过人生中的每一道坎，我会加倍珍惜这份情谊，踏踏实实走好人生中的每一步。</w:t>
      </w:r>
    </w:p>
    <w:p w14:paraId="135A5E21" w14:textId="77777777" w:rsidR="00067B30" w:rsidRDefault="0031372E">
      <w:pPr>
        <w:spacing w:beforeLines="30" w:before="93"/>
        <w:ind w:firstLine="420"/>
        <w:rPr>
          <w:rFonts w:ascii="宋体" w:hAnsi="宋体"/>
          <w:sz w:val="24"/>
        </w:rPr>
      </w:pPr>
      <w:r>
        <w:rPr>
          <w:rFonts w:ascii="楷体" w:eastAsia="楷体" w:hAnsi="楷体" w:cs="楷体" w:hint="eastAsia"/>
          <w:sz w:val="24"/>
        </w:rPr>
        <w:t>祝福每一个帮助、爱护、鼓励过我的人诸事顺心，祝愿华东师范大学科研结硕果，桃李满芬芳。</w:t>
      </w:r>
    </w:p>
    <w:p w14:paraId="0CD9D1E9" w14:textId="77777777" w:rsidR="00067B30" w:rsidRDefault="00067B30">
      <w:pPr>
        <w:rPr>
          <w:rFonts w:ascii="宋体" w:hAnsi="宋体"/>
          <w:sz w:val="24"/>
        </w:rPr>
      </w:pPr>
    </w:p>
    <w:p w14:paraId="1B569AC8" w14:textId="77777777" w:rsidR="00067B30" w:rsidRDefault="00067B30">
      <w:pPr>
        <w:rPr>
          <w:rFonts w:ascii="宋体" w:hAnsi="宋体"/>
          <w:sz w:val="24"/>
        </w:rPr>
      </w:pPr>
    </w:p>
    <w:p w14:paraId="647CBAE7" w14:textId="77777777" w:rsidR="00067B30" w:rsidRDefault="0031372E">
      <w:pPr>
        <w:ind w:left="4200" w:firstLine="420"/>
        <w:rPr>
          <w:rFonts w:ascii="楷体" w:eastAsia="楷体" w:hAnsi="楷体" w:cs="楷体"/>
          <w:sz w:val="24"/>
        </w:rPr>
      </w:pPr>
      <w:r>
        <w:rPr>
          <w:rFonts w:ascii="楷体" w:eastAsia="楷体" w:hAnsi="楷体" w:cs="楷体" w:hint="eastAsia"/>
          <w:sz w:val="24"/>
        </w:rPr>
        <w:t>姜  婷</w:t>
      </w:r>
    </w:p>
    <w:p w14:paraId="201B1E5D" w14:textId="77777777" w:rsidR="00067B30" w:rsidRDefault="0031372E">
      <w:pPr>
        <w:ind w:left="4200" w:firstLine="420"/>
        <w:rPr>
          <w:rFonts w:ascii="楷体" w:eastAsia="楷体" w:hAnsi="楷体" w:cs="楷体"/>
          <w:sz w:val="24"/>
        </w:rPr>
      </w:pPr>
      <w:r>
        <w:rPr>
          <w:rFonts w:ascii="楷体" w:eastAsia="楷体" w:hAnsi="楷体" w:cs="楷体" w:hint="eastAsia"/>
          <w:sz w:val="24"/>
        </w:rPr>
        <w:t>2017年5月17日于华东师范大学</w:t>
      </w:r>
    </w:p>
    <w:p w14:paraId="4B68A595" w14:textId="77777777" w:rsidR="00067B30" w:rsidRDefault="00067B30"/>
    <w:p w14:paraId="08A53021" w14:textId="77777777" w:rsidR="00067B30" w:rsidRDefault="00067B30"/>
    <w:p w14:paraId="44342426" w14:textId="77777777" w:rsidR="00067B30" w:rsidRDefault="00067B30">
      <w:pPr>
        <w:rPr>
          <w:rFonts w:ascii="Tahoma" w:eastAsia="Tahoma" w:hAnsi="Tahoma" w:cs="Tahoma"/>
          <w:color w:val="333333"/>
          <w:szCs w:val="21"/>
          <w:shd w:val="clear" w:color="auto" w:fill="FFFFFF"/>
        </w:rPr>
      </w:pPr>
    </w:p>
    <w:p w14:paraId="1F5BAE8F" w14:textId="77777777" w:rsidR="00067B30" w:rsidRDefault="00067B30">
      <w:pPr>
        <w:ind w:firstLine="420"/>
        <w:jc w:val="center"/>
        <w:rPr>
          <w:rStyle w:val="Char2"/>
        </w:rPr>
      </w:pPr>
    </w:p>
    <w:sectPr w:rsidR="00067B30">
      <w:headerReference w:type="default" r:id="rId131"/>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0712E" w14:textId="77777777" w:rsidR="002E10CD" w:rsidRDefault="002E10CD">
      <w:r>
        <w:separator/>
      </w:r>
    </w:p>
  </w:endnote>
  <w:endnote w:type="continuationSeparator" w:id="0">
    <w:p w14:paraId="4F02389E" w14:textId="77777777" w:rsidR="002E10CD" w:rsidRDefault="002E1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auto"/>
    <w:pitch w:val="default"/>
    <w:sig w:usb0="00000000" w:usb1="0000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5970C7" w14:textId="77777777" w:rsidR="002351D8" w:rsidRDefault="002351D8">
    <w:pPr>
      <w:pStyle w:val="a8"/>
    </w:pPr>
    <w:r>
      <w:rPr>
        <w:noProof/>
      </w:rPr>
      <mc:AlternateContent>
        <mc:Choice Requires="wps">
          <w:drawing>
            <wp:anchor distT="0" distB="0" distL="114300" distR="114300" simplePos="0" relativeHeight="251668480" behindDoc="0" locked="0" layoutInCell="1" allowOverlap="1" wp14:anchorId="3C182B2C" wp14:editId="063D1A0B">
              <wp:simplePos x="0" y="0"/>
              <wp:positionH relativeFrom="margin">
                <wp:align>center</wp:align>
              </wp:positionH>
              <wp:positionV relativeFrom="paragraph">
                <wp:posOffset>0</wp:posOffset>
              </wp:positionV>
              <wp:extent cx="1828800" cy="1828800"/>
              <wp:effectExtent l="0" t="0" r="0" b="0"/>
              <wp:wrapNone/>
              <wp:docPr id="159" name="文本框 20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46D20F1C"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X</w:t>
                          </w:r>
                          <w:r>
                            <w:rPr>
                              <w:rFonts w:hint="eastAsia"/>
                              <w:sz w:val="18"/>
                            </w:rPr>
                            <w:fldChar w:fldCharType="end"/>
                          </w:r>
                        </w:p>
                      </w:txbxContent>
                    </wps:txbx>
                    <wps:bodyPr wrap="none" lIns="0" tIns="0" rIns="0" bIns="0">
                      <a:spAutoFit/>
                    </wps:bodyPr>
                  </wps:wsp>
                </a:graphicData>
              </a:graphic>
            </wp:anchor>
          </w:drawing>
        </mc:Choice>
        <mc:Fallback>
          <w:pict>
            <v:shapetype w14:anchorId="3C182B2C" id="_x0000_t202" coordsize="21600,21600" o:spt="202" path="m,l,21600r21600,l21600,xe">
              <v:stroke joinstyle="miter"/>
              <v:path gradientshapeok="t" o:connecttype="rect"/>
            </v:shapetype>
            <v:shape id="文本框 2064" o:spid="_x0000_s1214" type="#_x0000_t202" style="position:absolute;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BpYecMIBAABiAwAADgAAAAAAAAAAAAAAAAAuAgAAZHJz&#10;L2Uyb0RvYy54bWxQSwECLQAUAAYACAAAACEADErw7tYAAAAFAQAADwAAAAAAAAAAAAAAAAAcBAAA&#10;ZHJzL2Rvd25yZXYueG1sUEsFBgAAAAAEAAQA8wAAAB8FAAAAAA==&#10;" filled="f" stroked="f">
              <v:textbox style="mso-fit-shape-to-text:t" inset="0,0,0,0">
                <w:txbxContent>
                  <w:p w14:paraId="46D20F1C"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X</w:t>
                    </w:r>
                    <w:r>
                      <w:rPr>
                        <w:rFonts w:hint="eastAsia"/>
                        <w:sz w:val="18"/>
                      </w:rPr>
                      <w:fldChar w:fldCharType="end"/>
                    </w:r>
                  </w:p>
                </w:txbxContent>
              </v:textbox>
              <w10:wrap anchorx="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855D8" w14:textId="77777777" w:rsidR="002351D8" w:rsidRDefault="002351D8">
    <w:pPr>
      <w:pStyle w:val="a8"/>
    </w:pPr>
    <w:r>
      <w:rPr>
        <w:noProof/>
      </w:rPr>
      <mc:AlternateContent>
        <mc:Choice Requires="wps">
          <w:drawing>
            <wp:anchor distT="0" distB="0" distL="114300" distR="114300" simplePos="0" relativeHeight="251659264" behindDoc="0" locked="0" layoutInCell="1" allowOverlap="1" wp14:anchorId="20154249" wp14:editId="6A9CBC44">
              <wp:simplePos x="0" y="0"/>
              <wp:positionH relativeFrom="margin">
                <wp:align>center</wp:align>
              </wp:positionH>
              <wp:positionV relativeFrom="paragraph">
                <wp:posOffset>0</wp:posOffset>
              </wp:positionV>
              <wp:extent cx="1828800" cy="1828800"/>
              <wp:effectExtent l="0" t="0" r="0" b="0"/>
              <wp:wrapNone/>
              <wp:docPr id="150" name="文本框 20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53F9F3D9"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39</w:t>
                          </w:r>
                          <w:r>
                            <w:rPr>
                              <w:rFonts w:hint="eastAsia"/>
                              <w:sz w:val="18"/>
                            </w:rPr>
                            <w:fldChar w:fldCharType="end"/>
                          </w:r>
                        </w:p>
                      </w:txbxContent>
                    </wps:txbx>
                    <wps:bodyPr wrap="none" lIns="0" tIns="0" rIns="0" bIns="0">
                      <a:spAutoFit/>
                    </wps:bodyPr>
                  </wps:wsp>
                </a:graphicData>
              </a:graphic>
            </wp:anchor>
          </w:drawing>
        </mc:Choice>
        <mc:Fallback>
          <w:pict>
            <v:shapetype w14:anchorId="20154249" id="_x0000_t202" coordsize="21600,21600" o:spt="202" path="m,l,21600r21600,l21600,xe">
              <v:stroke joinstyle="miter"/>
              <v:path gradientshapeok="t" o:connecttype="rect"/>
            </v:shapetype>
            <v:shape id="文本框 2056" o:spid="_x0000_s1220"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3T9pT8IBAABiAwAADgAAAAAAAAAAAAAAAAAuAgAAZHJz&#10;L2Uyb0RvYy54bWxQSwECLQAUAAYACAAAACEADErw7tYAAAAFAQAADwAAAAAAAAAAAAAAAAAcBAAA&#10;ZHJzL2Rvd25yZXYueG1sUEsFBgAAAAAEAAQA8wAAAB8FAAAAAA==&#10;" filled="f" stroked="f">
              <v:textbox style="mso-fit-shape-to-text:t" inset="0,0,0,0">
                <w:txbxContent>
                  <w:p w14:paraId="53F9F3D9"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39</w:t>
                    </w:r>
                    <w:r>
                      <w:rPr>
                        <w:rFonts w:hint="eastAsia"/>
                        <w:sz w:val="18"/>
                      </w:rPr>
                      <w:fldChar w:fldCharType="end"/>
                    </w:r>
                  </w:p>
                </w:txbxContent>
              </v:textbox>
              <w10:wrap anchorx="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95ABAD" w14:textId="77777777" w:rsidR="002351D8" w:rsidRDefault="002351D8">
    <w:pPr>
      <w:pStyle w:val="a8"/>
      <w:jc w:val="center"/>
    </w:pPr>
    <w:r>
      <w:rPr>
        <w:noProof/>
      </w:rPr>
      <mc:AlternateContent>
        <mc:Choice Requires="wps">
          <w:drawing>
            <wp:anchor distT="0" distB="0" distL="114300" distR="114300" simplePos="0" relativeHeight="253038592" behindDoc="0" locked="0" layoutInCell="1" allowOverlap="1" wp14:anchorId="4FC0FC25" wp14:editId="3995EC1C">
              <wp:simplePos x="0" y="0"/>
              <wp:positionH relativeFrom="margin">
                <wp:align>center</wp:align>
              </wp:positionH>
              <wp:positionV relativeFrom="paragraph">
                <wp:posOffset>0</wp:posOffset>
              </wp:positionV>
              <wp:extent cx="1828800" cy="1828800"/>
              <wp:effectExtent l="0" t="0" r="0" b="0"/>
              <wp:wrapNone/>
              <wp:docPr id="160" name="文本框 20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1855C63E"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85</w:t>
                          </w:r>
                          <w:r>
                            <w:rPr>
                              <w:rFonts w:hint="eastAsia"/>
                              <w:sz w:val="18"/>
                            </w:rPr>
                            <w:fldChar w:fldCharType="end"/>
                          </w:r>
                        </w:p>
                      </w:txbxContent>
                    </wps:txbx>
                    <wps:bodyPr wrap="none" lIns="0" tIns="0" rIns="0" bIns="0">
                      <a:spAutoFit/>
                    </wps:bodyPr>
                  </wps:wsp>
                </a:graphicData>
              </a:graphic>
            </wp:anchor>
          </w:drawing>
        </mc:Choice>
        <mc:Fallback>
          <w:pict>
            <v:shapetype w14:anchorId="4FC0FC25" id="_x0000_t202" coordsize="21600,21600" o:spt="202" path="m,l,21600r21600,l21600,xe">
              <v:stroke joinstyle="miter"/>
              <v:path gradientshapeok="t" o:connecttype="rect"/>
            </v:shapetype>
            <v:shape id="文本框 2065" o:spid="_x0000_s1225" type="#_x0000_t202" style="position:absolute;left:0;text-align:left;margin-left:0;margin-top:0;width:2in;height:2in;z-index:2530385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" filled="f" stroked="f">
              <v:textbox style="mso-fit-shape-to-text:t" inset="0,0,0,0">
                <w:txbxContent>
                  <w:p w14:paraId="1855C63E" w14:textId="77777777" w:rsidR="002351D8" w:rsidRDefault="002351D8">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9B0BA1">
                      <w:rPr>
                        <w:noProof/>
                        <w:sz w:val="18"/>
                      </w:rPr>
                      <w:t>85</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F5F7A" w14:textId="77777777" w:rsidR="002E10CD" w:rsidRDefault="002E10CD">
      <w:r>
        <w:separator/>
      </w:r>
    </w:p>
  </w:footnote>
  <w:footnote w:type="continuationSeparator" w:id="0">
    <w:p w14:paraId="0B1D2DFB" w14:textId="77777777" w:rsidR="002E10CD" w:rsidRDefault="002E10C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73779A" w14:textId="77777777" w:rsidR="002351D8" w:rsidRDefault="002351D8">
    <w:pPr>
      <w:pStyle w:val="a9"/>
      <w:tabs>
        <w:tab w:val="clear" w:pos="4153"/>
        <w:tab w:val="left" w:pos="7477"/>
      </w:tabs>
    </w:pPr>
    <w:r>
      <w:rPr>
        <w:noProof/>
      </w:rPr>
      <mc:AlternateContent>
        <mc:Choice Requires="wps">
          <w:drawing>
            <wp:anchor distT="0" distB="0" distL="114300" distR="114300" simplePos="0" relativeHeight="251658240" behindDoc="0" locked="0" layoutInCell="1" allowOverlap="1" wp14:anchorId="62467B00" wp14:editId="44E992F4">
              <wp:simplePos x="0" y="0"/>
              <wp:positionH relativeFrom="margin">
                <wp:align>right</wp:align>
              </wp:positionH>
              <wp:positionV relativeFrom="paragraph">
                <wp:posOffset>0</wp:posOffset>
              </wp:positionV>
              <wp:extent cx="1828800" cy="1828800"/>
              <wp:effectExtent l="0" t="0" r="0" b="0"/>
              <wp:wrapNone/>
              <wp:docPr id="149" name="文本框 20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02949FD5"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62467B00" id="_x0000_t202" coordsize="21600,21600" o:spt="202" path="m,l,21600r21600,l21600,xe">
              <v:stroke joinstyle="miter"/>
              <v:path gradientshapeok="t" o:connecttype="rect"/>
            </v:shapetype>
            <v:shape id="文本框 2049" o:spid="_x0000_s1212" type="#_x0000_t202" style="position:absolute;left:0;text-align:left;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" filled="f" stroked="f">
              <v:textbox style="mso-fit-shape-to-text:t" inset="0,0,0,0">
                <w:txbxContent>
                  <w:p w14:paraId="02949FD5" w14:textId="77777777" w:rsidR="002351D8" w:rsidRDefault="002351D8">
                    <w:pPr>
                      <w:snapToGrid w:val="0"/>
                      <w:rPr>
                        <w:sz w:val="18"/>
                      </w:rPr>
                    </w:pPr>
                  </w:p>
                </w:txbxContent>
              </v:textbox>
              <w10:wrap anchorx="margin"/>
            </v:shape>
          </w:pict>
        </mc:Fallback>
      </mc:AlternateContent>
    </w:r>
    <w:r>
      <w:rPr>
        <w:rFonts w:hint="eastAsia"/>
      </w:rPr>
      <w:tab/>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317BC"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2136448" behindDoc="0" locked="0" layoutInCell="1" allowOverlap="1" wp14:anchorId="78151447" wp14:editId="5BB7E48C">
              <wp:simplePos x="0" y="0"/>
              <wp:positionH relativeFrom="margin">
                <wp:posOffset>5149850</wp:posOffset>
              </wp:positionH>
              <wp:positionV relativeFrom="paragraph">
                <wp:posOffset>0</wp:posOffset>
              </wp:positionV>
              <wp:extent cx="1828800" cy="1828800"/>
              <wp:effectExtent l="0" t="0" r="0" b="0"/>
              <wp:wrapNone/>
              <wp:docPr id="145" name="文本框 20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6BBEE68E"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78151447" id="_x0000_t202" coordsize="21600,21600" o:spt="202" path="m,l,21600r21600,l21600,xe">
              <v:stroke joinstyle="miter"/>
              <v:path gradientshapeok="t" o:connecttype="rect"/>
            </v:shapetype>
            <v:shape id="_x0000_s1223" type="#_x0000_t202" style="position:absolute;left:0;text-align:left;margin-left:405.5pt;margin-top:0;width:2in;height:2in;z-index:25213644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" filled="f" stroked="f">
              <v:textbox style="mso-fit-shape-to-text:t" inset="0,0,0,0">
                <w:txbxContent>
                  <w:p w14:paraId="6BBEE68E"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第四章</w:t>
    </w:r>
    <w:r>
      <w:rPr>
        <w:rFonts w:hint="eastAsia"/>
      </w:rPr>
      <w:t xml:space="preserve"> </w:t>
    </w:r>
    <w:r>
      <w:rPr>
        <w:rFonts w:hint="eastAsia"/>
      </w:rPr>
      <w:t>三维</w:t>
    </w:r>
    <w:r>
      <w:rPr>
        <w:rFonts w:hint="eastAsia"/>
      </w:rPr>
      <w:t>WebGIS</w:t>
    </w:r>
    <w:r>
      <w:rPr>
        <w:rFonts w:hint="eastAsia"/>
      </w:rPr>
      <w:t>功能设计与系统架构</w:t>
    </w:r>
  </w:p>
  <w:p w14:paraId="7AC26AA6" w14:textId="77777777" w:rsidR="002351D8" w:rsidRDefault="002351D8">
    <w:pPr>
      <w:pStyle w:val="a9"/>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5308C" w14:textId="77777777" w:rsidR="002351D8" w:rsidRDefault="002351D8">
    <w:pPr>
      <w:pStyle w:val="a9"/>
      <w:pBdr>
        <w:bottom w:val="single" w:sz="4" w:space="1" w:color="auto"/>
      </w:pBdr>
      <w:tabs>
        <w:tab w:val="clear" w:pos="4153"/>
        <w:tab w:val="left" w:pos="7477"/>
      </w:tabs>
    </w:pPr>
    <w:r>
      <w:rPr>
        <w:rFonts w:hint="eastAsia"/>
      </w:rPr>
      <w:t>华东师范大学</w:t>
    </w:r>
    <w:r>
      <w:rPr>
        <w:rFonts w:hint="eastAsia"/>
      </w:rPr>
      <w:t>2017</w:t>
    </w:r>
    <w:r>
      <w:rPr>
        <w:rFonts w:hint="eastAsia"/>
      </w:rPr>
      <w:t>届硕士学位论文</w:t>
    </w:r>
    <w:r>
      <w:rPr>
        <w:rFonts w:hint="eastAsia"/>
      </w:rPr>
      <w:t xml:space="preserve">                                 </w:t>
    </w:r>
    <w:r>
      <w:rPr>
        <w:rFonts w:hint="eastAsia"/>
      </w:rPr>
      <w:t>第五章</w:t>
    </w:r>
    <w:r>
      <w:rPr>
        <w:rFonts w:hint="eastAsia"/>
      </w:rPr>
      <w:t xml:space="preserve"> </w:t>
    </w:r>
    <w:r>
      <w:rPr>
        <w:rFonts w:hint="eastAsia"/>
      </w:rPr>
      <w:t>三维</w:t>
    </w:r>
    <w:r>
      <w:rPr>
        <w:rFonts w:hint="eastAsia"/>
      </w:rPr>
      <w:t>WebGIS</w:t>
    </w:r>
    <w:r>
      <w:rPr>
        <w:rFonts w:hint="eastAsia"/>
      </w:rPr>
      <w:t>平台的实现</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BF306" w14:textId="77777777" w:rsidR="002351D8" w:rsidRDefault="002351D8">
    <w:pPr>
      <w:pStyle w:val="a9"/>
      <w:pBdr>
        <w:bottom w:val="single" w:sz="4" w:space="1" w:color="auto"/>
      </w:pBdr>
      <w:tabs>
        <w:tab w:val="clear" w:pos="4153"/>
        <w:tab w:val="left" w:pos="7477"/>
      </w:tabs>
    </w:pPr>
    <w:r>
      <w:rPr>
        <w:rFonts w:hint="eastAsia"/>
      </w:rPr>
      <w:t>华东师范大学</w:t>
    </w:r>
    <w:r>
      <w:rPr>
        <w:rFonts w:hint="eastAsia"/>
      </w:rPr>
      <w:t>2017</w:t>
    </w:r>
    <w:r>
      <w:rPr>
        <w:rFonts w:hint="eastAsia"/>
      </w:rPr>
      <w:t>届硕士学位论文</w:t>
    </w:r>
    <w:r>
      <w:rPr>
        <w:rFonts w:hint="eastAsia"/>
      </w:rPr>
      <w:t xml:space="preserve">                         </w:t>
    </w:r>
    <w:r>
      <w:rPr>
        <w:rFonts w:hint="eastAsia"/>
      </w:rPr>
      <w:t>第六章</w:t>
    </w:r>
    <w:r>
      <w:rPr>
        <w:rFonts w:hint="eastAsia"/>
      </w:rPr>
      <w:t xml:space="preserve"> </w:t>
    </w:r>
    <w:r>
      <w:rPr>
        <w:rFonts w:hint="eastAsia"/>
      </w:rPr>
      <w:t>三维</w:t>
    </w:r>
    <w:r>
      <w:rPr>
        <w:rFonts w:hint="eastAsia"/>
      </w:rPr>
      <w:t>WebGIS</w:t>
    </w:r>
    <w:r>
      <w:rPr>
        <w:rFonts w:hint="eastAsia"/>
      </w:rPr>
      <w:t>平台功能展示及应用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D8FF86" w14:textId="77777777" w:rsidR="002351D8" w:rsidRDefault="002351D8">
    <w:pPr>
      <w:pStyle w:val="a9"/>
      <w:pBdr>
        <w:bottom w:val="single" w:sz="4" w:space="1" w:color="auto"/>
      </w:pBdr>
      <w:tabs>
        <w:tab w:val="clear" w:pos="4153"/>
        <w:tab w:val="left" w:pos="7477"/>
      </w:tabs>
    </w:pPr>
    <w:r>
      <w:rPr>
        <w:rFonts w:hint="eastAsia"/>
      </w:rPr>
      <w:t>华东师范大学</w:t>
    </w:r>
    <w:r>
      <w:rPr>
        <w:rFonts w:hint="eastAsia"/>
      </w:rPr>
      <w:t>2017</w:t>
    </w:r>
    <w:r>
      <w:rPr>
        <w:rFonts w:hint="eastAsia"/>
      </w:rPr>
      <w:t>届硕士学位论文</w:t>
    </w:r>
    <w:r>
      <w:rPr>
        <w:rFonts w:hint="eastAsia"/>
      </w:rPr>
      <w:t xml:space="preserve">                                            </w:t>
    </w:r>
    <w:r>
      <w:rPr>
        <w:rFonts w:hint="eastAsia"/>
      </w:rPr>
      <w:t>第七章</w:t>
    </w:r>
    <w:r>
      <w:rPr>
        <w:rFonts w:hint="eastAsia"/>
      </w:rPr>
      <w:t xml:space="preserve"> </w:t>
    </w:r>
    <w:r>
      <w:rPr>
        <w:rFonts w:hint="eastAsia"/>
      </w:rPr>
      <w:t>结论与展望</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1741E"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3039616" behindDoc="0" locked="0" layoutInCell="1" allowOverlap="1" wp14:anchorId="38C7B955" wp14:editId="611DCFFD">
              <wp:simplePos x="0" y="0"/>
              <wp:positionH relativeFrom="margin">
                <wp:align>right</wp:align>
              </wp:positionH>
              <wp:positionV relativeFrom="paragraph">
                <wp:posOffset>0</wp:posOffset>
              </wp:positionV>
              <wp:extent cx="1828800" cy="1828800"/>
              <wp:effectExtent l="0" t="0" r="0" b="0"/>
              <wp:wrapNone/>
              <wp:docPr id="161" name="文本框 20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C2D8259"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38C7B955" id="_x0000_t202" coordsize="21600,21600" o:spt="202" path="m,l,21600r21600,l21600,xe">
              <v:stroke joinstyle="miter"/>
              <v:path gradientshapeok="t" o:connecttype="rect"/>
            </v:shapetype>
            <v:shape id="文本框 2066" o:spid="_x0000_s1224" type="#_x0000_t202" style="position:absolute;left:0;text-align:left;margin-left:92.8pt;margin-top:0;width:2in;height:2in;z-index:2530396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" filled="f" stroked="f">
              <v:textbox style="mso-fit-shape-to-text:t" inset="0,0,0,0">
                <w:txbxContent>
                  <w:p w14:paraId="2C2D8259"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参考文献</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B5A56"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4422016" behindDoc="0" locked="0" layoutInCell="1" allowOverlap="1" wp14:anchorId="478FD1C0" wp14:editId="736E9BF2">
              <wp:simplePos x="0" y="0"/>
              <wp:positionH relativeFrom="margin">
                <wp:align>right</wp:align>
              </wp:positionH>
              <wp:positionV relativeFrom="paragraph">
                <wp:posOffset>0</wp:posOffset>
              </wp:positionV>
              <wp:extent cx="1828800" cy="1828800"/>
              <wp:effectExtent l="0" t="0" r="0" b="0"/>
              <wp:wrapNone/>
              <wp:docPr id="6" name="文本框 20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6201C29B"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478FD1C0" id="_x0000_t202" coordsize="21600,21600" o:spt="202" path="m,l,21600r21600,l21600,xe">
              <v:stroke joinstyle="miter"/>
              <v:path gradientshapeok="t" o:connecttype="rect"/>
            </v:shapetype>
            <v:shape id="_x0000_s1226" type="#_x0000_t202" style="position:absolute;left:0;text-align:left;margin-left:92.8pt;margin-top:0;width:2in;height:2in;z-index:2544220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" filled="f" stroked="f">
              <v:textbox style="mso-fit-shape-to-text:t" inset="0,0,0,0">
                <w:txbxContent>
                  <w:p w14:paraId="6201C29B"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后记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0E37C"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71552" behindDoc="0" locked="0" layoutInCell="1" allowOverlap="1" wp14:anchorId="4FB78051" wp14:editId="4DC28FEC">
              <wp:simplePos x="0" y="0"/>
              <wp:positionH relativeFrom="margin">
                <wp:align>right</wp:align>
              </wp:positionH>
              <wp:positionV relativeFrom="paragraph">
                <wp:posOffset>0</wp:posOffset>
              </wp:positionV>
              <wp:extent cx="1828800" cy="1828800"/>
              <wp:effectExtent l="0" t="0" r="0" b="0"/>
              <wp:wrapNone/>
              <wp:docPr id="162" name="文本框 20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77EB62C2"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4FB78051" id="_x0000_t202" coordsize="21600,21600" o:spt="202" path="m,l,21600r21600,l21600,xe">
              <v:stroke joinstyle="miter"/>
              <v:path gradientshapeok="t" o:connecttype="rect"/>
            </v:shapetype>
            <v:shape id="文本框 2067" o:spid="_x0000_s1213" type="#_x0000_t202" style="position:absolute;left:0;text-align:left;margin-left:92.8pt;margin-top:0;width:2in;height:2in;z-index:2516715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AW8gcsIBAABiAwAADgAAAAAAAAAAAAAAAAAuAgAAZHJz&#10;L2Uyb0RvYy54bWxQSwECLQAUAAYACAAAACEADErw7tYAAAAFAQAADwAAAAAAAAAAAAAAAAAcBAAA&#10;ZHJzL2Rvd25yZXYueG1sUEsFBgAAAAAEAAQA8wAAAB8FAAAAAA==&#10;" filled="f" stroked="f">
              <v:textbox style="mso-fit-shape-to-text:t" inset="0,0,0,0">
                <w:txbxContent>
                  <w:p w14:paraId="77EB62C2"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ab/>
      <w:t xml:space="preserve">     </w:t>
    </w:r>
    <w:r>
      <w:rPr>
        <w:rFonts w:hint="eastAsia"/>
      </w:rPr>
      <w:t>摘要</w:t>
    </w:r>
    <w:r>
      <w:rPr>
        <w:rFonts w:hint="eastAsia"/>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62FBD"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1312" behindDoc="0" locked="0" layoutInCell="1" allowOverlap="1" wp14:anchorId="711CD06A" wp14:editId="79746A17">
              <wp:simplePos x="0" y="0"/>
              <wp:positionH relativeFrom="margin">
                <wp:align>right</wp:align>
              </wp:positionH>
              <wp:positionV relativeFrom="paragraph">
                <wp:posOffset>0</wp:posOffset>
              </wp:positionV>
              <wp:extent cx="1828800" cy="1828800"/>
              <wp:effectExtent l="0" t="0" r="0" b="0"/>
              <wp:wrapNone/>
              <wp:docPr id="152" name="文本框 20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5B0430DF"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711CD06A" id="_x0000_t202" coordsize="21600,21600" o:spt="202" path="m,l,21600r21600,l21600,xe">
              <v:stroke joinstyle="miter"/>
              <v:path gradientshapeok="t" o:connecttype="rect"/>
            </v:shapetype>
            <v:shape id="文本框 2051" o:spid="_x0000_s1215" type="#_x0000_t202" style="position:absolute;left:0;text-align:left;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" filled="f" stroked="f">
              <v:textbox style="mso-fit-shape-to-text:t" inset="0,0,0,0">
                <w:txbxContent>
                  <w:p w14:paraId="5B0430DF"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ab/>
    </w:r>
    <w:r>
      <w:rPr>
        <w:rFonts w:hint="eastAsia"/>
      </w:rPr>
      <w:tab/>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4545B"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0288" behindDoc="0" locked="0" layoutInCell="1" allowOverlap="1" wp14:anchorId="0216F0AA" wp14:editId="451B6A6C">
              <wp:simplePos x="0" y="0"/>
              <wp:positionH relativeFrom="margin">
                <wp:align>right</wp:align>
              </wp:positionH>
              <wp:positionV relativeFrom="paragraph">
                <wp:posOffset>0</wp:posOffset>
              </wp:positionV>
              <wp:extent cx="1828800" cy="1828800"/>
              <wp:effectExtent l="0" t="0" r="0" b="0"/>
              <wp:wrapNone/>
              <wp:docPr id="151" name="文本框 20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6A8828D"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0216F0AA" id="_x0000_t202" coordsize="21600,21600" o:spt="202" path="m,l,21600r21600,l21600,xe">
              <v:stroke joinstyle="miter"/>
              <v:path gradientshapeok="t" o:connecttype="rect"/>
            </v:shapetype>
            <v:shape id="文本框 2052" o:spid="_x0000_s121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" filled="f" stroked="f">
              <v:textbox style="mso-fit-shape-to-text:t" inset="0,0,0,0">
                <w:txbxContent>
                  <w:p w14:paraId="36A8828D"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ab/>
    </w:r>
    <w:r>
      <w:rPr>
        <w:rFonts w:hint="eastAsia"/>
      </w:rPr>
      <w:tab/>
    </w: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A1FEAE"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2336" behindDoc="0" locked="0" layoutInCell="1" allowOverlap="1" wp14:anchorId="47CE81B6" wp14:editId="5852F0BE">
              <wp:simplePos x="0" y="0"/>
              <wp:positionH relativeFrom="margin">
                <wp:align>right</wp:align>
              </wp:positionH>
              <wp:positionV relativeFrom="paragraph">
                <wp:posOffset>0</wp:posOffset>
              </wp:positionV>
              <wp:extent cx="1828800" cy="1828800"/>
              <wp:effectExtent l="0" t="0" r="0" b="0"/>
              <wp:wrapNone/>
              <wp:docPr id="153" name="文本框 20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4E680139"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47CE81B6" id="_x0000_t202" coordsize="21600,21600" o:spt="202" path="m,l,21600r21600,l21600,xe">
              <v:stroke joinstyle="miter"/>
              <v:path gradientshapeok="t" o:connecttype="rect"/>
            </v:shapetype>
            <v:shape id="文本框 2053" o:spid="_x0000_s1217" type="#_x0000_t202" style="position:absolute;left:0;text-align:left;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" filled="f" stroked="f">
              <v:textbox style="mso-fit-shape-to-text:t" inset="0,0,0,0">
                <w:txbxContent>
                  <w:p w14:paraId="4E680139"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ab/>
    </w:r>
    <w:r>
      <w:rPr>
        <w:rFonts w:hint="eastAsia"/>
      </w:rPr>
      <w:tab/>
    </w:r>
    <w:r>
      <w:rPr>
        <w:rFonts w:hint="eastAsia"/>
      </w:rPr>
      <w:t>图目录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F02CD"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3360" behindDoc="0" locked="0" layoutInCell="1" allowOverlap="1" wp14:anchorId="00EA89C3" wp14:editId="40B39E0F">
              <wp:simplePos x="0" y="0"/>
              <wp:positionH relativeFrom="margin">
                <wp:align>right</wp:align>
              </wp:positionH>
              <wp:positionV relativeFrom="paragraph">
                <wp:posOffset>0</wp:posOffset>
              </wp:positionV>
              <wp:extent cx="1828800" cy="1828800"/>
              <wp:effectExtent l="0" t="0" r="0" b="0"/>
              <wp:wrapNone/>
              <wp:docPr id="154" name="文本框 20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527F4EA"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00EA89C3" id="_x0000_t202" coordsize="21600,21600" o:spt="202" path="m,l,21600r21600,l21600,xe">
              <v:stroke joinstyle="miter"/>
              <v:path gradientshapeok="t" o:connecttype="rect"/>
            </v:shapetype>
            <v:shape id="文本框 2054" o:spid="_x0000_s1218" type="#_x0000_t202" style="position:absolute;left:0;text-align:left;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" filled="f" stroked="f">
              <v:textbox style="mso-fit-shape-to-text:t" inset="0,0,0,0">
                <w:txbxContent>
                  <w:p w14:paraId="3527F4EA"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表目录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6AE27"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4384" behindDoc="0" locked="0" layoutInCell="1" allowOverlap="1" wp14:anchorId="45C38356" wp14:editId="78925008">
              <wp:simplePos x="0" y="0"/>
              <wp:positionH relativeFrom="margin">
                <wp:align>right</wp:align>
              </wp:positionH>
              <wp:positionV relativeFrom="paragraph">
                <wp:posOffset>0</wp:posOffset>
              </wp:positionV>
              <wp:extent cx="1828800" cy="1828800"/>
              <wp:effectExtent l="0" t="0" r="0" b="0"/>
              <wp:wrapNone/>
              <wp:docPr id="155" name="文本框 20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5C9DD17D"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45C38356" id="_x0000_t202" coordsize="21600,21600" o:spt="202" path="m,l,21600r21600,l21600,xe">
              <v:stroke joinstyle="miter"/>
              <v:path gradientshapeok="t" o:connecttype="rect"/>
            </v:shapetype>
            <v:shape id="文本框 2055" o:spid="_x0000_s1219" type="#_x0000_t202" style="position:absolute;left:0;text-align:left;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" filled="f" stroked="f">
              <v:textbox style="mso-fit-shape-to-text:t" inset="0,0,0,0">
                <w:txbxContent>
                  <w:p w14:paraId="5C9DD17D"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第一章</w:t>
    </w:r>
    <w:r>
      <w:rPr>
        <w:rFonts w:hint="eastAsia"/>
      </w:rPr>
      <w:t xml:space="preserve"> </w:t>
    </w:r>
    <w:r>
      <w:rPr>
        <w:rFonts w:hint="eastAsia"/>
      </w:rPr>
      <w:t>绪论</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306D98"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665408" behindDoc="0" locked="0" layoutInCell="1" allowOverlap="1" wp14:anchorId="19EF5D10" wp14:editId="0ED1F8EB">
              <wp:simplePos x="0" y="0"/>
              <wp:positionH relativeFrom="margin">
                <wp:align>right</wp:align>
              </wp:positionH>
              <wp:positionV relativeFrom="paragraph">
                <wp:posOffset>0</wp:posOffset>
              </wp:positionV>
              <wp:extent cx="1828800" cy="1828800"/>
              <wp:effectExtent l="0" t="0" r="0" b="0"/>
              <wp:wrapNone/>
              <wp:docPr id="156" name="文本框 20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7A95D0A7"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19EF5D10" id="_x0000_t202" coordsize="21600,21600" o:spt="202" path="m,l,21600r21600,l21600,xe">
              <v:stroke joinstyle="miter"/>
              <v:path gradientshapeok="t" o:connecttype="rect"/>
            </v:shapetype>
            <v:shape id="文本框 2057" o:spid="_x0000_s1221"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MX6K+sIBAABiAwAADgAAAAAAAAAAAAAAAAAuAgAAZHJz&#10;L2Uyb0RvYy54bWxQSwECLQAUAAYACAAAACEADErw7tYAAAAFAQAADwAAAAAAAAAAAAAAAAAcBAAA&#10;ZHJzL2Rvd25yZXYueG1sUEsFBgAAAAAEAAQA8wAAAB8FAAAAAA==&#10;" filled="f" stroked="f">
              <v:textbox style="mso-fit-shape-to-text:t" inset="0,0,0,0">
                <w:txbxContent>
                  <w:p w14:paraId="7A95D0A7"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第二章</w:t>
    </w:r>
    <w:r>
      <w:rPr>
        <w:rFonts w:hint="eastAsia"/>
      </w:rPr>
      <w:t xml:space="preserve"> </w:t>
    </w:r>
    <w:r>
      <w:rPr>
        <w:rFonts w:hint="eastAsia"/>
      </w:rPr>
      <w:t>互联网三维可视化技术比较</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8AAE1" w14:textId="77777777" w:rsidR="002351D8" w:rsidRDefault="002351D8">
    <w:pPr>
      <w:pStyle w:val="a9"/>
      <w:pBdr>
        <w:bottom w:val="single" w:sz="4" w:space="1" w:color="auto"/>
      </w:pBdr>
      <w:tabs>
        <w:tab w:val="clear" w:pos="4153"/>
        <w:tab w:val="left" w:pos="7477"/>
      </w:tabs>
    </w:pPr>
    <w:r>
      <w:rPr>
        <w:noProof/>
      </w:rPr>
      <mc:AlternateContent>
        <mc:Choice Requires="wps">
          <w:drawing>
            <wp:anchor distT="0" distB="0" distL="114300" distR="114300" simplePos="0" relativeHeight="251896832" behindDoc="0" locked="0" layoutInCell="1" allowOverlap="1" wp14:anchorId="28471B80" wp14:editId="4AF6C5F5">
              <wp:simplePos x="0" y="0"/>
              <wp:positionH relativeFrom="margin">
                <wp:posOffset>5149850</wp:posOffset>
              </wp:positionH>
              <wp:positionV relativeFrom="paragraph">
                <wp:posOffset>0</wp:posOffset>
              </wp:positionV>
              <wp:extent cx="1828800" cy="1828800"/>
              <wp:effectExtent l="0" t="0" r="0" b="0"/>
              <wp:wrapNone/>
              <wp:docPr id="144" name="文本框 20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54AC47" w14:textId="77777777" w:rsidR="002351D8" w:rsidRDefault="002351D8">
                          <w:pPr>
                            <w:snapToGrid w:val="0"/>
                            <w:rPr>
                              <w:sz w:val="18"/>
                            </w:rPr>
                          </w:pPr>
                        </w:p>
                      </w:txbxContent>
                    </wps:txbx>
                    <wps:bodyPr wrap="none" lIns="0" tIns="0" rIns="0" bIns="0">
                      <a:spAutoFit/>
                    </wps:bodyPr>
                  </wps:wsp>
                </a:graphicData>
              </a:graphic>
            </wp:anchor>
          </w:drawing>
        </mc:Choice>
        <mc:Fallback>
          <w:pict>
            <v:shapetype w14:anchorId="28471B80" id="_x0000_t202" coordsize="21600,21600" o:spt="202" path="m,l,21600r21600,l21600,xe">
              <v:stroke joinstyle="miter"/>
              <v:path gradientshapeok="t" o:connecttype="rect"/>
            </v:shapetype>
            <v:shape id="_x0000_s1222" type="#_x0000_t202" style="position:absolute;left:0;text-align:left;margin-left:405.5pt;margin-top:0;width:2in;height:2in;z-index:2518968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" filled="f" stroked="f">
              <v:textbox style="mso-fit-shape-to-text:t" inset="0,0,0,0">
                <w:txbxContent>
                  <w:p w14:paraId="2854AC47" w14:textId="77777777" w:rsidR="002351D8" w:rsidRDefault="002351D8">
                    <w:pPr>
                      <w:snapToGrid w:val="0"/>
                      <w:rPr>
                        <w:sz w:val="18"/>
                      </w:rPr>
                    </w:pPr>
                  </w:p>
                </w:txbxContent>
              </v:textbox>
              <w10:wrap anchorx="margin"/>
            </v:shape>
          </w:pict>
        </mc:Fallback>
      </mc:AlternateContent>
    </w:r>
    <w:r>
      <w:rPr>
        <w:rFonts w:hint="eastAsia"/>
      </w:rPr>
      <w:t>华东师范大学</w:t>
    </w:r>
    <w:r>
      <w:rPr>
        <w:rFonts w:hint="eastAsia"/>
      </w:rPr>
      <w:t>2017</w:t>
    </w:r>
    <w:r>
      <w:rPr>
        <w:rFonts w:hint="eastAsia"/>
      </w:rPr>
      <w:t>届硕士学位论文</w:t>
    </w:r>
    <w:r>
      <w:rPr>
        <w:rFonts w:hint="eastAsia"/>
      </w:rPr>
      <w:t xml:space="preserve">                                  </w:t>
    </w:r>
    <w:r>
      <w:rPr>
        <w:rFonts w:hint="eastAsia"/>
      </w:rPr>
      <w:t>第三章</w:t>
    </w:r>
    <w:r>
      <w:rPr>
        <w:rFonts w:hint="eastAsia"/>
      </w:rPr>
      <w:t xml:space="preserve"> </w:t>
    </w:r>
    <w:r>
      <w:rPr>
        <w:rFonts w:hint="eastAsia"/>
      </w:rPr>
      <w:t>三维</w:t>
    </w:r>
    <w:r>
      <w:rPr>
        <w:rFonts w:hint="eastAsia"/>
      </w:rPr>
      <w:t>WebGIS</w:t>
    </w:r>
    <w:r>
      <w:rPr>
        <w:rFonts w:hint="eastAsia"/>
      </w:rPr>
      <w:t>原理剖析</w:t>
    </w:r>
  </w:p>
  <w:p w14:paraId="6F80645C" w14:textId="77777777" w:rsidR="002351D8" w:rsidRDefault="002351D8">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BE462A"/>
    <w:multiLevelType w:val="singleLevel"/>
    <w:tmpl w:val="58BE462A"/>
    <w:lvl w:ilvl="0">
      <w:start w:val="1"/>
      <w:numFmt w:val="chineseCounting"/>
      <w:suff w:val="nothing"/>
      <w:lvlText w:val="第%1章"/>
      <w:lvlJc w:val="left"/>
    </w:lvl>
  </w:abstractNum>
  <w:abstractNum w:abstractNumId="1">
    <w:nsid w:val="58DA8A09"/>
    <w:multiLevelType w:val="singleLevel"/>
    <w:tmpl w:val="58DA8A09"/>
    <w:lvl w:ilvl="0">
      <w:start w:val="1"/>
      <w:numFmt w:val="decimal"/>
      <w:suff w:val="nothing"/>
      <w:lvlText w:val="[%1] "/>
      <w:lvlJc w:val="left"/>
      <w:pPr>
        <w:tabs>
          <w:tab w:val="left" w:pos="0"/>
        </w:tabs>
        <w:ind w:left="0" w:firstLine="0"/>
      </w:pPr>
      <w:rPr>
        <w:rFonts w:ascii="宋体" w:eastAsia="宋体" w:hAnsi="宋体" w:cs="宋体" w:hint="default"/>
        <w:bCs/>
      </w:rPr>
    </w:lvl>
  </w:abstractNum>
  <w:abstractNum w:abstractNumId="2">
    <w:nsid w:val="58DE04F2"/>
    <w:multiLevelType w:val="multilevel"/>
    <w:tmpl w:val="58DE04F2"/>
    <w:lvl w:ilvl="0">
      <w:start w:val="1"/>
      <w:numFmt w:val="chineseCounting"/>
      <w:pStyle w:val="1"/>
      <w:lvlText w:val="第%1章"/>
      <w:lvlJc w:val="left"/>
      <w:pPr>
        <w:tabs>
          <w:tab w:val="left" w:pos="425"/>
        </w:tabs>
        <w:ind w:left="425" w:hanging="425"/>
      </w:pPr>
      <w:rPr>
        <w:rFonts w:ascii="宋体" w:eastAsia="宋体" w:hAnsi="宋体" w:cs="宋体" w:hint="eastAsia"/>
      </w:rPr>
    </w:lvl>
    <w:lvl w:ilvl="1">
      <w:start w:val="1"/>
      <w:numFmt w:val="decimal"/>
      <w:pStyle w:val="2"/>
      <w:isLgl/>
      <w:lvlText w:val="%1.%2"/>
      <w:lvlJc w:val="left"/>
      <w:pPr>
        <w:tabs>
          <w:tab w:val="left" w:pos="567"/>
        </w:tabs>
        <w:ind w:left="567" w:hanging="567"/>
      </w:pPr>
      <w:rPr>
        <w:rFonts w:ascii="宋体" w:eastAsia="宋体" w:hAnsi="宋体" w:cs="宋体" w:hint="eastAsia"/>
      </w:rPr>
    </w:lvl>
    <w:lvl w:ilvl="2">
      <w:start w:val="1"/>
      <w:numFmt w:val="decimal"/>
      <w:pStyle w:val="3"/>
      <w:isLgl/>
      <w:lvlText w:val="%1.%2.%3"/>
      <w:lvlJc w:val="left"/>
      <w:pPr>
        <w:tabs>
          <w:tab w:val="left" w:pos="709"/>
        </w:tabs>
        <w:ind w:left="709" w:hanging="709"/>
      </w:pPr>
      <w:rPr>
        <w:rFonts w:ascii="宋体" w:eastAsia="宋体" w:hAnsi="宋体" w:cs="宋体" w:hint="eastAsia"/>
      </w:rPr>
    </w:lvl>
    <w:lvl w:ilvl="3">
      <w:start w:val="1"/>
      <w:numFmt w:val="decimal"/>
      <w:pStyle w:val="4"/>
      <w:isLgl/>
      <w:lvlText w:val="%1.%2.%3.%4"/>
      <w:lvlJc w:val="left"/>
      <w:pPr>
        <w:tabs>
          <w:tab w:val="left" w:pos="850"/>
        </w:tabs>
        <w:ind w:left="850" w:hanging="850"/>
      </w:pPr>
      <w:rPr>
        <w:rFonts w:ascii="宋体" w:eastAsia="宋体" w:hAnsi="宋体" w:cs="宋体" w:hint="eastAsia"/>
      </w:rPr>
    </w:lvl>
    <w:lvl w:ilvl="4">
      <w:start w:val="1"/>
      <w:numFmt w:val="decimal"/>
      <w:lvlText w:val="%1.%2.%3.%4.%5."/>
      <w:lvlJc w:val="left"/>
      <w:pPr>
        <w:tabs>
          <w:tab w:val="left" w:pos="991"/>
        </w:tabs>
        <w:ind w:left="991" w:hanging="991"/>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5"/>
        </w:tabs>
        <w:ind w:left="1275" w:hanging="1275"/>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8"/>
        </w:tabs>
        <w:ind w:left="1558" w:hanging="1558"/>
      </w:pPr>
      <w:rPr>
        <w:rFonts w:hint="eastAsia"/>
      </w:rPr>
    </w:lvl>
  </w:abstractNum>
  <w:abstractNum w:abstractNumId="3">
    <w:nsid w:val="590F2F51"/>
    <w:multiLevelType w:val="multilevel"/>
    <w:tmpl w:val="590F2F51"/>
    <w:lvl w:ilvl="0">
      <w:start w:val="1"/>
      <w:numFmt w:val="decimal"/>
      <w:suff w:val="nothing"/>
      <w:lvlText w:val="（%1）"/>
      <w:lvlJc w:val="left"/>
      <w:pPr>
        <w:ind w:left="0" w:firstLine="0"/>
      </w:pPr>
      <w:rPr>
        <w:rFonts w:cs="Times New Roman"/>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ry">
    <w15:presenceInfo w15:providerId="None" w15:userId="z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trackRevisions/>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921"/>
    <w:rsid w:val="00032291"/>
    <w:rsid w:val="0003295C"/>
    <w:rsid w:val="0006268D"/>
    <w:rsid w:val="00067B30"/>
    <w:rsid w:val="00070934"/>
    <w:rsid w:val="000B7FA7"/>
    <w:rsid w:val="000E0460"/>
    <w:rsid w:val="00107C25"/>
    <w:rsid w:val="001231B0"/>
    <w:rsid w:val="001234A5"/>
    <w:rsid w:val="001306FE"/>
    <w:rsid w:val="00147187"/>
    <w:rsid w:val="001915C2"/>
    <w:rsid w:val="001916FF"/>
    <w:rsid w:val="001D6E23"/>
    <w:rsid w:val="001E01EC"/>
    <w:rsid w:val="001E394D"/>
    <w:rsid w:val="001E3D65"/>
    <w:rsid w:val="0021464B"/>
    <w:rsid w:val="002351D8"/>
    <w:rsid w:val="00253693"/>
    <w:rsid w:val="002544E1"/>
    <w:rsid w:val="00257C15"/>
    <w:rsid w:val="00260C2C"/>
    <w:rsid w:val="00295D54"/>
    <w:rsid w:val="002D29AD"/>
    <w:rsid w:val="002E10CD"/>
    <w:rsid w:val="0031372E"/>
    <w:rsid w:val="00321CC5"/>
    <w:rsid w:val="00330A8F"/>
    <w:rsid w:val="0035713A"/>
    <w:rsid w:val="003675E8"/>
    <w:rsid w:val="00384CE9"/>
    <w:rsid w:val="00393B3C"/>
    <w:rsid w:val="003B14F1"/>
    <w:rsid w:val="003B275C"/>
    <w:rsid w:val="004126C7"/>
    <w:rsid w:val="0041598E"/>
    <w:rsid w:val="00420A0D"/>
    <w:rsid w:val="00420EDE"/>
    <w:rsid w:val="0044195F"/>
    <w:rsid w:val="004832A2"/>
    <w:rsid w:val="004B15B0"/>
    <w:rsid w:val="004C47BE"/>
    <w:rsid w:val="004E1F90"/>
    <w:rsid w:val="004E4C8E"/>
    <w:rsid w:val="004E6E8D"/>
    <w:rsid w:val="004F0192"/>
    <w:rsid w:val="0050402A"/>
    <w:rsid w:val="00505C13"/>
    <w:rsid w:val="0051607F"/>
    <w:rsid w:val="00525265"/>
    <w:rsid w:val="00545789"/>
    <w:rsid w:val="0057112C"/>
    <w:rsid w:val="005866F7"/>
    <w:rsid w:val="005C1E28"/>
    <w:rsid w:val="005F0EBF"/>
    <w:rsid w:val="00602E35"/>
    <w:rsid w:val="0062392F"/>
    <w:rsid w:val="00687E40"/>
    <w:rsid w:val="006935F5"/>
    <w:rsid w:val="00694200"/>
    <w:rsid w:val="006B4443"/>
    <w:rsid w:val="006C40C0"/>
    <w:rsid w:val="006E6DA9"/>
    <w:rsid w:val="00700E83"/>
    <w:rsid w:val="00705060"/>
    <w:rsid w:val="00716148"/>
    <w:rsid w:val="00724090"/>
    <w:rsid w:val="00724E64"/>
    <w:rsid w:val="007615B4"/>
    <w:rsid w:val="00771F1B"/>
    <w:rsid w:val="00796AFE"/>
    <w:rsid w:val="007A529D"/>
    <w:rsid w:val="007B3D67"/>
    <w:rsid w:val="007E1BE3"/>
    <w:rsid w:val="007E4F75"/>
    <w:rsid w:val="008318E5"/>
    <w:rsid w:val="0086214A"/>
    <w:rsid w:val="00872296"/>
    <w:rsid w:val="0087361B"/>
    <w:rsid w:val="008815F0"/>
    <w:rsid w:val="008919B0"/>
    <w:rsid w:val="008A4AF3"/>
    <w:rsid w:val="008F74EE"/>
    <w:rsid w:val="00910BFB"/>
    <w:rsid w:val="00945403"/>
    <w:rsid w:val="00950C99"/>
    <w:rsid w:val="00955A3C"/>
    <w:rsid w:val="00995121"/>
    <w:rsid w:val="009A51E2"/>
    <w:rsid w:val="009B00F9"/>
    <w:rsid w:val="009B0BA1"/>
    <w:rsid w:val="009B5522"/>
    <w:rsid w:val="009B68FE"/>
    <w:rsid w:val="009E55A5"/>
    <w:rsid w:val="009E7F11"/>
    <w:rsid w:val="009F63DA"/>
    <w:rsid w:val="00A02FD6"/>
    <w:rsid w:val="00A12009"/>
    <w:rsid w:val="00A16826"/>
    <w:rsid w:val="00A64DA7"/>
    <w:rsid w:val="00AA75A7"/>
    <w:rsid w:val="00AB6A09"/>
    <w:rsid w:val="00B26FFC"/>
    <w:rsid w:val="00B35E13"/>
    <w:rsid w:val="00B4325F"/>
    <w:rsid w:val="00B44F61"/>
    <w:rsid w:val="00B71CF7"/>
    <w:rsid w:val="00B73039"/>
    <w:rsid w:val="00B80DFD"/>
    <w:rsid w:val="00B865EA"/>
    <w:rsid w:val="00B87903"/>
    <w:rsid w:val="00B961B8"/>
    <w:rsid w:val="00C24A14"/>
    <w:rsid w:val="00C3128D"/>
    <w:rsid w:val="00C3517E"/>
    <w:rsid w:val="00C448CD"/>
    <w:rsid w:val="00C67DD0"/>
    <w:rsid w:val="00C8216F"/>
    <w:rsid w:val="00CB1CD9"/>
    <w:rsid w:val="00CC6772"/>
    <w:rsid w:val="00CD3BF0"/>
    <w:rsid w:val="00CF7DEC"/>
    <w:rsid w:val="00D32729"/>
    <w:rsid w:val="00D403EB"/>
    <w:rsid w:val="00DB3C9E"/>
    <w:rsid w:val="00DC2EC0"/>
    <w:rsid w:val="00DF62A3"/>
    <w:rsid w:val="00E021E9"/>
    <w:rsid w:val="00E509CF"/>
    <w:rsid w:val="00E541A7"/>
    <w:rsid w:val="00E66107"/>
    <w:rsid w:val="00E72E5F"/>
    <w:rsid w:val="00E83EBC"/>
    <w:rsid w:val="00EB0010"/>
    <w:rsid w:val="00F16840"/>
    <w:rsid w:val="00F35921"/>
    <w:rsid w:val="00F6461E"/>
    <w:rsid w:val="00F77479"/>
    <w:rsid w:val="00F810AA"/>
    <w:rsid w:val="00F97653"/>
    <w:rsid w:val="00FA4DA7"/>
    <w:rsid w:val="00FB2CD5"/>
    <w:rsid w:val="00FC3185"/>
    <w:rsid w:val="00FD15AF"/>
    <w:rsid w:val="00FE37AD"/>
    <w:rsid w:val="01025A37"/>
    <w:rsid w:val="010975C0"/>
    <w:rsid w:val="010C3DC8"/>
    <w:rsid w:val="010C71D8"/>
    <w:rsid w:val="011411D4"/>
    <w:rsid w:val="012A3378"/>
    <w:rsid w:val="012D2791"/>
    <w:rsid w:val="01353907"/>
    <w:rsid w:val="01395B91"/>
    <w:rsid w:val="01442AA9"/>
    <w:rsid w:val="01513DDD"/>
    <w:rsid w:val="01551C3E"/>
    <w:rsid w:val="015654C1"/>
    <w:rsid w:val="01680C5E"/>
    <w:rsid w:val="016966E0"/>
    <w:rsid w:val="01813500"/>
    <w:rsid w:val="01902D1C"/>
    <w:rsid w:val="01941722"/>
    <w:rsid w:val="01990AF6"/>
    <w:rsid w:val="01A377BE"/>
    <w:rsid w:val="01A538FB"/>
    <w:rsid w:val="01A916C8"/>
    <w:rsid w:val="01B07C61"/>
    <w:rsid w:val="01B62F5C"/>
    <w:rsid w:val="01B93EE0"/>
    <w:rsid w:val="01BF166D"/>
    <w:rsid w:val="01C225F2"/>
    <w:rsid w:val="01C47CF3"/>
    <w:rsid w:val="01C979FE"/>
    <w:rsid w:val="01CF1907"/>
    <w:rsid w:val="01D11587"/>
    <w:rsid w:val="01D24A8A"/>
    <w:rsid w:val="01D84795"/>
    <w:rsid w:val="01DC0C1D"/>
    <w:rsid w:val="01E34D25"/>
    <w:rsid w:val="01E411E1"/>
    <w:rsid w:val="01EF65B9"/>
    <w:rsid w:val="01F11ABC"/>
    <w:rsid w:val="01F2753D"/>
    <w:rsid w:val="01FA7FB7"/>
    <w:rsid w:val="01FB23CB"/>
    <w:rsid w:val="01FD334A"/>
    <w:rsid w:val="021678E4"/>
    <w:rsid w:val="02285819"/>
    <w:rsid w:val="0229329B"/>
    <w:rsid w:val="02293F66"/>
    <w:rsid w:val="022B421F"/>
    <w:rsid w:val="022E1921"/>
    <w:rsid w:val="02354B2F"/>
    <w:rsid w:val="02383C63"/>
    <w:rsid w:val="023A10E4"/>
    <w:rsid w:val="0250315A"/>
    <w:rsid w:val="0252665D"/>
    <w:rsid w:val="02565064"/>
    <w:rsid w:val="025B1E92"/>
    <w:rsid w:val="026652FE"/>
    <w:rsid w:val="026654EE"/>
    <w:rsid w:val="027112CC"/>
    <w:rsid w:val="0271368F"/>
    <w:rsid w:val="02736B92"/>
    <w:rsid w:val="027D4F23"/>
    <w:rsid w:val="027F1BEC"/>
    <w:rsid w:val="029042EB"/>
    <w:rsid w:val="02A318E0"/>
    <w:rsid w:val="02A81D04"/>
    <w:rsid w:val="02AA6CEC"/>
    <w:rsid w:val="02AC5A72"/>
    <w:rsid w:val="02BC028B"/>
    <w:rsid w:val="02BC0560"/>
    <w:rsid w:val="02C06C91"/>
    <w:rsid w:val="02C4357A"/>
    <w:rsid w:val="02D2242F"/>
    <w:rsid w:val="02D87030"/>
    <w:rsid w:val="02D91DBA"/>
    <w:rsid w:val="02D97DDC"/>
    <w:rsid w:val="02E45BCC"/>
    <w:rsid w:val="02E825C8"/>
    <w:rsid w:val="02EF77E1"/>
    <w:rsid w:val="02F17460"/>
    <w:rsid w:val="0307400D"/>
    <w:rsid w:val="03107D15"/>
    <w:rsid w:val="03145252"/>
    <w:rsid w:val="03184312"/>
    <w:rsid w:val="03187320"/>
    <w:rsid w:val="031E4AAC"/>
    <w:rsid w:val="03261EB9"/>
    <w:rsid w:val="032E4D47"/>
    <w:rsid w:val="03456EEA"/>
    <w:rsid w:val="03502CFD"/>
    <w:rsid w:val="03537AA9"/>
    <w:rsid w:val="03557185"/>
    <w:rsid w:val="03564C06"/>
    <w:rsid w:val="035D2013"/>
    <w:rsid w:val="035D416D"/>
    <w:rsid w:val="035F3318"/>
    <w:rsid w:val="035F5516"/>
    <w:rsid w:val="03610A19"/>
    <w:rsid w:val="036A4A7F"/>
    <w:rsid w:val="036B4BAC"/>
    <w:rsid w:val="03724537"/>
    <w:rsid w:val="03793EC1"/>
    <w:rsid w:val="037B04A0"/>
    <w:rsid w:val="038134CC"/>
    <w:rsid w:val="038908D8"/>
    <w:rsid w:val="038D2B62"/>
    <w:rsid w:val="03957F6E"/>
    <w:rsid w:val="039B4179"/>
    <w:rsid w:val="03B34464"/>
    <w:rsid w:val="03BB5C30"/>
    <w:rsid w:val="03BF0111"/>
    <w:rsid w:val="03C52284"/>
    <w:rsid w:val="03C6073D"/>
    <w:rsid w:val="03C71A42"/>
    <w:rsid w:val="03C94F45"/>
    <w:rsid w:val="03CD02F7"/>
    <w:rsid w:val="03D14550"/>
    <w:rsid w:val="03D965FA"/>
    <w:rsid w:val="03DD3BE6"/>
    <w:rsid w:val="03E835FB"/>
    <w:rsid w:val="03E84175"/>
    <w:rsid w:val="03F14FF8"/>
    <w:rsid w:val="03F20308"/>
    <w:rsid w:val="03F6348B"/>
    <w:rsid w:val="04022665"/>
    <w:rsid w:val="040B0DB4"/>
    <w:rsid w:val="041617C1"/>
    <w:rsid w:val="041B36CB"/>
    <w:rsid w:val="042155D4"/>
    <w:rsid w:val="042F016D"/>
    <w:rsid w:val="043D4F04"/>
    <w:rsid w:val="04425A17"/>
    <w:rsid w:val="04553F05"/>
    <w:rsid w:val="045B19D7"/>
    <w:rsid w:val="045D18E2"/>
    <w:rsid w:val="045E1BB5"/>
    <w:rsid w:val="046105BC"/>
    <w:rsid w:val="046702C7"/>
    <w:rsid w:val="04716658"/>
    <w:rsid w:val="04762AE0"/>
    <w:rsid w:val="047654EA"/>
    <w:rsid w:val="047765B6"/>
    <w:rsid w:val="048A1780"/>
    <w:rsid w:val="04925467"/>
    <w:rsid w:val="04926B8C"/>
    <w:rsid w:val="04991D9B"/>
    <w:rsid w:val="049E6222"/>
    <w:rsid w:val="049E7308"/>
    <w:rsid w:val="04A57D11"/>
    <w:rsid w:val="04A76B32"/>
    <w:rsid w:val="04A80AC5"/>
    <w:rsid w:val="04B4292B"/>
    <w:rsid w:val="04B55E47"/>
    <w:rsid w:val="04BE6757"/>
    <w:rsid w:val="04C3735B"/>
    <w:rsid w:val="04D64AD7"/>
    <w:rsid w:val="04DF3DD9"/>
    <w:rsid w:val="04E1218F"/>
    <w:rsid w:val="04E23131"/>
    <w:rsid w:val="04EE72A6"/>
    <w:rsid w:val="04F311AF"/>
    <w:rsid w:val="04F4510E"/>
    <w:rsid w:val="04F74332"/>
    <w:rsid w:val="04F95348"/>
    <w:rsid w:val="04FB65BC"/>
    <w:rsid w:val="05022954"/>
    <w:rsid w:val="0506494D"/>
    <w:rsid w:val="050C0A55"/>
    <w:rsid w:val="051538E2"/>
    <w:rsid w:val="05180F41"/>
    <w:rsid w:val="051C6AF1"/>
    <w:rsid w:val="051E1FF4"/>
    <w:rsid w:val="052054F7"/>
    <w:rsid w:val="05320C94"/>
    <w:rsid w:val="054369B0"/>
    <w:rsid w:val="05444432"/>
    <w:rsid w:val="054B3DBD"/>
    <w:rsid w:val="054D2B43"/>
    <w:rsid w:val="05511DEE"/>
    <w:rsid w:val="055B78DA"/>
    <w:rsid w:val="055E4E7C"/>
    <w:rsid w:val="05634CE7"/>
    <w:rsid w:val="05646EE5"/>
    <w:rsid w:val="056D4660"/>
    <w:rsid w:val="05796E8A"/>
    <w:rsid w:val="057D5890"/>
    <w:rsid w:val="057F0D93"/>
    <w:rsid w:val="058120BF"/>
    <w:rsid w:val="05840118"/>
    <w:rsid w:val="058A1323"/>
    <w:rsid w:val="058B5D10"/>
    <w:rsid w:val="05910CAE"/>
    <w:rsid w:val="05A224BE"/>
    <w:rsid w:val="05A45750"/>
    <w:rsid w:val="05B821F2"/>
    <w:rsid w:val="05BA56F5"/>
    <w:rsid w:val="05CB3411"/>
    <w:rsid w:val="05CE354A"/>
    <w:rsid w:val="05CE4396"/>
    <w:rsid w:val="05CF1E17"/>
    <w:rsid w:val="05D523B8"/>
    <w:rsid w:val="05DD332B"/>
    <w:rsid w:val="05E50738"/>
    <w:rsid w:val="05E53FBB"/>
    <w:rsid w:val="05ED13C7"/>
    <w:rsid w:val="05F851DA"/>
    <w:rsid w:val="05FB28DB"/>
    <w:rsid w:val="061D7998"/>
    <w:rsid w:val="062D7C32"/>
    <w:rsid w:val="06385FC4"/>
    <w:rsid w:val="06413050"/>
    <w:rsid w:val="06431DD6"/>
    <w:rsid w:val="064A1761"/>
    <w:rsid w:val="064B2736"/>
    <w:rsid w:val="064B5F14"/>
    <w:rsid w:val="064E3479"/>
    <w:rsid w:val="064F5BE9"/>
    <w:rsid w:val="065174EA"/>
    <w:rsid w:val="065D70FD"/>
    <w:rsid w:val="06646A88"/>
    <w:rsid w:val="0666580E"/>
    <w:rsid w:val="06696793"/>
    <w:rsid w:val="067233E4"/>
    <w:rsid w:val="067B1F30"/>
    <w:rsid w:val="068063B8"/>
    <w:rsid w:val="0683604A"/>
    <w:rsid w:val="068A6CC7"/>
    <w:rsid w:val="068F64E7"/>
    <w:rsid w:val="06907E39"/>
    <w:rsid w:val="069D0BEB"/>
    <w:rsid w:val="06AA4FFE"/>
    <w:rsid w:val="06AC5F82"/>
    <w:rsid w:val="06AD0181"/>
    <w:rsid w:val="06B1743B"/>
    <w:rsid w:val="06BA1A15"/>
    <w:rsid w:val="06BC4F18"/>
    <w:rsid w:val="06C16E21"/>
    <w:rsid w:val="06C632A9"/>
    <w:rsid w:val="06C867AC"/>
    <w:rsid w:val="06CF19BA"/>
    <w:rsid w:val="06D0743C"/>
    <w:rsid w:val="06D557F7"/>
    <w:rsid w:val="06F51BFA"/>
    <w:rsid w:val="06FD7006"/>
    <w:rsid w:val="070640EE"/>
    <w:rsid w:val="070F27A4"/>
    <w:rsid w:val="07165618"/>
    <w:rsid w:val="071B07B5"/>
    <w:rsid w:val="07212FF8"/>
    <w:rsid w:val="0722013F"/>
    <w:rsid w:val="072A0DCF"/>
    <w:rsid w:val="072A2FCD"/>
    <w:rsid w:val="072C64D0"/>
    <w:rsid w:val="07350683"/>
    <w:rsid w:val="073B6AEB"/>
    <w:rsid w:val="074C2609"/>
    <w:rsid w:val="0765792F"/>
    <w:rsid w:val="077559CB"/>
    <w:rsid w:val="07767BC9"/>
    <w:rsid w:val="07770ECE"/>
    <w:rsid w:val="07883367"/>
    <w:rsid w:val="078E5270"/>
    <w:rsid w:val="078E7C89"/>
    <w:rsid w:val="079422A1"/>
    <w:rsid w:val="07960E52"/>
    <w:rsid w:val="07963981"/>
    <w:rsid w:val="07986E84"/>
    <w:rsid w:val="079C588B"/>
    <w:rsid w:val="07A04291"/>
    <w:rsid w:val="07AC00A3"/>
    <w:rsid w:val="07B354B0"/>
    <w:rsid w:val="07B66435"/>
    <w:rsid w:val="07BC15EA"/>
    <w:rsid w:val="07BE70C4"/>
    <w:rsid w:val="07C06D44"/>
    <w:rsid w:val="07C4004E"/>
    <w:rsid w:val="07C644D1"/>
    <w:rsid w:val="07C95455"/>
    <w:rsid w:val="07CC4C4E"/>
    <w:rsid w:val="07CD3E5B"/>
    <w:rsid w:val="07D41268"/>
    <w:rsid w:val="07D56CE9"/>
    <w:rsid w:val="07D60EE8"/>
    <w:rsid w:val="07D95E4A"/>
    <w:rsid w:val="07DA78EE"/>
    <w:rsid w:val="07DF75F9"/>
    <w:rsid w:val="07E66639"/>
    <w:rsid w:val="07EC308B"/>
    <w:rsid w:val="07F24F95"/>
    <w:rsid w:val="07F6721E"/>
    <w:rsid w:val="07FB58A4"/>
    <w:rsid w:val="07FF7B2E"/>
    <w:rsid w:val="080E45ED"/>
    <w:rsid w:val="08107DC8"/>
    <w:rsid w:val="08180A58"/>
    <w:rsid w:val="081906D7"/>
    <w:rsid w:val="082C76F8"/>
    <w:rsid w:val="08302FFB"/>
    <w:rsid w:val="08321601"/>
    <w:rsid w:val="08375A89"/>
    <w:rsid w:val="083B668E"/>
    <w:rsid w:val="083E2E96"/>
    <w:rsid w:val="0843731D"/>
    <w:rsid w:val="08485ED9"/>
    <w:rsid w:val="084E256B"/>
    <w:rsid w:val="085B1141"/>
    <w:rsid w:val="08610ACC"/>
    <w:rsid w:val="086707D7"/>
    <w:rsid w:val="086C1E1D"/>
    <w:rsid w:val="0873206B"/>
    <w:rsid w:val="0877573F"/>
    <w:rsid w:val="087F5E7D"/>
    <w:rsid w:val="08823BE7"/>
    <w:rsid w:val="0886108C"/>
    <w:rsid w:val="08885E93"/>
    <w:rsid w:val="088C5193"/>
    <w:rsid w:val="08901179"/>
    <w:rsid w:val="0894259F"/>
    <w:rsid w:val="08A502BB"/>
    <w:rsid w:val="08A5699D"/>
    <w:rsid w:val="08B50556"/>
    <w:rsid w:val="08CB0F2A"/>
    <w:rsid w:val="08DB0880"/>
    <w:rsid w:val="08F1073B"/>
    <w:rsid w:val="090472DA"/>
    <w:rsid w:val="0906705B"/>
    <w:rsid w:val="090C47E8"/>
    <w:rsid w:val="090C5910"/>
    <w:rsid w:val="0911532F"/>
    <w:rsid w:val="091633FC"/>
    <w:rsid w:val="09172B79"/>
    <w:rsid w:val="09184D77"/>
    <w:rsid w:val="09207C05"/>
    <w:rsid w:val="09223108"/>
    <w:rsid w:val="093211A4"/>
    <w:rsid w:val="093954C0"/>
    <w:rsid w:val="094523C3"/>
    <w:rsid w:val="09553613"/>
    <w:rsid w:val="095B2EAF"/>
    <w:rsid w:val="095C586C"/>
    <w:rsid w:val="095F67F0"/>
    <w:rsid w:val="096804DB"/>
    <w:rsid w:val="09706A8B"/>
    <w:rsid w:val="09777C06"/>
    <w:rsid w:val="09786095"/>
    <w:rsid w:val="098034A2"/>
    <w:rsid w:val="09806D25"/>
    <w:rsid w:val="09847929"/>
    <w:rsid w:val="098A50B6"/>
    <w:rsid w:val="099346C1"/>
    <w:rsid w:val="09937F44"/>
    <w:rsid w:val="09965645"/>
    <w:rsid w:val="099B55E5"/>
    <w:rsid w:val="09B00E28"/>
    <w:rsid w:val="09B329F7"/>
    <w:rsid w:val="09B74C81"/>
    <w:rsid w:val="09BC3307"/>
    <w:rsid w:val="09C25210"/>
    <w:rsid w:val="09C67499"/>
    <w:rsid w:val="09C8299C"/>
    <w:rsid w:val="09CA6500"/>
    <w:rsid w:val="09CB16BA"/>
    <w:rsid w:val="09CF6AA4"/>
    <w:rsid w:val="09D54231"/>
    <w:rsid w:val="09E46A49"/>
    <w:rsid w:val="09EA50CF"/>
    <w:rsid w:val="09EE1557"/>
    <w:rsid w:val="09F30ACD"/>
    <w:rsid w:val="09FB666F"/>
    <w:rsid w:val="09FC40F0"/>
    <w:rsid w:val="09FD62EE"/>
    <w:rsid w:val="0A015702"/>
    <w:rsid w:val="0A0B6909"/>
    <w:rsid w:val="0A133D15"/>
    <w:rsid w:val="0A175F9F"/>
    <w:rsid w:val="0A195C1F"/>
    <w:rsid w:val="0A1B49A5"/>
    <w:rsid w:val="0A1C6BA3"/>
    <w:rsid w:val="0A2060D1"/>
    <w:rsid w:val="0A280437"/>
    <w:rsid w:val="0A295EB9"/>
    <w:rsid w:val="0A382C50"/>
    <w:rsid w:val="0A3E25DB"/>
    <w:rsid w:val="0A436A63"/>
    <w:rsid w:val="0A4444E4"/>
    <w:rsid w:val="0A4557E9"/>
    <w:rsid w:val="0A4A1C71"/>
    <w:rsid w:val="0A4B76F2"/>
    <w:rsid w:val="0A4C5174"/>
    <w:rsid w:val="0A583185"/>
    <w:rsid w:val="0A5D2E90"/>
    <w:rsid w:val="0A6015B5"/>
    <w:rsid w:val="0A627318"/>
    <w:rsid w:val="0A696073"/>
    <w:rsid w:val="0A7E3DD4"/>
    <w:rsid w:val="0A864054"/>
    <w:rsid w:val="0A8B2F03"/>
    <w:rsid w:val="0A906D1D"/>
    <w:rsid w:val="0A995273"/>
    <w:rsid w:val="0A9C6245"/>
    <w:rsid w:val="0ABF72E6"/>
    <w:rsid w:val="0AD46352"/>
    <w:rsid w:val="0AD61855"/>
    <w:rsid w:val="0AD81356"/>
    <w:rsid w:val="0AE07BE6"/>
    <w:rsid w:val="0AE51E6F"/>
    <w:rsid w:val="0AEF0200"/>
    <w:rsid w:val="0AFA3E86"/>
    <w:rsid w:val="0AFB4013"/>
    <w:rsid w:val="0B036EA1"/>
    <w:rsid w:val="0B0545AC"/>
    <w:rsid w:val="0B067E26"/>
    <w:rsid w:val="0B0758A7"/>
    <w:rsid w:val="0B1600C0"/>
    <w:rsid w:val="0B1722BE"/>
    <w:rsid w:val="0B1E1C49"/>
    <w:rsid w:val="0B223ED3"/>
    <w:rsid w:val="0B267056"/>
    <w:rsid w:val="0B2A2312"/>
    <w:rsid w:val="0B2B6D61"/>
    <w:rsid w:val="0B2E1EE3"/>
    <w:rsid w:val="0B403483"/>
    <w:rsid w:val="0B4B5097"/>
    <w:rsid w:val="0B4D2798"/>
    <w:rsid w:val="0B5730A8"/>
    <w:rsid w:val="0B5965AB"/>
    <w:rsid w:val="0B5E62B6"/>
    <w:rsid w:val="0B5F4AE5"/>
    <w:rsid w:val="0B6039B7"/>
    <w:rsid w:val="0B673342"/>
    <w:rsid w:val="0B6B55CC"/>
    <w:rsid w:val="0B6C555E"/>
    <w:rsid w:val="0B6F403D"/>
    <w:rsid w:val="0B7B31FD"/>
    <w:rsid w:val="0B7E0D69"/>
    <w:rsid w:val="0B81776F"/>
    <w:rsid w:val="0B844E71"/>
    <w:rsid w:val="0B8912F8"/>
    <w:rsid w:val="0B8B50CB"/>
    <w:rsid w:val="0B8C5B00"/>
    <w:rsid w:val="0B93326E"/>
    <w:rsid w:val="0B951579"/>
    <w:rsid w:val="0B9A2898"/>
    <w:rsid w:val="0BA7412C"/>
    <w:rsid w:val="0BAF1538"/>
    <w:rsid w:val="0BB04A3B"/>
    <w:rsid w:val="0BB3103D"/>
    <w:rsid w:val="0BB37339"/>
    <w:rsid w:val="0BB43441"/>
    <w:rsid w:val="0BB81E48"/>
    <w:rsid w:val="0BBA0BCE"/>
    <w:rsid w:val="0BBA17DF"/>
    <w:rsid w:val="0BBE3D51"/>
    <w:rsid w:val="0BCA05CC"/>
    <w:rsid w:val="0BCA2083"/>
    <w:rsid w:val="0BD33CF6"/>
    <w:rsid w:val="0BD571F9"/>
    <w:rsid w:val="0BD8017E"/>
    <w:rsid w:val="0BE4618F"/>
    <w:rsid w:val="0BE51A12"/>
    <w:rsid w:val="0BED48A0"/>
    <w:rsid w:val="0BF0041D"/>
    <w:rsid w:val="0BF10ADF"/>
    <w:rsid w:val="0C1031C1"/>
    <w:rsid w:val="0C155432"/>
    <w:rsid w:val="0C190BE7"/>
    <w:rsid w:val="0C37615B"/>
    <w:rsid w:val="0C396F1E"/>
    <w:rsid w:val="0C483CB5"/>
    <w:rsid w:val="0C4D013D"/>
    <w:rsid w:val="0C5919D1"/>
    <w:rsid w:val="0C5C2956"/>
    <w:rsid w:val="0C5E25D5"/>
    <w:rsid w:val="0C600706"/>
    <w:rsid w:val="0C616DDD"/>
    <w:rsid w:val="0C62485F"/>
    <w:rsid w:val="0C670CE7"/>
    <w:rsid w:val="0C6F2628"/>
    <w:rsid w:val="0C7155C7"/>
    <w:rsid w:val="0C7C448E"/>
    <w:rsid w:val="0C8114A8"/>
    <w:rsid w:val="0C822B95"/>
    <w:rsid w:val="0C8F1EAB"/>
    <w:rsid w:val="0C9358E9"/>
    <w:rsid w:val="0C9F68C2"/>
    <w:rsid w:val="0CA42D4A"/>
    <w:rsid w:val="0CB06B5C"/>
    <w:rsid w:val="0CB145DE"/>
    <w:rsid w:val="0CBB296F"/>
    <w:rsid w:val="0CBD16F5"/>
    <w:rsid w:val="0CBF1375"/>
    <w:rsid w:val="0CCB0A0B"/>
    <w:rsid w:val="0CCD6C34"/>
    <w:rsid w:val="0CE05C36"/>
    <w:rsid w:val="0CE515B5"/>
    <w:rsid w:val="0CE54E38"/>
    <w:rsid w:val="0CE9383E"/>
    <w:rsid w:val="0CEC1574"/>
    <w:rsid w:val="0CF01E3F"/>
    <w:rsid w:val="0CF663AE"/>
    <w:rsid w:val="0CF705D6"/>
    <w:rsid w:val="0CFA3D99"/>
    <w:rsid w:val="0CFF215F"/>
    <w:rsid w:val="0D0118AF"/>
    <w:rsid w:val="0D044C76"/>
    <w:rsid w:val="0D0715E8"/>
    <w:rsid w:val="0D076A70"/>
    <w:rsid w:val="0D0D2779"/>
    <w:rsid w:val="0D157B86"/>
    <w:rsid w:val="0D1C170F"/>
    <w:rsid w:val="0D2918C1"/>
    <w:rsid w:val="0D2C6083"/>
    <w:rsid w:val="0D344BB7"/>
    <w:rsid w:val="0D475DD6"/>
    <w:rsid w:val="0D552B6D"/>
    <w:rsid w:val="0D714A1C"/>
    <w:rsid w:val="0D7743A7"/>
    <w:rsid w:val="0D815336"/>
    <w:rsid w:val="0D854343"/>
    <w:rsid w:val="0D8A1D43"/>
    <w:rsid w:val="0D8A7B44"/>
    <w:rsid w:val="0D9613D9"/>
    <w:rsid w:val="0D976E5A"/>
    <w:rsid w:val="0D985869"/>
    <w:rsid w:val="0DB13287"/>
    <w:rsid w:val="0DB4420C"/>
    <w:rsid w:val="0DB67904"/>
    <w:rsid w:val="0DCC05AF"/>
    <w:rsid w:val="0DD450A1"/>
    <w:rsid w:val="0DD84FC2"/>
    <w:rsid w:val="0DD95345"/>
    <w:rsid w:val="0DDB0848"/>
    <w:rsid w:val="0DEB3061"/>
    <w:rsid w:val="0DF04F6A"/>
    <w:rsid w:val="0DF626F7"/>
    <w:rsid w:val="0DFB5E58"/>
    <w:rsid w:val="0E00255D"/>
    <w:rsid w:val="0E067FCE"/>
    <w:rsid w:val="0E1272C7"/>
    <w:rsid w:val="0E134225"/>
    <w:rsid w:val="0E1E5CDB"/>
    <w:rsid w:val="0E20133D"/>
    <w:rsid w:val="0E286749"/>
    <w:rsid w:val="0E2941CB"/>
    <w:rsid w:val="0E3575CD"/>
    <w:rsid w:val="0E361995"/>
    <w:rsid w:val="0E3E2AEB"/>
    <w:rsid w:val="0E4449F4"/>
    <w:rsid w:val="0E45378F"/>
    <w:rsid w:val="0E500695"/>
    <w:rsid w:val="0E54720D"/>
    <w:rsid w:val="0E5C7E7A"/>
    <w:rsid w:val="0E5F68A3"/>
    <w:rsid w:val="0E6C619F"/>
    <w:rsid w:val="0E6E363A"/>
    <w:rsid w:val="0E720818"/>
    <w:rsid w:val="0E7F6014"/>
    <w:rsid w:val="0E7F6142"/>
    <w:rsid w:val="0E85325F"/>
    <w:rsid w:val="0E8841E4"/>
    <w:rsid w:val="0E8954E9"/>
    <w:rsid w:val="0E8C646E"/>
    <w:rsid w:val="0E8E3B6F"/>
    <w:rsid w:val="0E987385"/>
    <w:rsid w:val="0E991F00"/>
    <w:rsid w:val="0E9D7285"/>
    <w:rsid w:val="0EA20611"/>
    <w:rsid w:val="0EA3280F"/>
    <w:rsid w:val="0EB25028"/>
    <w:rsid w:val="0EB714B0"/>
    <w:rsid w:val="0EC82A4F"/>
    <w:rsid w:val="0ECF23DA"/>
    <w:rsid w:val="0ED85268"/>
    <w:rsid w:val="0EDF0476"/>
    <w:rsid w:val="0EE36E7C"/>
    <w:rsid w:val="0EE65882"/>
    <w:rsid w:val="0EEB1D0A"/>
    <w:rsid w:val="0EED520D"/>
    <w:rsid w:val="0EEE740C"/>
    <w:rsid w:val="0EEF27F1"/>
    <w:rsid w:val="0EFB4523"/>
    <w:rsid w:val="0EFE2F29"/>
    <w:rsid w:val="0F013EAE"/>
    <w:rsid w:val="0F0C69BC"/>
    <w:rsid w:val="0F0E5742"/>
    <w:rsid w:val="0F1727CE"/>
    <w:rsid w:val="0F195CD1"/>
    <w:rsid w:val="0F251AE4"/>
    <w:rsid w:val="0F254B3F"/>
    <w:rsid w:val="0F267565"/>
    <w:rsid w:val="0F295F6C"/>
    <w:rsid w:val="0F2C4CF2"/>
    <w:rsid w:val="0F394008"/>
    <w:rsid w:val="0F4C5227"/>
    <w:rsid w:val="0F4D1C92"/>
    <w:rsid w:val="0F545EB6"/>
    <w:rsid w:val="0F5A74D6"/>
    <w:rsid w:val="0F5E2F43"/>
    <w:rsid w:val="0F6770D5"/>
    <w:rsid w:val="0F701F63"/>
    <w:rsid w:val="0F871B88"/>
    <w:rsid w:val="0FA022DF"/>
    <w:rsid w:val="0FAA1654"/>
    <w:rsid w:val="0FAC0AC3"/>
    <w:rsid w:val="0FBB6B5F"/>
    <w:rsid w:val="0FBE52FE"/>
    <w:rsid w:val="0FD10D03"/>
    <w:rsid w:val="0FD4057D"/>
    <w:rsid w:val="0FD41C88"/>
    <w:rsid w:val="0FD742BD"/>
    <w:rsid w:val="0FD9288C"/>
    <w:rsid w:val="0FDE6EF4"/>
    <w:rsid w:val="0FDF0019"/>
    <w:rsid w:val="0FDF2F6F"/>
    <w:rsid w:val="0FDF4796"/>
    <w:rsid w:val="0FE20F9D"/>
    <w:rsid w:val="0FED4DB0"/>
    <w:rsid w:val="0FEF02B3"/>
    <w:rsid w:val="0FF56939"/>
    <w:rsid w:val="10062DDC"/>
    <w:rsid w:val="1006540F"/>
    <w:rsid w:val="100D13B8"/>
    <w:rsid w:val="101910F7"/>
    <w:rsid w:val="10216504"/>
    <w:rsid w:val="102E7D98"/>
    <w:rsid w:val="103145A0"/>
    <w:rsid w:val="10410FB7"/>
    <w:rsid w:val="104344BA"/>
    <w:rsid w:val="10441F3B"/>
    <w:rsid w:val="104457BF"/>
    <w:rsid w:val="10491C47"/>
    <w:rsid w:val="104C4DC9"/>
    <w:rsid w:val="10526CD3"/>
    <w:rsid w:val="10673C33"/>
    <w:rsid w:val="10755F8E"/>
    <w:rsid w:val="107E0E1C"/>
    <w:rsid w:val="10815624"/>
    <w:rsid w:val="108465A8"/>
    <w:rsid w:val="108E4939"/>
    <w:rsid w:val="10A46ADD"/>
    <w:rsid w:val="10AF4E6E"/>
    <w:rsid w:val="10B9383C"/>
    <w:rsid w:val="10C02B8A"/>
    <w:rsid w:val="10CB28EE"/>
    <w:rsid w:val="10E862CD"/>
    <w:rsid w:val="10ED2754"/>
    <w:rsid w:val="10FC16EA"/>
    <w:rsid w:val="11003973"/>
    <w:rsid w:val="110772E8"/>
    <w:rsid w:val="1110038B"/>
    <w:rsid w:val="1111168F"/>
    <w:rsid w:val="11127111"/>
    <w:rsid w:val="11196A9C"/>
    <w:rsid w:val="11221934"/>
    <w:rsid w:val="1124702B"/>
    <w:rsid w:val="1125761D"/>
    <w:rsid w:val="112605C9"/>
    <w:rsid w:val="112D60A3"/>
    <w:rsid w:val="1139154F"/>
    <w:rsid w:val="113D59D7"/>
    <w:rsid w:val="11433AB6"/>
    <w:rsid w:val="11456666"/>
    <w:rsid w:val="114B0570"/>
    <w:rsid w:val="114D01EF"/>
    <w:rsid w:val="114F6F76"/>
    <w:rsid w:val="115049F7"/>
    <w:rsid w:val="116B779F"/>
    <w:rsid w:val="11755B31"/>
    <w:rsid w:val="117748B7"/>
    <w:rsid w:val="117E6FE0"/>
    <w:rsid w:val="118306C9"/>
    <w:rsid w:val="118D31D7"/>
    <w:rsid w:val="1197736A"/>
    <w:rsid w:val="11AA638B"/>
    <w:rsid w:val="11B02492"/>
    <w:rsid w:val="11B13797"/>
    <w:rsid w:val="11B606D2"/>
    <w:rsid w:val="11C5036D"/>
    <w:rsid w:val="11C90E3E"/>
    <w:rsid w:val="11CB4341"/>
    <w:rsid w:val="11CC4E0D"/>
    <w:rsid w:val="11E74B6B"/>
    <w:rsid w:val="121534BC"/>
    <w:rsid w:val="121B1B42"/>
    <w:rsid w:val="121C2E46"/>
    <w:rsid w:val="121D08C8"/>
    <w:rsid w:val="12213A4B"/>
    <w:rsid w:val="1224719A"/>
    <w:rsid w:val="12280E57"/>
    <w:rsid w:val="122F07E2"/>
    <w:rsid w:val="12354F43"/>
    <w:rsid w:val="123F687E"/>
    <w:rsid w:val="12437483"/>
    <w:rsid w:val="124E5814"/>
    <w:rsid w:val="124F3295"/>
    <w:rsid w:val="125F6DB3"/>
    <w:rsid w:val="125F70BD"/>
    <w:rsid w:val="126976C2"/>
    <w:rsid w:val="1270704D"/>
    <w:rsid w:val="1277445A"/>
    <w:rsid w:val="127D1BE6"/>
    <w:rsid w:val="128C30FA"/>
    <w:rsid w:val="128D67A6"/>
    <w:rsid w:val="12936E7D"/>
    <w:rsid w:val="1295180B"/>
    <w:rsid w:val="1298498E"/>
    <w:rsid w:val="12995C93"/>
    <w:rsid w:val="12A36F9B"/>
    <w:rsid w:val="12A904AC"/>
    <w:rsid w:val="12B564BD"/>
    <w:rsid w:val="12D61BAB"/>
    <w:rsid w:val="12E3158A"/>
    <w:rsid w:val="12E60311"/>
    <w:rsid w:val="12FA11B0"/>
    <w:rsid w:val="12FD6C2A"/>
    <w:rsid w:val="12FF0EBB"/>
    <w:rsid w:val="130804C5"/>
    <w:rsid w:val="130F7E50"/>
    <w:rsid w:val="13116BD7"/>
    <w:rsid w:val="13142BC6"/>
    <w:rsid w:val="13212B21"/>
    <w:rsid w:val="13340090"/>
    <w:rsid w:val="134273A6"/>
    <w:rsid w:val="13486D30"/>
    <w:rsid w:val="134B5AB7"/>
    <w:rsid w:val="13527640"/>
    <w:rsid w:val="13530945"/>
    <w:rsid w:val="1359284E"/>
    <w:rsid w:val="135A02D0"/>
    <w:rsid w:val="135A4A4C"/>
    <w:rsid w:val="136179E4"/>
    <w:rsid w:val="13651AD8"/>
    <w:rsid w:val="1369345F"/>
    <w:rsid w:val="136C01EA"/>
    <w:rsid w:val="136D14EF"/>
    <w:rsid w:val="136F116E"/>
    <w:rsid w:val="138D3FA2"/>
    <w:rsid w:val="139129A8"/>
    <w:rsid w:val="13B576E5"/>
    <w:rsid w:val="13B860EB"/>
    <w:rsid w:val="13C41EFD"/>
    <w:rsid w:val="13C65400"/>
    <w:rsid w:val="13C75131"/>
    <w:rsid w:val="13D01CF9"/>
    <w:rsid w:val="13D30E1E"/>
    <w:rsid w:val="13DB1B23"/>
    <w:rsid w:val="13DF4CA5"/>
    <w:rsid w:val="13E620B2"/>
    <w:rsid w:val="13E67EB4"/>
    <w:rsid w:val="13E93037"/>
    <w:rsid w:val="13EC3FBB"/>
    <w:rsid w:val="13F25EC4"/>
    <w:rsid w:val="14013F61"/>
    <w:rsid w:val="140E57F5"/>
    <w:rsid w:val="14155180"/>
    <w:rsid w:val="1416505C"/>
    <w:rsid w:val="14206D94"/>
    <w:rsid w:val="1425541A"/>
    <w:rsid w:val="142E1A86"/>
    <w:rsid w:val="14345A34"/>
    <w:rsid w:val="143A018B"/>
    <w:rsid w:val="143E3DC5"/>
    <w:rsid w:val="1443024D"/>
    <w:rsid w:val="14442393"/>
    <w:rsid w:val="1446594F"/>
    <w:rsid w:val="144A7BD8"/>
    <w:rsid w:val="144F4060"/>
    <w:rsid w:val="14503CE0"/>
    <w:rsid w:val="14565BE9"/>
    <w:rsid w:val="14681C96"/>
    <w:rsid w:val="146E0D88"/>
    <w:rsid w:val="14833235"/>
    <w:rsid w:val="149312D1"/>
    <w:rsid w:val="149E36AB"/>
    <w:rsid w:val="14A02B65"/>
    <w:rsid w:val="14A746EE"/>
    <w:rsid w:val="14A97BF1"/>
    <w:rsid w:val="14AE7D82"/>
    <w:rsid w:val="14B71A71"/>
    <w:rsid w:val="14C51E8A"/>
    <w:rsid w:val="14C75762"/>
    <w:rsid w:val="14CA0175"/>
    <w:rsid w:val="14CC748B"/>
    <w:rsid w:val="14E248D3"/>
    <w:rsid w:val="14EB7761"/>
    <w:rsid w:val="14EB7E64"/>
    <w:rsid w:val="14F24B6E"/>
    <w:rsid w:val="14F90142"/>
    <w:rsid w:val="14FB79FC"/>
    <w:rsid w:val="15027387"/>
    <w:rsid w:val="15170225"/>
    <w:rsid w:val="15193728"/>
    <w:rsid w:val="151B46AD"/>
    <w:rsid w:val="15200B35"/>
    <w:rsid w:val="152825C4"/>
    <w:rsid w:val="15287C70"/>
    <w:rsid w:val="152949D6"/>
    <w:rsid w:val="15353059"/>
    <w:rsid w:val="153A74E0"/>
    <w:rsid w:val="153D5EE7"/>
    <w:rsid w:val="1542236E"/>
    <w:rsid w:val="15487AFB"/>
    <w:rsid w:val="15542654"/>
    <w:rsid w:val="156051A2"/>
    <w:rsid w:val="156A1A53"/>
    <w:rsid w:val="156E5EE9"/>
    <w:rsid w:val="156F0A56"/>
    <w:rsid w:val="15807C55"/>
    <w:rsid w:val="15840859"/>
    <w:rsid w:val="158A2763"/>
    <w:rsid w:val="15907EEF"/>
    <w:rsid w:val="15B0243E"/>
    <w:rsid w:val="15B21729"/>
    <w:rsid w:val="15B371AA"/>
    <w:rsid w:val="15BC2038"/>
    <w:rsid w:val="15BF2FBD"/>
    <w:rsid w:val="15C414F8"/>
    <w:rsid w:val="15C47445"/>
    <w:rsid w:val="15CD7D54"/>
    <w:rsid w:val="15CF79D4"/>
    <w:rsid w:val="15D15BC4"/>
    <w:rsid w:val="15D418DD"/>
    <w:rsid w:val="15EB3A81"/>
    <w:rsid w:val="15EE0289"/>
    <w:rsid w:val="15F538D9"/>
    <w:rsid w:val="15F9409B"/>
    <w:rsid w:val="15FF5FA5"/>
    <w:rsid w:val="1609708D"/>
    <w:rsid w:val="161404C8"/>
    <w:rsid w:val="161426C7"/>
    <w:rsid w:val="16155F4A"/>
    <w:rsid w:val="163760FE"/>
    <w:rsid w:val="163D388B"/>
    <w:rsid w:val="163E350B"/>
    <w:rsid w:val="163F0F8C"/>
    <w:rsid w:val="1641644C"/>
    <w:rsid w:val="164B0622"/>
    <w:rsid w:val="164D3B25"/>
    <w:rsid w:val="1679042A"/>
    <w:rsid w:val="167C6160"/>
    <w:rsid w:val="168C6E8D"/>
    <w:rsid w:val="16AD73C2"/>
    <w:rsid w:val="16C90EF1"/>
    <w:rsid w:val="16D0087B"/>
    <w:rsid w:val="16D93709"/>
    <w:rsid w:val="16DB6AC8"/>
    <w:rsid w:val="16E21E1B"/>
    <w:rsid w:val="16E32F47"/>
    <w:rsid w:val="16E4531E"/>
    <w:rsid w:val="16E4751C"/>
    <w:rsid w:val="16E817A5"/>
    <w:rsid w:val="16F06BB2"/>
    <w:rsid w:val="16FA6F85"/>
    <w:rsid w:val="16FB7141"/>
    <w:rsid w:val="16FF3949"/>
    <w:rsid w:val="16FF5B47"/>
    <w:rsid w:val="1701104A"/>
    <w:rsid w:val="171D097B"/>
    <w:rsid w:val="17252504"/>
    <w:rsid w:val="172B7C90"/>
    <w:rsid w:val="173C59AC"/>
    <w:rsid w:val="173F6931"/>
    <w:rsid w:val="17407C36"/>
    <w:rsid w:val="174278B6"/>
    <w:rsid w:val="174775C1"/>
    <w:rsid w:val="17561DD9"/>
    <w:rsid w:val="1757785B"/>
    <w:rsid w:val="17656B71"/>
    <w:rsid w:val="17707100"/>
    <w:rsid w:val="17730085"/>
    <w:rsid w:val="17776A8B"/>
    <w:rsid w:val="1778450C"/>
    <w:rsid w:val="17797A0F"/>
    <w:rsid w:val="17873015"/>
    <w:rsid w:val="178C6A30"/>
    <w:rsid w:val="17995D46"/>
    <w:rsid w:val="17B06567"/>
    <w:rsid w:val="17B111EE"/>
    <w:rsid w:val="17B26C70"/>
    <w:rsid w:val="17C57E8F"/>
    <w:rsid w:val="17C77B0F"/>
    <w:rsid w:val="17DC7AB4"/>
    <w:rsid w:val="17DD1CB2"/>
    <w:rsid w:val="17E064BA"/>
    <w:rsid w:val="17E13F3C"/>
    <w:rsid w:val="17F52BDC"/>
    <w:rsid w:val="17FB4AE6"/>
    <w:rsid w:val="17FC24EB"/>
    <w:rsid w:val="17FE6514"/>
    <w:rsid w:val="17FF34EC"/>
    <w:rsid w:val="18015EE3"/>
    <w:rsid w:val="180C6085"/>
    <w:rsid w:val="18266C2F"/>
    <w:rsid w:val="183304C3"/>
    <w:rsid w:val="183D6854"/>
    <w:rsid w:val="183E42D5"/>
    <w:rsid w:val="183E52B9"/>
    <w:rsid w:val="18496F5C"/>
    <w:rsid w:val="18576BEF"/>
    <w:rsid w:val="18592901"/>
    <w:rsid w:val="18624733"/>
    <w:rsid w:val="1867233F"/>
    <w:rsid w:val="186E0283"/>
    <w:rsid w:val="186E21F9"/>
    <w:rsid w:val="186F26AF"/>
    <w:rsid w:val="1872382B"/>
    <w:rsid w:val="188707C1"/>
    <w:rsid w:val="1889564E"/>
    <w:rsid w:val="189A7199"/>
    <w:rsid w:val="189D5E9A"/>
    <w:rsid w:val="18A54F7E"/>
    <w:rsid w:val="18A6717D"/>
    <w:rsid w:val="18A90101"/>
    <w:rsid w:val="18BD6DA2"/>
    <w:rsid w:val="18BE50A9"/>
    <w:rsid w:val="18CE6228"/>
    <w:rsid w:val="18D328EE"/>
    <w:rsid w:val="18D4224A"/>
    <w:rsid w:val="18DA4154"/>
    <w:rsid w:val="18E134FB"/>
    <w:rsid w:val="18E524E5"/>
    <w:rsid w:val="18E55D68"/>
    <w:rsid w:val="18F71505"/>
    <w:rsid w:val="19035318"/>
    <w:rsid w:val="19042D9A"/>
    <w:rsid w:val="1905081B"/>
    <w:rsid w:val="19073D1E"/>
    <w:rsid w:val="190E35B4"/>
    <w:rsid w:val="1911682C"/>
    <w:rsid w:val="191242AE"/>
    <w:rsid w:val="19131D2F"/>
    <w:rsid w:val="191355B2"/>
    <w:rsid w:val="191A26EF"/>
    <w:rsid w:val="19314B62"/>
    <w:rsid w:val="19316372"/>
    <w:rsid w:val="193260DB"/>
    <w:rsid w:val="193E3E78"/>
    <w:rsid w:val="194C318E"/>
    <w:rsid w:val="194F4112"/>
    <w:rsid w:val="195126C2"/>
    <w:rsid w:val="1954601C"/>
    <w:rsid w:val="19577163"/>
    <w:rsid w:val="195B37A8"/>
    <w:rsid w:val="195D0EAA"/>
    <w:rsid w:val="19601E2E"/>
    <w:rsid w:val="1964393F"/>
    <w:rsid w:val="196717B9"/>
    <w:rsid w:val="196C36C2"/>
    <w:rsid w:val="197255CC"/>
    <w:rsid w:val="19794F57"/>
    <w:rsid w:val="197A29D8"/>
    <w:rsid w:val="197B045A"/>
    <w:rsid w:val="197B3CDD"/>
    <w:rsid w:val="197C175F"/>
    <w:rsid w:val="197F26E3"/>
    <w:rsid w:val="19827DE5"/>
    <w:rsid w:val="19885571"/>
    <w:rsid w:val="198C3F77"/>
    <w:rsid w:val="199555F9"/>
    <w:rsid w:val="199F5196"/>
    <w:rsid w:val="19AE3232"/>
    <w:rsid w:val="19AE79AF"/>
    <w:rsid w:val="19B376BA"/>
    <w:rsid w:val="19B802BF"/>
    <w:rsid w:val="19BD7FCA"/>
    <w:rsid w:val="19BE1465"/>
    <w:rsid w:val="19C608D9"/>
    <w:rsid w:val="19CC27E2"/>
    <w:rsid w:val="19CE3BD6"/>
    <w:rsid w:val="19CF7EE4"/>
    <w:rsid w:val="19D96275"/>
    <w:rsid w:val="19DE0FF4"/>
    <w:rsid w:val="19DF017E"/>
    <w:rsid w:val="19EE2997"/>
    <w:rsid w:val="19F1171D"/>
    <w:rsid w:val="19F16BCC"/>
    <w:rsid w:val="19F2719F"/>
    <w:rsid w:val="1A0A4846"/>
    <w:rsid w:val="1A0C35CC"/>
    <w:rsid w:val="1A0C7D49"/>
    <w:rsid w:val="1A0F3251"/>
    <w:rsid w:val="1A1E34E6"/>
    <w:rsid w:val="1A322187"/>
    <w:rsid w:val="1A3E181D"/>
    <w:rsid w:val="1A4C2D31"/>
    <w:rsid w:val="1A5204BD"/>
    <w:rsid w:val="1A525B3C"/>
    <w:rsid w:val="1A5B1D0B"/>
    <w:rsid w:val="1A5E42D0"/>
    <w:rsid w:val="1A643C5B"/>
    <w:rsid w:val="1A6B35E5"/>
    <w:rsid w:val="1A7139A6"/>
    <w:rsid w:val="1A7154EF"/>
    <w:rsid w:val="1A7673F8"/>
    <w:rsid w:val="1A813A7E"/>
    <w:rsid w:val="1A8E4A9F"/>
    <w:rsid w:val="1A9469A8"/>
    <w:rsid w:val="1A957AFE"/>
    <w:rsid w:val="1A9966B3"/>
    <w:rsid w:val="1A9A5E92"/>
    <w:rsid w:val="1A9B7B20"/>
    <w:rsid w:val="1AA3373F"/>
    <w:rsid w:val="1AAA6FC8"/>
    <w:rsid w:val="1AAF2DD5"/>
    <w:rsid w:val="1AB56EDD"/>
    <w:rsid w:val="1AC27298"/>
    <w:rsid w:val="1AC629FA"/>
    <w:rsid w:val="1AD70BD5"/>
    <w:rsid w:val="1AD93C19"/>
    <w:rsid w:val="1AE31FAA"/>
    <w:rsid w:val="1AE358B6"/>
    <w:rsid w:val="1AE37DAC"/>
    <w:rsid w:val="1AE81CB5"/>
    <w:rsid w:val="1AE972F0"/>
    <w:rsid w:val="1AF3345B"/>
    <w:rsid w:val="1B0B0AC8"/>
    <w:rsid w:val="1B1B2104"/>
    <w:rsid w:val="1B2B01A0"/>
    <w:rsid w:val="1B3F6E41"/>
    <w:rsid w:val="1B477AD1"/>
    <w:rsid w:val="1B4B64D7"/>
    <w:rsid w:val="1B5612FA"/>
    <w:rsid w:val="1B6A6E28"/>
    <w:rsid w:val="1B733E18"/>
    <w:rsid w:val="1B76188A"/>
    <w:rsid w:val="1B82105E"/>
    <w:rsid w:val="1B822DAD"/>
    <w:rsid w:val="1B890C09"/>
    <w:rsid w:val="1B8E2443"/>
    <w:rsid w:val="1BA210E4"/>
    <w:rsid w:val="1BA47E6A"/>
    <w:rsid w:val="1BA970ED"/>
    <w:rsid w:val="1BAC5276"/>
    <w:rsid w:val="1BB34C0A"/>
    <w:rsid w:val="1BBF2C12"/>
    <w:rsid w:val="1BCF2EAD"/>
    <w:rsid w:val="1BD50639"/>
    <w:rsid w:val="1BDD21C2"/>
    <w:rsid w:val="1BE10BC8"/>
    <w:rsid w:val="1BE21ECD"/>
    <w:rsid w:val="1BE608D3"/>
    <w:rsid w:val="1BFD7FB3"/>
    <w:rsid w:val="1C07688A"/>
    <w:rsid w:val="1C0C2D11"/>
    <w:rsid w:val="1C0E6C6A"/>
    <w:rsid w:val="1C14011E"/>
    <w:rsid w:val="1C155B9F"/>
    <w:rsid w:val="1C17472F"/>
    <w:rsid w:val="1C1A58AA"/>
    <w:rsid w:val="1C1E42B1"/>
    <w:rsid w:val="1C224EB5"/>
    <w:rsid w:val="1C243C3B"/>
    <w:rsid w:val="1C2E4400"/>
    <w:rsid w:val="1C2F761C"/>
    <w:rsid w:val="1C3309D3"/>
    <w:rsid w:val="1C4C3AFB"/>
    <w:rsid w:val="1C4F6C7E"/>
    <w:rsid w:val="1C502501"/>
    <w:rsid w:val="1C53780D"/>
    <w:rsid w:val="1C592E11"/>
    <w:rsid w:val="1C5D1817"/>
    <w:rsid w:val="1C6A418E"/>
    <w:rsid w:val="1C6B014F"/>
    <w:rsid w:val="1C6C3AD5"/>
    <w:rsid w:val="1C6F2DB6"/>
    <w:rsid w:val="1C7217BC"/>
    <w:rsid w:val="1C752741"/>
    <w:rsid w:val="1C7601C2"/>
    <w:rsid w:val="1C787E42"/>
    <w:rsid w:val="1C83113A"/>
    <w:rsid w:val="1C8B6E63"/>
    <w:rsid w:val="1C993BFA"/>
    <w:rsid w:val="1C9A5DF9"/>
    <w:rsid w:val="1C9E2280"/>
    <w:rsid w:val="1CA4418A"/>
    <w:rsid w:val="1CAB3B14"/>
    <w:rsid w:val="1CB17E28"/>
    <w:rsid w:val="1CB347A4"/>
    <w:rsid w:val="1CBA632D"/>
    <w:rsid w:val="1CBE5D81"/>
    <w:rsid w:val="1CBF7D38"/>
    <w:rsid w:val="1CC002C8"/>
    <w:rsid w:val="1CC72815"/>
    <w:rsid w:val="1CD14DB7"/>
    <w:rsid w:val="1CDB7EE7"/>
    <w:rsid w:val="1CE32D75"/>
    <w:rsid w:val="1CF56512"/>
    <w:rsid w:val="1CF60711"/>
    <w:rsid w:val="1CF63F94"/>
    <w:rsid w:val="1D036FDA"/>
    <w:rsid w:val="1D0A73B1"/>
    <w:rsid w:val="1D0F3839"/>
    <w:rsid w:val="1D166A47"/>
    <w:rsid w:val="1D1F5EB8"/>
    <w:rsid w:val="1D266CE1"/>
    <w:rsid w:val="1D315072"/>
    <w:rsid w:val="1D330575"/>
    <w:rsid w:val="1D3A2D11"/>
    <w:rsid w:val="1D3A7F00"/>
    <w:rsid w:val="1D3F1E0A"/>
    <w:rsid w:val="1D436612"/>
    <w:rsid w:val="1D4C369E"/>
    <w:rsid w:val="1D505927"/>
    <w:rsid w:val="1D54432D"/>
    <w:rsid w:val="1D5A6237"/>
    <w:rsid w:val="1D5F48BD"/>
    <w:rsid w:val="1D6A3F2A"/>
    <w:rsid w:val="1D6D1654"/>
    <w:rsid w:val="1D6D3BD2"/>
    <w:rsid w:val="1D916391"/>
    <w:rsid w:val="1D97029A"/>
    <w:rsid w:val="1D9C58CF"/>
    <w:rsid w:val="1DA10BA9"/>
    <w:rsid w:val="1DA55031"/>
    <w:rsid w:val="1DA5543D"/>
    <w:rsid w:val="1DA93A37"/>
    <w:rsid w:val="1DAB1E82"/>
    <w:rsid w:val="1DB530CD"/>
    <w:rsid w:val="1DC42063"/>
    <w:rsid w:val="1DC558E6"/>
    <w:rsid w:val="1DCF3C77"/>
    <w:rsid w:val="1DE52597"/>
    <w:rsid w:val="1DFE0F43"/>
    <w:rsid w:val="1E0C2993"/>
    <w:rsid w:val="1E0F3994"/>
    <w:rsid w:val="1E112162"/>
    <w:rsid w:val="1E1643EB"/>
    <w:rsid w:val="1E1D17F8"/>
    <w:rsid w:val="1E253381"/>
    <w:rsid w:val="1E29560A"/>
    <w:rsid w:val="1E2A308C"/>
    <w:rsid w:val="1E2F1694"/>
    <w:rsid w:val="1E325F1A"/>
    <w:rsid w:val="1E4538B6"/>
    <w:rsid w:val="1E477A81"/>
    <w:rsid w:val="1E4C3240"/>
    <w:rsid w:val="1E5176C8"/>
    <w:rsid w:val="1E574E55"/>
    <w:rsid w:val="1E6366E9"/>
    <w:rsid w:val="1E6A6074"/>
    <w:rsid w:val="1E7159FF"/>
    <w:rsid w:val="1E723480"/>
    <w:rsid w:val="1E95493A"/>
    <w:rsid w:val="1E9D1D46"/>
    <w:rsid w:val="1EA44F54"/>
    <w:rsid w:val="1EAA5999"/>
    <w:rsid w:val="1EB83BF5"/>
    <w:rsid w:val="1EC24504"/>
    <w:rsid w:val="1EC83E8F"/>
    <w:rsid w:val="1ED35AA3"/>
    <w:rsid w:val="1EDC0931"/>
    <w:rsid w:val="1EDF18B6"/>
    <w:rsid w:val="1EF65C58"/>
    <w:rsid w:val="1EFF0ADB"/>
    <w:rsid w:val="1F011A6A"/>
    <w:rsid w:val="1F022D6F"/>
    <w:rsid w:val="1F053737"/>
    <w:rsid w:val="1F073974"/>
    <w:rsid w:val="1F117B06"/>
    <w:rsid w:val="1F1A0416"/>
    <w:rsid w:val="1F1B3ECC"/>
    <w:rsid w:val="1F2B257F"/>
    <w:rsid w:val="1F32168E"/>
    <w:rsid w:val="1F325ABD"/>
    <w:rsid w:val="1F4202D5"/>
    <w:rsid w:val="1F4821DF"/>
    <w:rsid w:val="1F4956E2"/>
    <w:rsid w:val="1F535FF1"/>
    <w:rsid w:val="1F543A73"/>
    <w:rsid w:val="1F557B5E"/>
    <w:rsid w:val="1F5D6A56"/>
    <w:rsid w:val="1F612D89"/>
    <w:rsid w:val="1F6A149A"/>
    <w:rsid w:val="1F6A48ED"/>
    <w:rsid w:val="1F6C499D"/>
    <w:rsid w:val="1F6F209E"/>
    <w:rsid w:val="1F830D3F"/>
    <w:rsid w:val="1F8345C2"/>
    <w:rsid w:val="1F880A4A"/>
    <w:rsid w:val="1F921359"/>
    <w:rsid w:val="1FA03EF2"/>
    <w:rsid w:val="1FAC5786"/>
    <w:rsid w:val="1FAE146A"/>
    <w:rsid w:val="1FB9701B"/>
    <w:rsid w:val="1FBE5FD9"/>
    <w:rsid w:val="1FCA6F35"/>
    <w:rsid w:val="1FD665CB"/>
    <w:rsid w:val="1FD93CCC"/>
    <w:rsid w:val="1FE03657"/>
    <w:rsid w:val="1FE072DE"/>
    <w:rsid w:val="1FE3205D"/>
    <w:rsid w:val="1FE66171"/>
    <w:rsid w:val="1FE93F66"/>
    <w:rsid w:val="1FF6107E"/>
    <w:rsid w:val="20061318"/>
    <w:rsid w:val="20232E47"/>
    <w:rsid w:val="20394FEA"/>
    <w:rsid w:val="203F2777"/>
    <w:rsid w:val="20446BFF"/>
    <w:rsid w:val="20462102"/>
    <w:rsid w:val="20477B83"/>
    <w:rsid w:val="204F4F90"/>
    <w:rsid w:val="20510D2A"/>
    <w:rsid w:val="20593321"/>
    <w:rsid w:val="205C4D2F"/>
    <w:rsid w:val="20612D46"/>
    <w:rsid w:val="2078355F"/>
    <w:rsid w:val="20791657"/>
    <w:rsid w:val="208650E9"/>
    <w:rsid w:val="208842BC"/>
    <w:rsid w:val="208A18F1"/>
    <w:rsid w:val="208E24F6"/>
    <w:rsid w:val="2090719F"/>
    <w:rsid w:val="20A47F1D"/>
    <w:rsid w:val="20A67E08"/>
    <w:rsid w:val="20AD2DAB"/>
    <w:rsid w:val="20B46EB2"/>
    <w:rsid w:val="20B736BA"/>
    <w:rsid w:val="20BD5D63"/>
    <w:rsid w:val="20C626AD"/>
    <w:rsid w:val="20CB07EA"/>
    <w:rsid w:val="20DA4B74"/>
    <w:rsid w:val="20DC38FA"/>
    <w:rsid w:val="20DE6DFD"/>
    <w:rsid w:val="20E31FD0"/>
    <w:rsid w:val="20ED5D93"/>
    <w:rsid w:val="20F40FA1"/>
    <w:rsid w:val="20FD05AB"/>
    <w:rsid w:val="21035D38"/>
    <w:rsid w:val="21060EBB"/>
    <w:rsid w:val="211401D1"/>
    <w:rsid w:val="211636D4"/>
    <w:rsid w:val="21197EDC"/>
    <w:rsid w:val="211D68E2"/>
    <w:rsid w:val="212152E8"/>
    <w:rsid w:val="21222D6A"/>
    <w:rsid w:val="213A0410"/>
    <w:rsid w:val="214B19AF"/>
    <w:rsid w:val="21510035"/>
    <w:rsid w:val="21644AD8"/>
    <w:rsid w:val="216F666D"/>
    <w:rsid w:val="21723DED"/>
    <w:rsid w:val="2173186F"/>
    <w:rsid w:val="21736320"/>
    <w:rsid w:val="217527F4"/>
    <w:rsid w:val="2176706B"/>
    <w:rsid w:val="218600A0"/>
    <w:rsid w:val="21952B1C"/>
    <w:rsid w:val="219719E2"/>
    <w:rsid w:val="21A110B9"/>
    <w:rsid w:val="21A17CAB"/>
    <w:rsid w:val="21A53343"/>
    <w:rsid w:val="21AC4ECC"/>
    <w:rsid w:val="21AF5B2B"/>
    <w:rsid w:val="21B22658"/>
    <w:rsid w:val="21C34AF1"/>
    <w:rsid w:val="21C80F79"/>
    <w:rsid w:val="21D65D10"/>
    <w:rsid w:val="21DB1A88"/>
    <w:rsid w:val="21E32E28"/>
    <w:rsid w:val="220977E4"/>
    <w:rsid w:val="220F4F71"/>
    <w:rsid w:val="2217333E"/>
    <w:rsid w:val="221A2644"/>
    <w:rsid w:val="22202C8C"/>
    <w:rsid w:val="2222290C"/>
    <w:rsid w:val="22331C5A"/>
    <w:rsid w:val="22392531"/>
    <w:rsid w:val="223A3836"/>
    <w:rsid w:val="223F443B"/>
    <w:rsid w:val="224D11D2"/>
    <w:rsid w:val="224E24D7"/>
    <w:rsid w:val="2251345B"/>
    <w:rsid w:val="2253626F"/>
    <w:rsid w:val="22575365"/>
    <w:rsid w:val="22590868"/>
    <w:rsid w:val="225A62E9"/>
    <w:rsid w:val="22621177"/>
    <w:rsid w:val="226527FC"/>
    <w:rsid w:val="226D1CAC"/>
    <w:rsid w:val="226D7508"/>
    <w:rsid w:val="22761D6F"/>
    <w:rsid w:val="2278111D"/>
    <w:rsid w:val="227F2CA6"/>
    <w:rsid w:val="229009C2"/>
    <w:rsid w:val="229115C3"/>
    <w:rsid w:val="229618E4"/>
    <w:rsid w:val="229D5AD9"/>
    <w:rsid w:val="22A45464"/>
    <w:rsid w:val="22A650E4"/>
    <w:rsid w:val="22A73103"/>
    <w:rsid w:val="22AB6FED"/>
    <w:rsid w:val="22AD02F2"/>
    <w:rsid w:val="22AF59F3"/>
    <w:rsid w:val="22B3521A"/>
    <w:rsid w:val="22BE0453"/>
    <w:rsid w:val="22D17908"/>
    <w:rsid w:val="22D43A35"/>
    <w:rsid w:val="22DE0AC1"/>
    <w:rsid w:val="22E218F2"/>
    <w:rsid w:val="22F15563"/>
    <w:rsid w:val="22F66168"/>
    <w:rsid w:val="22F8166B"/>
    <w:rsid w:val="230F4B13"/>
    <w:rsid w:val="23241235"/>
    <w:rsid w:val="233155E3"/>
    <w:rsid w:val="23372454"/>
    <w:rsid w:val="234B10F5"/>
    <w:rsid w:val="23574F07"/>
    <w:rsid w:val="235D6E11"/>
    <w:rsid w:val="235E6B29"/>
    <w:rsid w:val="235F2314"/>
    <w:rsid w:val="23613299"/>
    <w:rsid w:val="23651C9F"/>
    <w:rsid w:val="23657AA0"/>
    <w:rsid w:val="236964A7"/>
    <w:rsid w:val="236F5E31"/>
    <w:rsid w:val="23711252"/>
    <w:rsid w:val="237863DB"/>
    <w:rsid w:val="23792EBE"/>
    <w:rsid w:val="23796741"/>
    <w:rsid w:val="237E2BC9"/>
    <w:rsid w:val="237E4DC7"/>
    <w:rsid w:val="23857FD5"/>
    <w:rsid w:val="238E2E63"/>
    <w:rsid w:val="239B2179"/>
    <w:rsid w:val="23A25387"/>
    <w:rsid w:val="23AD4A4D"/>
    <w:rsid w:val="23B27BA0"/>
    <w:rsid w:val="23B70427"/>
    <w:rsid w:val="23BA3B1F"/>
    <w:rsid w:val="23BC26AD"/>
    <w:rsid w:val="23BD012F"/>
    <w:rsid w:val="23C864C0"/>
    <w:rsid w:val="23D16DD0"/>
    <w:rsid w:val="23DC63D8"/>
    <w:rsid w:val="23F2799D"/>
    <w:rsid w:val="240C6FB5"/>
    <w:rsid w:val="240D11B3"/>
    <w:rsid w:val="24194FC5"/>
    <w:rsid w:val="24202B65"/>
    <w:rsid w:val="24217E53"/>
    <w:rsid w:val="242A6565"/>
    <w:rsid w:val="242B3FE6"/>
    <w:rsid w:val="242D7601"/>
    <w:rsid w:val="24305BD3"/>
    <w:rsid w:val="24377DF9"/>
    <w:rsid w:val="2438587A"/>
    <w:rsid w:val="244D1F9C"/>
    <w:rsid w:val="246B4DD0"/>
    <w:rsid w:val="246F37D6"/>
    <w:rsid w:val="247D4CEA"/>
    <w:rsid w:val="24832476"/>
    <w:rsid w:val="248655F9"/>
    <w:rsid w:val="248B1A81"/>
    <w:rsid w:val="249205DB"/>
    <w:rsid w:val="2492140C"/>
    <w:rsid w:val="24AF1F6D"/>
    <w:rsid w:val="24B117F9"/>
    <w:rsid w:val="24C663E3"/>
    <w:rsid w:val="24C91A3B"/>
    <w:rsid w:val="24CF4AF4"/>
    <w:rsid w:val="24D06CF2"/>
    <w:rsid w:val="24D6667D"/>
    <w:rsid w:val="24E45993"/>
    <w:rsid w:val="24ED2A1E"/>
    <w:rsid w:val="24F20F98"/>
    <w:rsid w:val="24F57116"/>
    <w:rsid w:val="25111512"/>
    <w:rsid w:val="251B38EF"/>
    <w:rsid w:val="25205DDA"/>
    <w:rsid w:val="2536579D"/>
    <w:rsid w:val="25373350"/>
    <w:rsid w:val="25507B0F"/>
    <w:rsid w:val="255233A1"/>
    <w:rsid w:val="255911D5"/>
    <w:rsid w:val="255B5015"/>
    <w:rsid w:val="255D1DDA"/>
    <w:rsid w:val="255E3375"/>
    <w:rsid w:val="256107E0"/>
    <w:rsid w:val="256726E9"/>
    <w:rsid w:val="25695BEC"/>
    <w:rsid w:val="25733F7D"/>
    <w:rsid w:val="25747800"/>
    <w:rsid w:val="259A1C3E"/>
    <w:rsid w:val="25A03B48"/>
    <w:rsid w:val="25A612D4"/>
    <w:rsid w:val="25A7320A"/>
    <w:rsid w:val="25B07665"/>
    <w:rsid w:val="25B6156F"/>
    <w:rsid w:val="25BE30F8"/>
    <w:rsid w:val="25C551A2"/>
    <w:rsid w:val="25C84D0C"/>
    <w:rsid w:val="25D76220"/>
    <w:rsid w:val="25E06B30"/>
    <w:rsid w:val="25EC3C70"/>
    <w:rsid w:val="260806A8"/>
    <w:rsid w:val="26096DC2"/>
    <w:rsid w:val="260D2FD6"/>
    <w:rsid w:val="260E417C"/>
    <w:rsid w:val="26112B82"/>
    <w:rsid w:val="26120603"/>
    <w:rsid w:val="2612149C"/>
    <w:rsid w:val="2615738A"/>
    <w:rsid w:val="261B3491"/>
    <w:rsid w:val="261B6D15"/>
    <w:rsid w:val="261E7C99"/>
    <w:rsid w:val="263465BA"/>
    <w:rsid w:val="2635403B"/>
    <w:rsid w:val="263743F5"/>
    <w:rsid w:val="26384FC0"/>
    <w:rsid w:val="263C39C6"/>
    <w:rsid w:val="263D1448"/>
    <w:rsid w:val="263F23CC"/>
    <w:rsid w:val="263F494B"/>
    <w:rsid w:val="26575875"/>
    <w:rsid w:val="26590D78"/>
    <w:rsid w:val="26650587"/>
    <w:rsid w:val="266E0D1D"/>
    <w:rsid w:val="268C02CD"/>
    <w:rsid w:val="26947942"/>
    <w:rsid w:val="269C0568"/>
    <w:rsid w:val="269D2766"/>
    <w:rsid w:val="269E3A6B"/>
    <w:rsid w:val="26A761E0"/>
    <w:rsid w:val="26B01787"/>
    <w:rsid w:val="26B26E88"/>
    <w:rsid w:val="26B45C0E"/>
    <w:rsid w:val="26B86F22"/>
    <w:rsid w:val="26BA7B18"/>
    <w:rsid w:val="26CA7DB2"/>
    <w:rsid w:val="26D64B5B"/>
    <w:rsid w:val="26E90667"/>
    <w:rsid w:val="26E94B58"/>
    <w:rsid w:val="26EC5D68"/>
    <w:rsid w:val="26ED706D"/>
    <w:rsid w:val="26FE1506"/>
    <w:rsid w:val="27066912"/>
    <w:rsid w:val="270D6F15"/>
    <w:rsid w:val="27133A29"/>
    <w:rsid w:val="271D04C4"/>
    <w:rsid w:val="272564B3"/>
    <w:rsid w:val="272A364F"/>
    <w:rsid w:val="27310A5B"/>
    <w:rsid w:val="273568A4"/>
    <w:rsid w:val="27420CF5"/>
    <w:rsid w:val="274B67C5"/>
    <w:rsid w:val="275805BE"/>
    <w:rsid w:val="275A639C"/>
    <w:rsid w:val="275E7D1C"/>
    <w:rsid w:val="276734B3"/>
    <w:rsid w:val="276C6399"/>
    <w:rsid w:val="277427C9"/>
    <w:rsid w:val="27745E5E"/>
    <w:rsid w:val="277A7DF6"/>
    <w:rsid w:val="277F0B5A"/>
    <w:rsid w:val="27A02ABC"/>
    <w:rsid w:val="27A33318"/>
    <w:rsid w:val="27B63503"/>
    <w:rsid w:val="27B841B7"/>
    <w:rsid w:val="27C55A4B"/>
    <w:rsid w:val="27C85113"/>
    <w:rsid w:val="27C94E38"/>
    <w:rsid w:val="27D40264"/>
    <w:rsid w:val="27E11AF8"/>
    <w:rsid w:val="27E3087F"/>
    <w:rsid w:val="27EA020A"/>
    <w:rsid w:val="27EB370D"/>
    <w:rsid w:val="27FC39A7"/>
    <w:rsid w:val="280136B2"/>
    <w:rsid w:val="2804104A"/>
    <w:rsid w:val="28125283"/>
    <w:rsid w:val="28225DE5"/>
    <w:rsid w:val="28244B6B"/>
    <w:rsid w:val="28354F98"/>
    <w:rsid w:val="283B0F0D"/>
    <w:rsid w:val="283D0A96"/>
    <w:rsid w:val="283D14D1"/>
    <w:rsid w:val="28402570"/>
    <w:rsid w:val="28431B9D"/>
    <w:rsid w:val="284E14F2"/>
    <w:rsid w:val="285028EC"/>
    <w:rsid w:val="28613F78"/>
    <w:rsid w:val="28634650"/>
    <w:rsid w:val="28692B9C"/>
    <w:rsid w:val="287610F2"/>
    <w:rsid w:val="287A4275"/>
    <w:rsid w:val="2880100E"/>
    <w:rsid w:val="288D5494"/>
    <w:rsid w:val="289870A9"/>
    <w:rsid w:val="289C7CAD"/>
    <w:rsid w:val="28A52B3B"/>
    <w:rsid w:val="28AD15B8"/>
    <w:rsid w:val="28B079A9"/>
    <w:rsid w:val="28C50E71"/>
    <w:rsid w:val="28D5110C"/>
    <w:rsid w:val="28E76E28"/>
    <w:rsid w:val="28FD74CF"/>
    <w:rsid w:val="29001F50"/>
    <w:rsid w:val="29040956"/>
    <w:rsid w:val="2925470E"/>
    <w:rsid w:val="29334D29"/>
    <w:rsid w:val="293811B0"/>
    <w:rsid w:val="293C7BB7"/>
    <w:rsid w:val="293D5638"/>
    <w:rsid w:val="293E30BA"/>
    <w:rsid w:val="29421AC0"/>
    <w:rsid w:val="29431740"/>
    <w:rsid w:val="295B3F0B"/>
    <w:rsid w:val="295B6DE6"/>
    <w:rsid w:val="295F57ED"/>
    <w:rsid w:val="2965655F"/>
    <w:rsid w:val="2974326D"/>
    <w:rsid w:val="29754B69"/>
    <w:rsid w:val="29786B99"/>
    <w:rsid w:val="29817500"/>
    <w:rsid w:val="298732A4"/>
    <w:rsid w:val="2990183F"/>
    <w:rsid w:val="299504BD"/>
    <w:rsid w:val="299E0B55"/>
    <w:rsid w:val="29A3684A"/>
    <w:rsid w:val="29A42A5E"/>
    <w:rsid w:val="29B77500"/>
    <w:rsid w:val="29BC5257"/>
    <w:rsid w:val="29C13BD2"/>
    <w:rsid w:val="29C8521C"/>
    <w:rsid w:val="29D71FB3"/>
    <w:rsid w:val="29DA2F38"/>
    <w:rsid w:val="29E87CCF"/>
    <w:rsid w:val="29F66FE5"/>
    <w:rsid w:val="29F7007A"/>
    <w:rsid w:val="29FB0EEE"/>
    <w:rsid w:val="2A06727F"/>
    <w:rsid w:val="2A0B3707"/>
    <w:rsid w:val="2A110E94"/>
    <w:rsid w:val="2A3113C8"/>
    <w:rsid w:val="2A315B45"/>
    <w:rsid w:val="2A331048"/>
    <w:rsid w:val="2A3C3ED6"/>
    <w:rsid w:val="2A423861"/>
    <w:rsid w:val="2A4C79F4"/>
    <w:rsid w:val="2A5D7C8E"/>
    <w:rsid w:val="2A691522"/>
    <w:rsid w:val="2A8907E6"/>
    <w:rsid w:val="2A9B7773"/>
    <w:rsid w:val="2A9C0A77"/>
    <w:rsid w:val="2A9E06F7"/>
    <w:rsid w:val="2AA53905"/>
    <w:rsid w:val="2AA76E09"/>
    <w:rsid w:val="2AA77692"/>
    <w:rsid w:val="2AAF168F"/>
    <w:rsid w:val="2AC563B9"/>
    <w:rsid w:val="2ACE6CC8"/>
    <w:rsid w:val="2AD15A4E"/>
    <w:rsid w:val="2AE46C6D"/>
    <w:rsid w:val="2AF77E8C"/>
    <w:rsid w:val="2AF93390"/>
    <w:rsid w:val="2B02041C"/>
    <w:rsid w:val="2B066E22"/>
    <w:rsid w:val="2B0C45AE"/>
    <w:rsid w:val="2B122C35"/>
    <w:rsid w:val="2B272BDA"/>
    <w:rsid w:val="2B286A75"/>
    <w:rsid w:val="2B2E23A7"/>
    <w:rsid w:val="2B392078"/>
    <w:rsid w:val="2B505E64"/>
    <w:rsid w:val="2B5711AB"/>
    <w:rsid w:val="2B622BC2"/>
    <w:rsid w:val="2B6B7E4B"/>
    <w:rsid w:val="2B7703DB"/>
    <w:rsid w:val="2B7A135F"/>
    <w:rsid w:val="2B7E35E9"/>
    <w:rsid w:val="2B821FEF"/>
    <w:rsid w:val="2B8C2863"/>
    <w:rsid w:val="2B991C14"/>
    <w:rsid w:val="2BA534A8"/>
    <w:rsid w:val="2BAD72C7"/>
    <w:rsid w:val="2BB97F4A"/>
    <w:rsid w:val="2BBB344E"/>
    <w:rsid w:val="2BBB564C"/>
    <w:rsid w:val="2BBF4052"/>
    <w:rsid w:val="2BD14B7F"/>
    <w:rsid w:val="2BD3443B"/>
    <w:rsid w:val="2BDB568D"/>
    <w:rsid w:val="2BDC23B7"/>
    <w:rsid w:val="2BEB3C1D"/>
    <w:rsid w:val="2C03153F"/>
    <w:rsid w:val="2C075ACB"/>
    <w:rsid w:val="2C0A6A50"/>
    <w:rsid w:val="2C132237"/>
    <w:rsid w:val="2C1602E4"/>
    <w:rsid w:val="2C1B4ABB"/>
    <w:rsid w:val="2C1C21ED"/>
    <w:rsid w:val="2C1E78EF"/>
    <w:rsid w:val="2C1F5370"/>
    <w:rsid w:val="2C202DF2"/>
    <w:rsid w:val="2C31308C"/>
    <w:rsid w:val="2C343589"/>
    <w:rsid w:val="2C3C2722"/>
    <w:rsid w:val="2C4442AB"/>
    <w:rsid w:val="2C447B2E"/>
    <w:rsid w:val="2C493FB6"/>
    <w:rsid w:val="2C4C4F3B"/>
    <w:rsid w:val="2C5D2C57"/>
    <w:rsid w:val="2C6538E6"/>
    <w:rsid w:val="2C680FE8"/>
    <w:rsid w:val="2C6A7D6E"/>
    <w:rsid w:val="2C6C79EE"/>
    <w:rsid w:val="2C6E6774"/>
    <w:rsid w:val="2C727379"/>
    <w:rsid w:val="2C753B81"/>
    <w:rsid w:val="2C80668E"/>
    <w:rsid w:val="2C885B4E"/>
    <w:rsid w:val="2C8A2821"/>
    <w:rsid w:val="2C8D37A6"/>
    <w:rsid w:val="2C92187F"/>
    <w:rsid w:val="2C921E2C"/>
    <w:rsid w:val="2C9F1142"/>
    <w:rsid w:val="2CA93042"/>
    <w:rsid w:val="2CAC6259"/>
    <w:rsid w:val="2CB64652"/>
    <w:rsid w:val="2CB8206C"/>
    <w:rsid w:val="2CBB2FF0"/>
    <w:rsid w:val="2CBF12EE"/>
    <w:rsid w:val="2CC52EFF"/>
    <w:rsid w:val="2CCE7A93"/>
    <w:rsid w:val="2CCF1C91"/>
    <w:rsid w:val="2CD021C5"/>
    <w:rsid w:val="2CD36925"/>
    <w:rsid w:val="2CDC0FA6"/>
    <w:rsid w:val="2CDC6DA8"/>
    <w:rsid w:val="2CDF0418"/>
    <w:rsid w:val="2CE10CB2"/>
    <w:rsid w:val="2CE30931"/>
    <w:rsid w:val="2CE618B6"/>
    <w:rsid w:val="2CEC7043"/>
    <w:rsid w:val="2CED1241"/>
    <w:rsid w:val="2CFA2F7E"/>
    <w:rsid w:val="2D0A4BEA"/>
    <w:rsid w:val="2D14634F"/>
    <w:rsid w:val="2D1955F4"/>
    <w:rsid w:val="2D1F2D15"/>
    <w:rsid w:val="2D24719C"/>
    <w:rsid w:val="2D275BA3"/>
    <w:rsid w:val="2D2F6832"/>
    <w:rsid w:val="2D3319B5"/>
    <w:rsid w:val="2D406ACD"/>
    <w:rsid w:val="2D4B3CBF"/>
    <w:rsid w:val="2D5708F0"/>
    <w:rsid w:val="2D5B72F6"/>
    <w:rsid w:val="2D647785"/>
    <w:rsid w:val="2D647B0B"/>
    <w:rsid w:val="2D650354"/>
    <w:rsid w:val="2D6F644E"/>
    <w:rsid w:val="2D715D3B"/>
    <w:rsid w:val="2D724D1D"/>
    <w:rsid w:val="2D73499D"/>
    <w:rsid w:val="2D740220"/>
    <w:rsid w:val="2D7711A5"/>
    <w:rsid w:val="2D7D16D9"/>
    <w:rsid w:val="2D7F2AA2"/>
    <w:rsid w:val="2D886EC1"/>
    <w:rsid w:val="2D8A6601"/>
    <w:rsid w:val="2D8C58C7"/>
    <w:rsid w:val="2D8D3349"/>
    <w:rsid w:val="2D8F684C"/>
    <w:rsid w:val="2D90627E"/>
    <w:rsid w:val="2D9774DB"/>
    <w:rsid w:val="2D9829DE"/>
    <w:rsid w:val="2D9D6E66"/>
    <w:rsid w:val="2D9F34F8"/>
    <w:rsid w:val="2DA07DEB"/>
    <w:rsid w:val="2DA61CF4"/>
    <w:rsid w:val="2DAF4B82"/>
    <w:rsid w:val="2DB3100A"/>
    <w:rsid w:val="2DB43208"/>
    <w:rsid w:val="2DB70354"/>
    <w:rsid w:val="2DB77A10"/>
    <w:rsid w:val="2DB81C0E"/>
    <w:rsid w:val="2DC8572C"/>
    <w:rsid w:val="2DD56B60"/>
    <w:rsid w:val="2DDC694B"/>
    <w:rsid w:val="2DDD1721"/>
    <w:rsid w:val="2DDF1ACE"/>
    <w:rsid w:val="2DDF5351"/>
    <w:rsid w:val="2DE5111B"/>
    <w:rsid w:val="2DFA177E"/>
    <w:rsid w:val="2DFB7200"/>
    <w:rsid w:val="2E004EAF"/>
    <w:rsid w:val="2E020D89"/>
    <w:rsid w:val="2E082C92"/>
    <w:rsid w:val="2E086516"/>
    <w:rsid w:val="2E090714"/>
    <w:rsid w:val="2E0B3C17"/>
    <w:rsid w:val="2E142328"/>
    <w:rsid w:val="2E1867B0"/>
    <w:rsid w:val="2E193548"/>
    <w:rsid w:val="2E1937FD"/>
    <w:rsid w:val="2E194231"/>
    <w:rsid w:val="2E1959E7"/>
    <w:rsid w:val="2E1F3A54"/>
    <w:rsid w:val="2E250044"/>
    <w:rsid w:val="2E2E5537"/>
    <w:rsid w:val="2E335FE2"/>
    <w:rsid w:val="2E3A4766"/>
    <w:rsid w:val="2E3C7C69"/>
    <w:rsid w:val="2E3F536B"/>
    <w:rsid w:val="2E453424"/>
    <w:rsid w:val="2E453A21"/>
    <w:rsid w:val="2E4A7CAF"/>
    <w:rsid w:val="2E513AA3"/>
    <w:rsid w:val="2E583D16"/>
    <w:rsid w:val="2E614626"/>
    <w:rsid w:val="2E65302C"/>
    <w:rsid w:val="2E671D49"/>
    <w:rsid w:val="2E674331"/>
    <w:rsid w:val="2E681DB2"/>
    <w:rsid w:val="2E6A691F"/>
    <w:rsid w:val="2E6E5EBA"/>
    <w:rsid w:val="2E727EE8"/>
    <w:rsid w:val="2E870969"/>
    <w:rsid w:val="2E8A57EA"/>
    <w:rsid w:val="2E955D79"/>
    <w:rsid w:val="2E992581"/>
    <w:rsid w:val="2E9D3186"/>
    <w:rsid w:val="2E9F6689"/>
    <w:rsid w:val="2EA2760D"/>
    <w:rsid w:val="2EA73A95"/>
    <w:rsid w:val="2EAB5D1F"/>
    <w:rsid w:val="2EB36873"/>
    <w:rsid w:val="2EB87CB9"/>
    <w:rsid w:val="2EBC3A3B"/>
    <w:rsid w:val="2EC67BCD"/>
    <w:rsid w:val="2EC830D0"/>
    <w:rsid w:val="2ECA0E4A"/>
    <w:rsid w:val="2ED30BFF"/>
    <w:rsid w:val="2EDB7A3A"/>
    <w:rsid w:val="2EE12975"/>
    <w:rsid w:val="2EE4717D"/>
    <w:rsid w:val="2EEA1087"/>
    <w:rsid w:val="2EEA6B08"/>
    <w:rsid w:val="2EFE1F25"/>
    <w:rsid w:val="2F0047BF"/>
    <w:rsid w:val="2F141ECB"/>
    <w:rsid w:val="2F1F5CDD"/>
    <w:rsid w:val="2F22323D"/>
    <w:rsid w:val="2F224D51"/>
    <w:rsid w:val="2F340201"/>
    <w:rsid w:val="2F342400"/>
    <w:rsid w:val="2F4851F0"/>
    <w:rsid w:val="2F494923"/>
    <w:rsid w:val="2F4A6B22"/>
    <w:rsid w:val="2F4D5528"/>
    <w:rsid w:val="2F5064AC"/>
    <w:rsid w:val="2F544EB3"/>
    <w:rsid w:val="2F5A263F"/>
    <w:rsid w:val="2F5F6AC7"/>
    <w:rsid w:val="2F6760D2"/>
    <w:rsid w:val="2F7230F6"/>
    <w:rsid w:val="2F724463"/>
    <w:rsid w:val="2F750C6B"/>
    <w:rsid w:val="2F762E69"/>
    <w:rsid w:val="2F794BCF"/>
    <w:rsid w:val="2F7B2B74"/>
    <w:rsid w:val="2F8A538D"/>
    <w:rsid w:val="2F8C7F10"/>
    <w:rsid w:val="2F8D6311"/>
    <w:rsid w:val="2F8F7888"/>
    <w:rsid w:val="2F9846A2"/>
    <w:rsid w:val="2F9E402D"/>
    <w:rsid w:val="2FA0181C"/>
    <w:rsid w:val="2FA76EBB"/>
    <w:rsid w:val="2FB41CD0"/>
    <w:rsid w:val="2FB51A54"/>
    <w:rsid w:val="2FB616D4"/>
    <w:rsid w:val="2FBD48E2"/>
    <w:rsid w:val="2FCD70FB"/>
    <w:rsid w:val="2FD65743"/>
    <w:rsid w:val="2FFF0BCF"/>
    <w:rsid w:val="30006650"/>
    <w:rsid w:val="300C4661"/>
    <w:rsid w:val="3015542D"/>
    <w:rsid w:val="30195EF5"/>
    <w:rsid w:val="301A4425"/>
    <w:rsid w:val="301E5C00"/>
    <w:rsid w:val="30296190"/>
    <w:rsid w:val="302D0419"/>
    <w:rsid w:val="302E3311"/>
    <w:rsid w:val="3032101E"/>
    <w:rsid w:val="303654A5"/>
    <w:rsid w:val="30372F27"/>
    <w:rsid w:val="3039040C"/>
    <w:rsid w:val="305A21E2"/>
    <w:rsid w:val="30681A3A"/>
    <w:rsid w:val="306D3401"/>
    <w:rsid w:val="30740B8E"/>
    <w:rsid w:val="307B5F9A"/>
    <w:rsid w:val="30837B23"/>
    <w:rsid w:val="308455A5"/>
    <w:rsid w:val="308B29B1"/>
    <w:rsid w:val="309148BA"/>
    <w:rsid w:val="30937DBD"/>
    <w:rsid w:val="30956B44"/>
    <w:rsid w:val="30987AC8"/>
    <w:rsid w:val="309B0A4D"/>
    <w:rsid w:val="30B20672"/>
    <w:rsid w:val="30B35712"/>
    <w:rsid w:val="30B74AFA"/>
    <w:rsid w:val="30B8257C"/>
    <w:rsid w:val="30C12E8B"/>
    <w:rsid w:val="30C90297"/>
    <w:rsid w:val="30D45933"/>
    <w:rsid w:val="30D46628"/>
    <w:rsid w:val="30DF243B"/>
    <w:rsid w:val="30E66888"/>
    <w:rsid w:val="30EE2A56"/>
    <w:rsid w:val="30EF0E8C"/>
    <w:rsid w:val="31041376"/>
    <w:rsid w:val="31044BF9"/>
    <w:rsid w:val="3109327F"/>
    <w:rsid w:val="310C2006"/>
    <w:rsid w:val="310D1C85"/>
    <w:rsid w:val="310E2F8A"/>
    <w:rsid w:val="310E5509"/>
    <w:rsid w:val="311A75E5"/>
    <w:rsid w:val="31216728"/>
    <w:rsid w:val="31260631"/>
    <w:rsid w:val="31435861"/>
    <w:rsid w:val="314940CF"/>
    <w:rsid w:val="314B756C"/>
    <w:rsid w:val="31511475"/>
    <w:rsid w:val="31514CF8"/>
    <w:rsid w:val="315301FC"/>
    <w:rsid w:val="31594303"/>
    <w:rsid w:val="315B27B1"/>
    <w:rsid w:val="3168109A"/>
    <w:rsid w:val="316D5522"/>
    <w:rsid w:val="3187194F"/>
    <w:rsid w:val="318C4F1A"/>
    <w:rsid w:val="318F47DD"/>
    <w:rsid w:val="319B05F0"/>
    <w:rsid w:val="319D3AF3"/>
    <w:rsid w:val="319E1574"/>
    <w:rsid w:val="31A15D7C"/>
    <w:rsid w:val="31A3127F"/>
    <w:rsid w:val="31AE7611"/>
    <w:rsid w:val="31BB16C0"/>
    <w:rsid w:val="31BC4F44"/>
    <w:rsid w:val="31C85C3C"/>
    <w:rsid w:val="31CC4642"/>
    <w:rsid w:val="31D6022E"/>
    <w:rsid w:val="31E96171"/>
    <w:rsid w:val="31F51F83"/>
    <w:rsid w:val="31F8620F"/>
    <w:rsid w:val="31F8678B"/>
    <w:rsid w:val="31FE0694"/>
    <w:rsid w:val="32005D96"/>
    <w:rsid w:val="32013817"/>
    <w:rsid w:val="32075721"/>
    <w:rsid w:val="32190EBE"/>
    <w:rsid w:val="32211B4E"/>
    <w:rsid w:val="3224724F"/>
    <w:rsid w:val="32313FA5"/>
    <w:rsid w:val="323B3865"/>
    <w:rsid w:val="323C48F6"/>
    <w:rsid w:val="324A2B26"/>
    <w:rsid w:val="32507C5B"/>
    <w:rsid w:val="32535270"/>
    <w:rsid w:val="32537D9E"/>
    <w:rsid w:val="325767A5"/>
    <w:rsid w:val="325C64B0"/>
    <w:rsid w:val="32645ABA"/>
    <w:rsid w:val="326957C5"/>
    <w:rsid w:val="327E1EB0"/>
    <w:rsid w:val="328153EA"/>
    <w:rsid w:val="328414E7"/>
    <w:rsid w:val="328827F7"/>
    <w:rsid w:val="328A5CFA"/>
    <w:rsid w:val="328B7EF8"/>
    <w:rsid w:val="32A3559F"/>
    <w:rsid w:val="32A61DA7"/>
    <w:rsid w:val="32AE71B3"/>
    <w:rsid w:val="32AF07F2"/>
    <w:rsid w:val="32C91062"/>
    <w:rsid w:val="32D415F1"/>
    <w:rsid w:val="32DA6D7E"/>
    <w:rsid w:val="32DE04C1"/>
    <w:rsid w:val="32E31C0C"/>
    <w:rsid w:val="32E5730D"/>
    <w:rsid w:val="32E62802"/>
    <w:rsid w:val="32E67242"/>
    <w:rsid w:val="32EC1C7F"/>
    <w:rsid w:val="32ED0683"/>
    <w:rsid w:val="32FE0237"/>
    <w:rsid w:val="33020E3C"/>
    <w:rsid w:val="330368BD"/>
    <w:rsid w:val="331039D5"/>
    <w:rsid w:val="33121821"/>
    <w:rsid w:val="331423DB"/>
    <w:rsid w:val="331658DE"/>
    <w:rsid w:val="331B77E7"/>
    <w:rsid w:val="331C6D21"/>
    <w:rsid w:val="33371696"/>
    <w:rsid w:val="33386506"/>
    <w:rsid w:val="33517A4E"/>
    <w:rsid w:val="33521EC0"/>
    <w:rsid w:val="335A2B4F"/>
    <w:rsid w:val="33604A58"/>
    <w:rsid w:val="33830490"/>
    <w:rsid w:val="338A589D"/>
    <w:rsid w:val="339616AF"/>
    <w:rsid w:val="33992634"/>
    <w:rsid w:val="339A6C44"/>
    <w:rsid w:val="339A6F8E"/>
    <w:rsid w:val="339D6168"/>
    <w:rsid w:val="33A01794"/>
    <w:rsid w:val="33A132C4"/>
    <w:rsid w:val="33A64A0B"/>
    <w:rsid w:val="33AA26DF"/>
    <w:rsid w:val="33AB5DD1"/>
    <w:rsid w:val="33AE25D9"/>
    <w:rsid w:val="33AF7903"/>
    <w:rsid w:val="33B1355E"/>
    <w:rsid w:val="33B17CDB"/>
    <w:rsid w:val="33B92B69"/>
    <w:rsid w:val="33BA7432"/>
    <w:rsid w:val="33C137F8"/>
    <w:rsid w:val="33C40EFA"/>
    <w:rsid w:val="33D52499"/>
    <w:rsid w:val="33D56C16"/>
    <w:rsid w:val="33DB43A2"/>
    <w:rsid w:val="33DC1E24"/>
    <w:rsid w:val="33E701B5"/>
    <w:rsid w:val="33F66251"/>
    <w:rsid w:val="33FB26D9"/>
    <w:rsid w:val="34007C77"/>
    <w:rsid w:val="34081B44"/>
    <w:rsid w:val="34110FF9"/>
    <w:rsid w:val="34153282"/>
    <w:rsid w:val="34332832"/>
    <w:rsid w:val="34380EB8"/>
    <w:rsid w:val="34386CBA"/>
    <w:rsid w:val="343A2337"/>
    <w:rsid w:val="343F0843"/>
    <w:rsid w:val="34623974"/>
    <w:rsid w:val="34630E03"/>
    <w:rsid w:val="347530AA"/>
    <w:rsid w:val="347D6C35"/>
    <w:rsid w:val="347E1C9B"/>
    <w:rsid w:val="34841338"/>
    <w:rsid w:val="348B6195"/>
    <w:rsid w:val="348E1C47"/>
    <w:rsid w:val="3490277D"/>
    <w:rsid w:val="349260CF"/>
    <w:rsid w:val="34943B6D"/>
    <w:rsid w:val="349921D7"/>
    <w:rsid w:val="349A34DB"/>
    <w:rsid w:val="34A95CF4"/>
    <w:rsid w:val="34BF4CAA"/>
    <w:rsid w:val="34C33B66"/>
    <w:rsid w:val="34C93478"/>
    <w:rsid w:val="34CF26B1"/>
    <w:rsid w:val="34D310B7"/>
    <w:rsid w:val="34E37918"/>
    <w:rsid w:val="34EA0CDC"/>
    <w:rsid w:val="34F00667"/>
    <w:rsid w:val="34F8481E"/>
    <w:rsid w:val="34FA6A64"/>
    <w:rsid w:val="351766A5"/>
    <w:rsid w:val="351A6A65"/>
    <w:rsid w:val="351A72AD"/>
    <w:rsid w:val="351F3735"/>
    <w:rsid w:val="352B4FC9"/>
    <w:rsid w:val="35302133"/>
    <w:rsid w:val="35304CD4"/>
    <w:rsid w:val="35370DDB"/>
    <w:rsid w:val="3537134E"/>
    <w:rsid w:val="353A5359"/>
    <w:rsid w:val="3541716C"/>
    <w:rsid w:val="35494579"/>
    <w:rsid w:val="354D2CDD"/>
    <w:rsid w:val="3554618D"/>
    <w:rsid w:val="35565E0D"/>
    <w:rsid w:val="355C3599"/>
    <w:rsid w:val="356C2480"/>
    <w:rsid w:val="356F47B8"/>
    <w:rsid w:val="357B7D12"/>
    <w:rsid w:val="357D1550"/>
    <w:rsid w:val="35840EDB"/>
    <w:rsid w:val="3585695C"/>
    <w:rsid w:val="358E17EA"/>
    <w:rsid w:val="35935726"/>
    <w:rsid w:val="35941175"/>
    <w:rsid w:val="359A6901"/>
    <w:rsid w:val="35A04C76"/>
    <w:rsid w:val="35A07E54"/>
    <w:rsid w:val="35A822B1"/>
    <w:rsid w:val="35AB3912"/>
    <w:rsid w:val="35AC461D"/>
    <w:rsid w:val="35B12CA3"/>
    <w:rsid w:val="35C57746"/>
    <w:rsid w:val="35C673C5"/>
    <w:rsid w:val="35CD6D50"/>
    <w:rsid w:val="35E05D71"/>
    <w:rsid w:val="35E421F9"/>
    <w:rsid w:val="35E7317D"/>
    <w:rsid w:val="35EF058A"/>
    <w:rsid w:val="35F13A8D"/>
    <w:rsid w:val="35F32762"/>
    <w:rsid w:val="35F90E99"/>
    <w:rsid w:val="3603722A"/>
    <w:rsid w:val="36055FB1"/>
    <w:rsid w:val="360B711C"/>
    <w:rsid w:val="361507CA"/>
    <w:rsid w:val="36164D12"/>
    <w:rsid w:val="361913CE"/>
    <w:rsid w:val="361C7D13"/>
    <w:rsid w:val="361D3657"/>
    <w:rsid w:val="3622425C"/>
    <w:rsid w:val="36233D03"/>
    <w:rsid w:val="36250A4E"/>
    <w:rsid w:val="362A70EA"/>
    <w:rsid w:val="362C25ED"/>
    <w:rsid w:val="36316A75"/>
    <w:rsid w:val="363244F6"/>
    <w:rsid w:val="364554ED"/>
    <w:rsid w:val="365137E5"/>
    <w:rsid w:val="365921B8"/>
    <w:rsid w:val="365D0BBE"/>
    <w:rsid w:val="36611DEE"/>
    <w:rsid w:val="366A26A2"/>
    <w:rsid w:val="366E5194"/>
    <w:rsid w:val="36752B46"/>
    <w:rsid w:val="367D10F2"/>
    <w:rsid w:val="368122A0"/>
    <w:rsid w:val="36832FFC"/>
    <w:rsid w:val="36863291"/>
    <w:rsid w:val="36875285"/>
    <w:rsid w:val="36915B95"/>
    <w:rsid w:val="369A0A23"/>
    <w:rsid w:val="369E1627"/>
    <w:rsid w:val="36A238B1"/>
    <w:rsid w:val="36B818C4"/>
    <w:rsid w:val="36BB1968"/>
    <w:rsid w:val="36BC445A"/>
    <w:rsid w:val="36C37669"/>
    <w:rsid w:val="36C419F4"/>
    <w:rsid w:val="36C63321"/>
    <w:rsid w:val="36C7606F"/>
    <w:rsid w:val="36C94602"/>
    <w:rsid w:val="36CA3770"/>
    <w:rsid w:val="36CD7F78"/>
    <w:rsid w:val="36D1697E"/>
    <w:rsid w:val="36D24400"/>
    <w:rsid w:val="36DA64BD"/>
    <w:rsid w:val="36DA728E"/>
    <w:rsid w:val="36E13395"/>
    <w:rsid w:val="36E3211C"/>
    <w:rsid w:val="36E94025"/>
    <w:rsid w:val="36EF720B"/>
    <w:rsid w:val="36F26163"/>
    <w:rsid w:val="36F52036"/>
    <w:rsid w:val="36F91EA5"/>
    <w:rsid w:val="36FA6729"/>
    <w:rsid w:val="36FB19C1"/>
    <w:rsid w:val="37096A9F"/>
    <w:rsid w:val="370B27A0"/>
    <w:rsid w:val="37134E69"/>
    <w:rsid w:val="37165DEE"/>
    <w:rsid w:val="371C5779"/>
    <w:rsid w:val="371E0C7C"/>
    <w:rsid w:val="372938E0"/>
    <w:rsid w:val="372E3495"/>
    <w:rsid w:val="37314419"/>
    <w:rsid w:val="37321E9B"/>
    <w:rsid w:val="373331A0"/>
    <w:rsid w:val="37342E1F"/>
    <w:rsid w:val="37373DA4"/>
    <w:rsid w:val="37387627"/>
    <w:rsid w:val="37406C32"/>
    <w:rsid w:val="375201D1"/>
    <w:rsid w:val="3755168A"/>
    <w:rsid w:val="375D22D1"/>
    <w:rsid w:val="375D6D12"/>
    <w:rsid w:val="376B6009"/>
    <w:rsid w:val="37705203"/>
    <w:rsid w:val="378673A6"/>
    <w:rsid w:val="378C6F3A"/>
    <w:rsid w:val="37A137D4"/>
    <w:rsid w:val="37A543D8"/>
    <w:rsid w:val="37A7315E"/>
    <w:rsid w:val="37AA0860"/>
    <w:rsid w:val="37B101EB"/>
    <w:rsid w:val="37B13A6E"/>
    <w:rsid w:val="37B75977"/>
    <w:rsid w:val="37C70862"/>
    <w:rsid w:val="37C91115"/>
    <w:rsid w:val="37C95891"/>
    <w:rsid w:val="37CF6787"/>
    <w:rsid w:val="37D261A1"/>
    <w:rsid w:val="37DB48B2"/>
    <w:rsid w:val="37DD7DB5"/>
    <w:rsid w:val="37DE5837"/>
    <w:rsid w:val="37EA1649"/>
    <w:rsid w:val="37EC4B4C"/>
    <w:rsid w:val="37F81C64"/>
    <w:rsid w:val="37F976E5"/>
    <w:rsid w:val="37FA5167"/>
    <w:rsid w:val="38037FF5"/>
    <w:rsid w:val="3804219C"/>
    <w:rsid w:val="381103C6"/>
    <w:rsid w:val="38134A0C"/>
    <w:rsid w:val="38173412"/>
    <w:rsid w:val="381F62A0"/>
    <w:rsid w:val="38203D22"/>
    <w:rsid w:val="382614AE"/>
    <w:rsid w:val="382849B1"/>
    <w:rsid w:val="382B20B3"/>
    <w:rsid w:val="382D55B6"/>
    <w:rsid w:val="3831783F"/>
    <w:rsid w:val="38321A3E"/>
    <w:rsid w:val="3838311F"/>
    <w:rsid w:val="38396E4A"/>
    <w:rsid w:val="383A5E24"/>
    <w:rsid w:val="383C33B5"/>
    <w:rsid w:val="383C5BD0"/>
    <w:rsid w:val="383D3652"/>
    <w:rsid w:val="3843036D"/>
    <w:rsid w:val="38440A5E"/>
    <w:rsid w:val="38592F82"/>
    <w:rsid w:val="385D1988"/>
    <w:rsid w:val="385E740A"/>
    <w:rsid w:val="38603EA4"/>
    <w:rsid w:val="3868579B"/>
    <w:rsid w:val="386E014D"/>
    <w:rsid w:val="386F5126"/>
    <w:rsid w:val="386F7324"/>
    <w:rsid w:val="38702BA7"/>
    <w:rsid w:val="38752E6D"/>
    <w:rsid w:val="388614C8"/>
    <w:rsid w:val="38972715"/>
    <w:rsid w:val="389C03F6"/>
    <w:rsid w:val="38A72D01"/>
    <w:rsid w:val="38B201FF"/>
    <w:rsid w:val="38B67A98"/>
    <w:rsid w:val="38BF2F5D"/>
    <w:rsid w:val="38C037CB"/>
    <w:rsid w:val="38C31636"/>
    <w:rsid w:val="38C537E4"/>
    <w:rsid w:val="38CA1FBC"/>
    <w:rsid w:val="38CC54BF"/>
    <w:rsid w:val="38D47048"/>
    <w:rsid w:val="38F52E00"/>
    <w:rsid w:val="38FB4F68"/>
    <w:rsid w:val="38FD5C8E"/>
    <w:rsid w:val="3908621E"/>
    <w:rsid w:val="391D1F8E"/>
    <w:rsid w:val="392039C9"/>
    <w:rsid w:val="39282356"/>
    <w:rsid w:val="392C2F5A"/>
    <w:rsid w:val="39316EC1"/>
    <w:rsid w:val="393450E2"/>
    <w:rsid w:val="39355ABC"/>
    <w:rsid w:val="39432B7F"/>
    <w:rsid w:val="394D6D12"/>
    <w:rsid w:val="39542E1A"/>
    <w:rsid w:val="395A05A6"/>
    <w:rsid w:val="395D3729"/>
    <w:rsid w:val="39650B36"/>
    <w:rsid w:val="39692DBF"/>
    <w:rsid w:val="39764653"/>
    <w:rsid w:val="397855D8"/>
    <w:rsid w:val="397A0ADB"/>
    <w:rsid w:val="397E74E1"/>
    <w:rsid w:val="398A7410"/>
    <w:rsid w:val="39916502"/>
    <w:rsid w:val="39947487"/>
    <w:rsid w:val="3997584B"/>
    <w:rsid w:val="39A551A2"/>
    <w:rsid w:val="39A66CCA"/>
    <w:rsid w:val="39A828A4"/>
    <w:rsid w:val="39D236E8"/>
    <w:rsid w:val="39D349ED"/>
    <w:rsid w:val="39D46BEB"/>
    <w:rsid w:val="39D968F6"/>
    <w:rsid w:val="39DE2D7E"/>
    <w:rsid w:val="39F20241"/>
    <w:rsid w:val="39FD3633"/>
    <w:rsid w:val="3A087445"/>
    <w:rsid w:val="3A0F354D"/>
    <w:rsid w:val="3A143258"/>
    <w:rsid w:val="3A1D02E4"/>
    <w:rsid w:val="3A235A71"/>
    <w:rsid w:val="3A2434F2"/>
    <w:rsid w:val="3A296975"/>
    <w:rsid w:val="3A2A1B78"/>
    <w:rsid w:val="3A2A5901"/>
    <w:rsid w:val="3A2F1883"/>
    <w:rsid w:val="3A314D86"/>
    <w:rsid w:val="3A335D0B"/>
    <w:rsid w:val="3A340D52"/>
    <w:rsid w:val="3A3A09C4"/>
    <w:rsid w:val="3A3B7894"/>
    <w:rsid w:val="3A3C0B99"/>
    <w:rsid w:val="3A4F74EF"/>
    <w:rsid w:val="3A561F19"/>
    <w:rsid w:val="3A5A7B0F"/>
    <w:rsid w:val="3A5B144E"/>
    <w:rsid w:val="3A5C6ECF"/>
    <w:rsid w:val="3A69226F"/>
    <w:rsid w:val="3A6E266D"/>
    <w:rsid w:val="3A7909FE"/>
    <w:rsid w:val="3A7C1983"/>
    <w:rsid w:val="3A815E0A"/>
    <w:rsid w:val="3A8C639A"/>
    <w:rsid w:val="3A8D769E"/>
    <w:rsid w:val="3A9A0F33"/>
    <w:rsid w:val="3A9B25CA"/>
    <w:rsid w:val="3A9B5311"/>
    <w:rsid w:val="3AA5611F"/>
    <w:rsid w:val="3AAC46D0"/>
    <w:rsid w:val="3AC03371"/>
    <w:rsid w:val="3AC96ADB"/>
    <w:rsid w:val="3ACE5F0A"/>
    <w:rsid w:val="3AD45894"/>
    <w:rsid w:val="3AD96499"/>
    <w:rsid w:val="3ADD4E9F"/>
    <w:rsid w:val="3AE24BAA"/>
    <w:rsid w:val="3AF86A41"/>
    <w:rsid w:val="3AFE2064"/>
    <w:rsid w:val="3B063AE5"/>
    <w:rsid w:val="3B1043F4"/>
    <w:rsid w:val="3B146DB5"/>
    <w:rsid w:val="3B227B92"/>
    <w:rsid w:val="3B2A0822"/>
    <w:rsid w:val="3B3101AC"/>
    <w:rsid w:val="3B31046A"/>
    <w:rsid w:val="3B3977B7"/>
    <w:rsid w:val="3B4029C5"/>
    <w:rsid w:val="3B4648CF"/>
    <w:rsid w:val="3B4705A8"/>
    <w:rsid w:val="3B492493"/>
    <w:rsid w:val="3B4D6458"/>
    <w:rsid w:val="3B4E67B9"/>
    <w:rsid w:val="3B500C8D"/>
    <w:rsid w:val="3B5073DC"/>
    <w:rsid w:val="3B5D0C70"/>
    <w:rsid w:val="3B611A74"/>
    <w:rsid w:val="3B63399C"/>
    <w:rsid w:val="3B684A83"/>
    <w:rsid w:val="3B6D0F0B"/>
    <w:rsid w:val="3B6D4E68"/>
    <w:rsid w:val="3B6E0FE7"/>
    <w:rsid w:val="3B6E698C"/>
    <w:rsid w:val="3B741109"/>
    <w:rsid w:val="3B7A6022"/>
    <w:rsid w:val="3B7D6FA7"/>
    <w:rsid w:val="3B807F2C"/>
    <w:rsid w:val="3B84580C"/>
    <w:rsid w:val="3B8E0546"/>
    <w:rsid w:val="3B977B51"/>
    <w:rsid w:val="3B9E4F5D"/>
    <w:rsid w:val="3BA44C68"/>
    <w:rsid w:val="3BA7366E"/>
    <w:rsid w:val="3BB40D6E"/>
    <w:rsid w:val="3BC21C9A"/>
    <w:rsid w:val="3BD52FEC"/>
    <w:rsid w:val="3BD55437"/>
    <w:rsid w:val="3BD918BF"/>
    <w:rsid w:val="3BDE5D47"/>
    <w:rsid w:val="3BED055F"/>
    <w:rsid w:val="3BF014E4"/>
    <w:rsid w:val="3BF227E9"/>
    <w:rsid w:val="3BF746F2"/>
    <w:rsid w:val="3BF855BB"/>
    <w:rsid w:val="3C01177E"/>
    <w:rsid w:val="3C1136F2"/>
    <w:rsid w:val="3C146221"/>
    <w:rsid w:val="3C333252"/>
    <w:rsid w:val="3C345451"/>
    <w:rsid w:val="3C3663D5"/>
    <w:rsid w:val="3C3A2BDD"/>
    <w:rsid w:val="3C415486"/>
    <w:rsid w:val="3C5B693C"/>
    <w:rsid w:val="3C5F2E1D"/>
    <w:rsid w:val="3C62051E"/>
    <w:rsid w:val="3C6514A3"/>
    <w:rsid w:val="3C685CAB"/>
    <w:rsid w:val="3C6F59FB"/>
    <w:rsid w:val="3C801DA7"/>
    <w:rsid w:val="3C853F56"/>
    <w:rsid w:val="3C8903DE"/>
    <w:rsid w:val="3C8A1A35"/>
    <w:rsid w:val="3C8E413E"/>
    <w:rsid w:val="3C8F00E9"/>
    <w:rsid w:val="3C903BA9"/>
    <w:rsid w:val="3C912138"/>
    <w:rsid w:val="3C94676F"/>
    <w:rsid w:val="3C985175"/>
    <w:rsid w:val="3C9B60FA"/>
    <w:rsid w:val="3C9F0383"/>
    <w:rsid w:val="3CA73211"/>
    <w:rsid w:val="3CA75790"/>
    <w:rsid w:val="3CA82ADA"/>
    <w:rsid w:val="3CAD327C"/>
    <w:rsid w:val="3CB215A2"/>
    <w:rsid w:val="3CB52527"/>
    <w:rsid w:val="3CCE564F"/>
    <w:rsid w:val="3CCF6954"/>
    <w:rsid w:val="3CD93F1F"/>
    <w:rsid w:val="3CD970FC"/>
    <w:rsid w:val="3CE04670"/>
    <w:rsid w:val="3CE477F3"/>
    <w:rsid w:val="3CEB717E"/>
    <w:rsid w:val="3CF3200B"/>
    <w:rsid w:val="3CF81D16"/>
    <w:rsid w:val="3D145DC3"/>
    <w:rsid w:val="3D153845"/>
    <w:rsid w:val="3D1B0F72"/>
    <w:rsid w:val="3D3056F4"/>
    <w:rsid w:val="3D3675FD"/>
    <w:rsid w:val="3D487517"/>
    <w:rsid w:val="3D55462F"/>
    <w:rsid w:val="3D5D1A3B"/>
    <w:rsid w:val="3D5F713C"/>
    <w:rsid w:val="3D6932CF"/>
    <w:rsid w:val="3D741660"/>
    <w:rsid w:val="3D7C44EE"/>
    <w:rsid w:val="3D870416"/>
    <w:rsid w:val="3D8B1285"/>
    <w:rsid w:val="3D8C6D07"/>
    <w:rsid w:val="3DA678B1"/>
    <w:rsid w:val="3DA940B9"/>
    <w:rsid w:val="3DB03A43"/>
    <w:rsid w:val="3DB633CE"/>
    <w:rsid w:val="3DBD74D6"/>
    <w:rsid w:val="3DC45267"/>
    <w:rsid w:val="3DC60CDA"/>
    <w:rsid w:val="3DC65BE7"/>
    <w:rsid w:val="3DC67DE5"/>
    <w:rsid w:val="3DCE51F2"/>
    <w:rsid w:val="3DD3650A"/>
    <w:rsid w:val="3DD65E81"/>
    <w:rsid w:val="3DE5069A"/>
    <w:rsid w:val="3DEA437F"/>
    <w:rsid w:val="3DED132A"/>
    <w:rsid w:val="3DF022AF"/>
    <w:rsid w:val="3DF65393"/>
    <w:rsid w:val="3DF83E38"/>
    <w:rsid w:val="3DFA6735"/>
    <w:rsid w:val="3E027FCA"/>
    <w:rsid w:val="3E0569D1"/>
    <w:rsid w:val="3E080AD6"/>
    <w:rsid w:val="3E0A408B"/>
    <w:rsid w:val="3E0F0561"/>
    <w:rsid w:val="3E0F3A5D"/>
    <w:rsid w:val="3E135CE6"/>
    <w:rsid w:val="3E1A786F"/>
    <w:rsid w:val="3E1B0B74"/>
    <w:rsid w:val="3E2A590C"/>
    <w:rsid w:val="3E2B338D"/>
    <w:rsid w:val="3E2E6510"/>
    <w:rsid w:val="3E2F1D93"/>
    <w:rsid w:val="3E390124"/>
    <w:rsid w:val="3E3C10A9"/>
    <w:rsid w:val="3E4528E4"/>
    <w:rsid w:val="3E4D6DC5"/>
    <w:rsid w:val="3E541FD3"/>
    <w:rsid w:val="3E5654D6"/>
    <w:rsid w:val="3E585156"/>
    <w:rsid w:val="3E5E705F"/>
    <w:rsid w:val="3E626F9A"/>
    <w:rsid w:val="3E645038"/>
    <w:rsid w:val="3E6D50FB"/>
    <w:rsid w:val="3E6F5987"/>
    <w:rsid w:val="3E713722"/>
    <w:rsid w:val="3E764706"/>
    <w:rsid w:val="3E813B2E"/>
    <w:rsid w:val="3E8911A8"/>
    <w:rsid w:val="3E8C358E"/>
    <w:rsid w:val="3E8D412D"/>
    <w:rsid w:val="3E9D45C5"/>
    <w:rsid w:val="3EB3456B"/>
    <w:rsid w:val="3EB86474"/>
    <w:rsid w:val="3EC07104"/>
    <w:rsid w:val="3EC84510"/>
    <w:rsid w:val="3ED30323"/>
    <w:rsid w:val="3EE5603F"/>
    <w:rsid w:val="3EF01E51"/>
    <w:rsid w:val="3EF839DA"/>
    <w:rsid w:val="3EFC5415"/>
    <w:rsid w:val="3EFE3365"/>
    <w:rsid w:val="3F021D6B"/>
    <w:rsid w:val="3F035F2D"/>
    <w:rsid w:val="3F1C6436"/>
    <w:rsid w:val="3F1F4F1F"/>
    <w:rsid w:val="3F2C66D6"/>
    <w:rsid w:val="3F2D6433"/>
    <w:rsid w:val="3F310E6D"/>
    <w:rsid w:val="3F3C4DFA"/>
    <w:rsid w:val="3F407652"/>
    <w:rsid w:val="3F407DCF"/>
    <w:rsid w:val="3F410957"/>
    <w:rsid w:val="3F5056EE"/>
    <w:rsid w:val="3F551B76"/>
    <w:rsid w:val="3F5A01FC"/>
    <w:rsid w:val="3F5D1180"/>
    <w:rsid w:val="3F6349AD"/>
    <w:rsid w:val="3F675313"/>
    <w:rsid w:val="3F723F5D"/>
    <w:rsid w:val="3F7E4F38"/>
    <w:rsid w:val="3F907A3E"/>
    <w:rsid w:val="3F9503E1"/>
    <w:rsid w:val="3FA21A81"/>
    <w:rsid w:val="3FAA1280"/>
    <w:rsid w:val="3FAE7C86"/>
    <w:rsid w:val="3FB9189A"/>
    <w:rsid w:val="3FC06CA7"/>
    <w:rsid w:val="3FC221AA"/>
    <w:rsid w:val="3FC962B1"/>
    <w:rsid w:val="3FD249C2"/>
    <w:rsid w:val="3FD85F5F"/>
    <w:rsid w:val="3FE63663"/>
    <w:rsid w:val="3FE710E5"/>
    <w:rsid w:val="3FEC0DF0"/>
    <w:rsid w:val="3FEE0A6F"/>
    <w:rsid w:val="3FF7137F"/>
    <w:rsid w:val="3FF867FD"/>
    <w:rsid w:val="3FF86C89"/>
    <w:rsid w:val="3FFD3288"/>
    <w:rsid w:val="400606FC"/>
    <w:rsid w:val="4012322E"/>
    <w:rsid w:val="401912B7"/>
    <w:rsid w:val="401B2838"/>
    <w:rsid w:val="401E123E"/>
    <w:rsid w:val="40225A46"/>
    <w:rsid w:val="40243148"/>
    <w:rsid w:val="402740CC"/>
    <w:rsid w:val="402C3DD7"/>
    <w:rsid w:val="402F4D5C"/>
    <w:rsid w:val="403542FB"/>
    <w:rsid w:val="40374367"/>
    <w:rsid w:val="403834B2"/>
    <w:rsid w:val="4044147E"/>
    <w:rsid w:val="404D7BEF"/>
    <w:rsid w:val="40516596"/>
    <w:rsid w:val="405D45A6"/>
    <w:rsid w:val="40681751"/>
    <w:rsid w:val="40751C4D"/>
    <w:rsid w:val="40764075"/>
    <w:rsid w:val="40782BD2"/>
    <w:rsid w:val="407F5DE0"/>
    <w:rsid w:val="408469E4"/>
    <w:rsid w:val="408731EC"/>
    <w:rsid w:val="40915CFA"/>
    <w:rsid w:val="409B660A"/>
    <w:rsid w:val="409C790E"/>
    <w:rsid w:val="40A85F6D"/>
    <w:rsid w:val="40B95526"/>
    <w:rsid w:val="40BC23C2"/>
    <w:rsid w:val="40C355D0"/>
    <w:rsid w:val="40CD77C8"/>
    <w:rsid w:val="40D12367"/>
    <w:rsid w:val="40D31FE7"/>
    <w:rsid w:val="40D62FD9"/>
    <w:rsid w:val="40D94CFF"/>
    <w:rsid w:val="40DA51F5"/>
    <w:rsid w:val="40E070FE"/>
    <w:rsid w:val="40F3031D"/>
    <w:rsid w:val="40FC0C2D"/>
    <w:rsid w:val="40FC622F"/>
    <w:rsid w:val="40FF1BB1"/>
    <w:rsid w:val="411D1615"/>
    <w:rsid w:val="4123306B"/>
    <w:rsid w:val="41262C40"/>
    <w:rsid w:val="412A6279"/>
    <w:rsid w:val="412B3CFA"/>
    <w:rsid w:val="412E4C7F"/>
    <w:rsid w:val="41340D87"/>
    <w:rsid w:val="41386FFD"/>
    <w:rsid w:val="413B3F95"/>
    <w:rsid w:val="414932AA"/>
    <w:rsid w:val="414E51B4"/>
    <w:rsid w:val="4154383A"/>
    <w:rsid w:val="41675476"/>
    <w:rsid w:val="416B6CE2"/>
    <w:rsid w:val="416B7CF1"/>
    <w:rsid w:val="41860B91"/>
    <w:rsid w:val="418A3D14"/>
    <w:rsid w:val="418B5019"/>
    <w:rsid w:val="41911120"/>
    <w:rsid w:val="419420A5"/>
    <w:rsid w:val="41A171BC"/>
    <w:rsid w:val="41A945C9"/>
    <w:rsid w:val="41B8355E"/>
    <w:rsid w:val="41B94863"/>
    <w:rsid w:val="41BB44E3"/>
    <w:rsid w:val="41BD3269"/>
    <w:rsid w:val="41BD4FCE"/>
    <w:rsid w:val="41C30996"/>
    <w:rsid w:val="41CA257F"/>
    <w:rsid w:val="41CF3183"/>
    <w:rsid w:val="41E439AC"/>
    <w:rsid w:val="41E50BAA"/>
    <w:rsid w:val="41EE6234"/>
    <w:rsid w:val="41F2243E"/>
    <w:rsid w:val="41F60E45"/>
    <w:rsid w:val="420E0D34"/>
    <w:rsid w:val="421019EE"/>
    <w:rsid w:val="42116CFF"/>
    <w:rsid w:val="4211753D"/>
    <w:rsid w:val="421F7A8A"/>
    <w:rsid w:val="423A60B6"/>
    <w:rsid w:val="423B4E29"/>
    <w:rsid w:val="424469C5"/>
    <w:rsid w:val="42661114"/>
    <w:rsid w:val="426D05D4"/>
    <w:rsid w:val="42752A18"/>
    <w:rsid w:val="427A6E9F"/>
    <w:rsid w:val="427E0CAC"/>
    <w:rsid w:val="42833F2C"/>
    <w:rsid w:val="428419AD"/>
    <w:rsid w:val="42852CB2"/>
    <w:rsid w:val="42883C37"/>
    <w:rsid w:val="428A38B6"/>
    <w:rsid w:val="428C6DBA"/>
    <w:rsid w:val="428E22BD"/>
    <w:rsid w:val="429312B4"/>
    <w:rsid w:val="429441C6"/>
    <w:rsid w:val="429709CE"/>
    <w:rsid w:val="429C7054"/>
    <w:rsid w:val="42B23CC1"/>
    <w:rsid w:val="42B424FC"/>
    <w:rsid w:val="42BD1E21"/>
    <w:rsid w:val="42C6151D"/>
    <w:rsid w:val="42D2752E"/>
    <w:rsid w:val="42D40833"/>
    <w:rsid w:val="42E142C5"/>
    <w:rsid w:val="42E255CA"/>
    <w:rsid w:val="42ED13DD"/>
    <w:rsid w:val="42F02361"/>
    <w:rsid w:val="42F37A63"/>
    <w:rsid w:val="42FA73ED"/>
    <w:rsid w:val="431635BA"/>
    <w:rsid w:val="43166D1E"/>
    <w:rsid w:val="432418B7"/>
    <w:rsid w:val="4326283B"/>
    <w:rsid w:val="43290908"/>
    <w:rsid w:val="432C2D34"/>
    <w:rsid w:val="433078C8"/>
    <w:rsid w:val="433202FC"/>
    <w:rsid w:val="434807F2"/>
    <w:rsid w:val="434D4C79"/>
    <w:rsid w:val="435401A1"/>
    <w:rsid w:val="43580A8C"/>
    <w:rsid w:val="4361391A"/>
    <w:rsid w:val="43677A21"/>
    <w:rsid w:val="4376003C"/>
    <w:rsid w:val="437E7AEB"/>
    <w:rsid w:val="4382468F"/>
    <w:rsid w:val="438736CF"/>
    <w:rsid w:val="438D040D"/>
    <w:rsid w:val="438D34E4"/>
    <w:rsid w:val="438D7C61"/>
    <w:rsid w:val="439E177F"/>
    <w:rsid w:val="439E597D"/>
    <w:rsid w:val="43A16902"/>
    <w:rsid w:val="43B040DE"/>
    <w:rsid w:val="43BC4F2D"/>
    <w:rsid w:val="43BE0430"/>
    <w:rsid w:val="43C03933"/>
    <w:rsid w:val="43CE2C49"/>
    <w:rsid w:val="43EE0E2B"/>
    <w:rsid w:val="43EE0F7F"/>
    <w:rsid w:val="43EE4803"/>
    <w:rsid w:val="43EE6A01"/>
    <w:rsid w:val="43F5763D"/>
    <w:rsid w:val="43FF251E"/>
    <w:rsid w:val="4405720E"/>
    <w:rsid w:val="440B6331"/>
    <w:rsid w:val="443946D5"/>
    <w:rsid w:val="44457356"/>
    <w:rsid w:val="44495E16"/>
    <w:rsid w:val="445676AA"/>
    <w:rsid w:val="445B45BF"/>
    <w:rsid w:val="44686374"/>
    <w:rsid w:val="446F27D2"/>
    <w:rsid w:val="44703AD7"/>
    <w:rsid w:val="447D4C2C"/>
    <w:rsid w:val="448A4AA8"/>
    <w:rsid w:val="44936936"/>
    <w:rsid w:val="44962692"/>
    <w:rsid w:val="44986D30"/>
    <w:rsid w:val="44AC24F1"/>
    <w:rsid w:val="44AF103D"/>
    <w:rsid w:val="44B14540"/>
    <w:rsid w:val="44B53FC2"/>
    <w:rsid w:val="44B739BF"/>
    <w:rsid w:val="44B8774F"/>
    <w:rsid w:val="44C06D59"/>
    <w:rsid w:val="44C9546A"/>
    <w:rsid w:val="44CE18F2"/>
    <w:rsid w:val="44D324F7"/>
    <w:rsid w:val="44D70EFD"/>
    <w:rsid w:val="44E51517"/>
    <w:rsid w:val="44E6726A"/>
    <w:rsid w:val="44EB46B2"/>
    <w:rsid w:val="44ED30A1"/>
    <w:rsid w:val="44EF1E27"/>
    <w:rsid w:val="44F11AA7"/>
    <w:rsid w:val="44F24FAA"/>
    <w:rsid w:val="44F639B0"/>
    <w:rsid w:val="45130D62"/>
    <w:rsid w:val="45267D82"/>
    <w:rsid w:val="45321617"/>
    <w:rsid w:val="45325D93"/>
    <w:rsid w:val="45344B1A"/>
    <w:rsid w:val="4536479A"/>
    <w:rsid w:val="45364FC5"/>
    <w:rsid w:val="453846AA"/>
    <w:rsid w:val="453F2EAB"/>
    <w:rsid w:val="45773005"/>
    <w:rsid w:val="45786378"/>
    <w:rsid w:val="45791E59"/>
    <w:rsid w:val="457D00C0"/>
    <w:rsid w:val="457E1D91"/>
    <w:rsid w:val="45824E3B"/>
    <w:rsid w:val="458967A2"/>
    <w:rsid w:val="458C7727"/>
    <w:rsid w:val="458D51A8"/>
    <w:rsid w:val="459019B0"/>
    <w:rsid w:val="459508FA"/>
    <w:rsid w:val="459B1F40"/>
    <w:rsid w:val="45A02E34"/>
    <w:rsid w:val="45A42A4C"/>
    <w:rsid w:val="45B04463"/>
    <w:rsid w:val="45B140E3"/>
    <w:rsid w:val="45B914F0"/>
    <w:rsid w:val="45C046FE"/>
    <w:rsid w:val="45C06B5B"/>
    <w:rsid w:val="45C1217F"/>
    <w:rsid w:val="45C45B46"/>
    <w:rsid w:val="45C74089"/>
    <w:rsid w:val="45CA2A8F"/>
    <w:rsid w:val="45CE594C"/>
    <w:rsid w:val="45D04998"/>
    <w:rsid w:val="45E14C32"/>
    <w:rsid w:val="45E723BF"/>
    <w:rsid w:val="45EB2FC3"/>
    <w:rsid w:val="45F0744B"/>
    <w:rsid w:val="45F538D3"/>
    <w:rsid w:val="45F76DD6"/>
    <w:rsid w:val="45FB105F"/>
    <w:rsid w:val="45FC6AE1"/>
    <w:rsid w:val="45FE1FE4"/>
    <w:rsid w:val="460076E6"/>
    <w:rsid w:val="46053B6D"/>
    <w:rsid w:val="46080375"/>
    <w:rsid w:val="460F447D"/>
    <w:rsid w:val="46130905"/>
    <w:rsid w:val="46184D8C"/>
    <w:rsid w:val="461D1214"/>
    <w:rsid w:val="461F4717"/>
    <w:rsid w:val="46271B24"/>
    <w:rsid w:val="46375641"/>
    <w:rsid w:val="46390B44"/>
    <w:rsid w:val="46406D65"/>
    <w:rsid w:val="46446D8A"/>
    <w:rsid w:val="464623D8"/>
    <w:rsid w:val="464858DB"/>
    <w:rsid w:val="46513FED"/>
    <w:rsid w:val="465818C2"/>
    <w:rsid w:val="46596E7B"/>
    <w:rsid w:val="465F0D84"/>
    <w:rsid w:val="46603119"/>
    <w:rsid w:val="46626485"/>
    <w:rsid w:val="466A1313"/>
    <w:rsid w:val="4670447B"/>
    <w:rsid w:val="46726720"/>
    <w:rsid w:val="467309A5"/>
    <w:rsid w:val="46752F28"/>
    <w:rsid w:val="46845740"/>
    <w:rsid w:val="468E5007"/>
    <w:rsid w:val="46900FBA"/>
    <w:rsid w:val="46B42A0C"/>
    <w:rsid w:val="46B63991"/>
    <w:rsid w:val="46C155A5"/>
    <w:rsid w:val="46C35225"/>
    <w:rsid w:val="46C42CA7"/>
    <w:rsid w:val="46C61A2D"/>
    <w:rsid w:val="46C73C2B"/>
    <w:rsid w:val="46CC1C37"/>
    <w:rsid w:val="46D27A3E"/>
    <w:rsid w:val="46D66444"/>
    <w:rsid w:val="46E1628E"/>
    <w:rsid w:val="46E666DE"/>
    <w:rsid w:val="46EC05E8"/>
    <w:rsid w:val="46EF4DF0"/>
    <w:rsid w:val="46FC40C2"/>
    <w:rsid w:val="46FD4105"/>
    <w:rsid w:val="46FF7608"/>
    <w:rsid w:val="47051512"/>
    <w:rsid w:val="47055332"/>
    <w:rsid w:val="47257848"/>
    <w:rsid w:val="473A3F6A"/>
    <w:rsid w:val="474A22AA"/>
    <w:rsid w:val="474A4205"/>
    <w:rsid w:val="475302AC"/>
    <w:rsid w:val="47585719"/>
    <w:rsid w:val="47745049"/>
    <w:rsid w:val="4776054C"/>
    <w:rsid w:val="477F6836"/>
    <w:rsid w:val="477F6C5D"/>
    <w:rsid w:val="47817A16"/>
    <w:rsid w:val="478A1A03"/>
    <w:rsid w:val="478A4FEE"/>
    <w:rsid w:val="479579E5"/>
    <w:rsid w:val="479733DA"/>
    <w:rsid w:val="479B2D0A"/>
    <w:rsid w:val="47A47D96"/>
    <w:rsid w:val="47A70D1B"/>
    <w:rsid w:val="47AD2C24"/>
    <w:rsid w:val="47AE3F29"/>
    <w:rsid w:val="47AF19AB"/>
    <w:rsid w:val="47B2292F"/>
    <w:rsid w:val="47BB1A73"/>
    <w:rsid w:val="47BB79BB"/>
    <w:rsid w:val="47C723F3"/>
    <w:rsid w:val="47CD71BF"/>
    <w:rsid w:val="47D7186A"/>
    <w:rsid w:val="47D84D6D"/>
    <w:rsid w:val="47E56601"/>
    <w:rsid w:val="47E75388"/>
    <w:rsid w:val="47F25917"/>
    <w:rsid w:val="47F3119A"/>
    <w:rsid w:val="47FB4028"/>
    <w:rsid w:val="47FB4A3E"/>
    <w:rsid w:val="47FE172A"/>
    <w:rsid w:val="48061C45"/>
    <w:rsid w:val="480745B8"/>
    <w:rsid w:val="48147151"/>
    <w:rsid w:val="48293873"/>
    <w:rsid w:val="48297FEF"/>
    <w:rsid w:val="482A5A71"/>
    <w:rsid w:val="482B6D76"/>
    <w:rsid w:val="482D2279"/>
    <w:rsid w:val="48326701"/>
    <w:rsid w:val="484236DC"/>
    <w:rsid w:val="485024EC"/>
    <w:rsid w:val="48564B59"/>
    <w:rsid w:val="4857700C"/>
    <w:rsid w:val="485A4042"/>
    <w:rsid w:val="486C4AA5"/>
    <w:rsid w:val="486D77DF"/>
    <w:rsid w:val="486F41B3"/>
    <w:rsid w:val="487600EF"/>
    <w:rsid w:val="48804281"/>
    <w:rsid w:val="48833654"/>
    <w:rsid w:val="48852816"/>
    <w:rsid w:val="488715B2"/>
    <w:rsid w:val="488D7D14"/>
    <w:rsid w:val="488E3597"/>
    <w:rsid w:val="48A56EBF"/>
    <w:rsid w:val="48BE0573"/>
    <w:rsid w:val="48C21B20"/>
    <w:rsid w:val="48C514F3"/>
    <w:rsid w:val="48C62A83"/>
    <w:rsid w:val="48D12D87"/>
    <w:rsid w:val="48D6720F"/>
    <w:rsid w:val="48D74C90"/>
    <w:rsid w:val="48DB3696"/>
    <w:rsid w:val="48E155A0"/>
    <w:rsid w:val="48E716A7"/>
    <w:rsid w:val="48F17A38"/>
    <w:rsid w:val="48F254BA"/>
    <w:rsid w:val="48FC164D"/>
    <w:rsid w:val="490C3E65"/>
    <w:rsid w:val="49177C78"/>
    <w:rsid w:val="491A4480"/>
    <w:rsid w:val="4922188C"/>
    <w:rsid w:val="49233A8B"/>
    <w:rsid w:val="49272491"/>
    <w:rsid w:val="492A6C99"/>
    <w:rsid w:val="492E569F"/>
    <w:rsid w:val="49310822"/>
    <w:rsid w:val="493B1131"/>
    <w:rsid w:val="493D4634"/>
    <w:rsid w:val="49403578"/>
    <w:rsid w:val="495D4B69"/>
    <w:rsid w:val="496A4BD2"/>
    <w:rsid w:val="496B2C2B"/>
    <w:rsid w:val="49703B8A"/>
    <w:rsid w:val="49763F05"/>
    <w:rsid w:val="49834A60"/>
    <w:rsid w:val="498737AF"/>
    <w:rsid w:val="498C7C37"/>
    <w:rsid w:val="498E313A"/>
    <w:rsid w:val="49911640"/>
    <w:rsid w:val="499279B0"/>
    <w:rsid w:val="499872CD"/>
    <w:rsid w:val="49B10393"/>
    <w:rsid w:val="49B52FF9"/>
    <w:rsid w:val="49C04C0E"/>
    <w:rsid w:val="49C76797"/>
    <w:rsid w:val="49C9746B"/>
    <w:rsid w:val="49D421A7"/>
    <w:rsid w:val="49E97FD0"/>
    <w:rsid w:val="49F53DE3"/>
    <w:rsid w:val="4A015677"/>
    <w:rsid w:val="4A062AFE"/>
    <w:rsid w:val="4A1C3CA2"/>
    <w:rsid w:val="4A1E71A6"/>
    <w:rsid w:val="4A2A2FB8"/>
    <w:rsid w:val="4A2C64BB"/>
    <w:rsid w:val="4A40202E"/>
    <w:rsid w:val="4A454E67"/>
    <w:rsid w:val="4A4B02F4"/>
    <w:rsid w:val="4A566406"/>
    <w:rsid w:val="4A586086"/>
    <w:rsid w:val="4A59738B"/>
    <w:rsid w:val="4A603492"/>
    <w:rsid w:val="4A614797"/>
    <w:rsid w:val="4A64791A"/>
    <w:rsid w:val="4A660C1F"/>
    <w:rsid w:val="4A687C8D"/>
    <w:rsid w:val="4A6C2B28"/>
    <w:rsid w:val="4A6E0229"/>
    <w:rsid w:val="4A6F5CAB"/>
    <w:rsid w:val="4A714A31"/>
    <w:rsid w:val="4A7A403C"/>
    <w:rsid w:val="4A8A42D6"/>
    <w:rsid w:val="4A8E22BB"/>
    <w:rsid w:val="4A940469"/>
    <w:rsid w:val="4A9C7577"/>
    <w:rsid w:val="4AA51916"/>
    <w:rsid w:val="4AA72B92"/>
    <w:rsid w:val="4AA8710A"/>
    <w:rsid w:val="4AAB008E"/>
    <w:rsid w:val="4AAE1013"/>
    <w:rsid w:val="4AB233CF"/>
    <w:rsid w:val="4AC27CB3"/>
    <w:rsid w:val="4ACC5F43"/>
    <w:rsid w:val="4ACE22BB"/>
    <w:rsid w:val="4AD337D1"/>
    <w:rsid w:val="4AD56CD4"/>
    <w:rsid w:val="4AD66954"/>
    <w:rsid w:val="4ADF17E2"/>
    <w:rsid w:val="4AE45C6A"/>
    <w:rsid w:val="4AE649F0"/>
    <w:rsid w:val="4AE8158E"/>
    <w:rsid w:val="4AEF1A7C"/>
    <w:rsid w:val="4AF01898"/>
    <w:rsid w:val="4AFE2097"/>
    <w:rsid w:val="4AFE3E0E"/>
    <w:rsid w:val="4AFF7B18"/>
    <w:rsid w:val="4B0C6E2E"/>
    <w:rsid w:val="4B0D48B0"/>
    <w:rsid w:val="4B0E2331"/>
    <w:rsid w:val="4B232FAB"/>
    <w:rsid w:val="4B2422D7"/>
    <w:rsid w:val="4B257D58"/>
    <w:rsid w:val="4B282EDB"/>
    <w:rsid w:val="4B2E4DE4"/>
    <w:rsid w:val="4B2F60E9"/>
    <w:rsid w:val="4B313BEF"/>
    <w:rsid w:val="4B3918AD"/>
    <w:rsid w:val="4B431506"/>
    <w:rsid w:val="4B4938A3"/>
    <w:rsid w:val="4B5A49AF"/>
    <w:rsid w:val="4B5B6BAD"/>
    <w:rsid w:val="4B696866"/>
    <w:rsid w:val="4B811C80"/>
    <w:rsid w:val="4B8B1D7A"/>
    <w:rsid w:val="4B956A80"/>
    <w:rsid w:val="4B982295"/>
    <w:rsid w:val="4B9A1461"/>
    <w:rsid w:val="4B9B7997"/>
    <w:rsid w:val="4B9D2E9A"/>
    <w:rsid w:val="4B9E091B"/>
    <w:rsid w:val="4B9F3E1E"/>
    <w:rsid w:val="4BA076A2"/>
    <w:rsid w:val="4BA6224D"/>
    <w:rsid w:val="4BAD09F0"/>
    <w:rsid w:val="4BAD3134"/>
    <w:rsid w:val="4BAE4439"/>
    <w:rsid w:val="4BB275BC"/>
    <w:rsid w:val="4BB927CA"/>
    <w:rsid w:val="4BCE6EEC"/>
    <w:rsid w:val="4BD8527D"/>
    <w:rsid w:val="4BDA0780"/>
    <w:rsid w:val="4BDB50C4"/>
    <w:rsid w:val="4BE56B11"/>
    <w:rsid w:val="4BFB52E0"/>
    <w:rsid w:val="4C0515C4"/>
    <w:rsid w:val="4C084269"/>
    <w:rsid w:val="4C0C47D3"/>
    <w:rsid w:val="4C0E1ED4"/>
    <w:rsid w:val="4C0F5757"/>
    <w:rsid w:val="4C0F7955"/>
    <w:rsid w:val="4C1208DA"/>
    <w:rsid w:val="4C203473"/>
    <w:rsid w:val="4C2365F6"/>
    <w:rsid w:val="4C2578FB"/>
    <w:rsid w:val="4C2924D5"/>
    <w:rsid w:val="4C355E9E"/>
    <w:rsid w:val="4C397A45"/>
    <w:rsid w:val="4C3B1A9E"/>
    <w:rsid w:val="4C3C7520"/>
    <w:rsid w:val="4C405F26"/>
    <w:rsid w:val="4C411429"/>
    <w:rsid w:val="4C4633C1"/>
    <w:rsid w:val="4C571AC7"/>
    <w:rsid w:val="4C57752D"/>
    <w:rsid w:val="4C6317AE"/>
    <w:rsid w:val="4C69696A"/>
    <w:rsid w:val="4C7605FF"/>
    <w:rsid w:val="4C783B02"/>
    <w:rsid w:val="4C792423"/>
    <w:rsid w:val="4C794E06"/>
    <w:rsid w:val="4C812213"/>
    <w:rsid w:val="4C827C94"/>
    <w:rsid w:val="4C8E0595"/>
    <w:rsid w:val="4CA84651"/>
    <w:rsid w:val="4CAF785F"/>
    <w:rsid w:val="4CBC32F1"/>
    <w:rsid w:val="4CC727BC"/>
    <w:rsid w:val="4CC87109"/>
    <w:rsid w:val="4CCC358C"/>
    <w:rsid w:val="4CD73375"/>
    <w:rsid w:val="4CDB5DA5"/>
    <w:rsid w:val="4CDC627A"/>
    <w:rsid w:val="4CDF47AB"/>
    <w:rsid w:val="4CE2572F"/>
    <w:rsid w:val="4CEE1542"/>
    <w:rsid w:val="4CF3344B"/>
    <w:rsid w:val="4CFC3B8E"/>
    <w:rsid w:val="4D11793A"/>
    <w:rsid w:val="4D23781E"/>
    <w:rsid w:val="4D276224"/>
    <w:rsid w:val="4D30332E"/>
    <w:rsid w:val="4D3B4E8C"/>
    <w:rsid w:val="4D4D3810"/>
    <w:rsid w:val="4D544769"/>
    <w:rsid w:val="4D5E3B9B"/>
    <w:rsid w:val="4D7C3730"/>
    <w:rsid w:val="4D8352B9"/>
    <w:rsid w:val="4D873CBF"/>
    <w:rsid w:val="4D892A45"/>
    <w:rsid w:val="4D940DD6"/>
    <w:rsid w:val="4DA0266A"/>
    <w:rsid w:val="4DA10EA5"/>
    <w:rsid w:val="4DA2047F"/>
    <w:rsid w:val="4DA76772"/>
    <w:rsid w:val="4DB91EE3"/>
    <w:rsid w:val="4DBC2E94"/>
    <w:rsid w:val="4DBE1C1A"/>
    <w:rsid w:val="4DBF769C"/>
    <w:rsid w:val="4DCB0F30"/>
    <w:rsid w:val="4DD12E39"/>
    <w:rsid w:val="4DE343D9"/>
    <w:rsid w:val="4DE75FE9"/>
    <w:rsid w:val="4DEC4CE8"/>
    <w:rsid w:val="4DEE4968"/>
    <w:rsid w:val="4DF262E2"/>
    <w:rsid w:val="4DF34673"/>
    <w:rsid w:val="4DFB1984"/>
    <w:rsid w:val="4DFC3C7E"/>
    <w:rsid w:val="4DFD7181"/>
    <w:rsid w:val="4DFF0486"/>
    <w:rsid w:val="4E080D95"/>
    <w:rsid w:val="4E0B1D1A"/>
    <w:rsid w:val="4E111E7E"/>
    <w:rsid w:val="4E1216A5"/>
    <w:rsid w:val="4E140C16"/>
    <w:rsid w:val="4E144BA8"/>
    <w:rsid w:val="4E2125F7"/>
    <w:rsid w:val="4E2C16A2"/>
    <w:rsid w:val="4E2F31D3"/>
    <w:rsid w:val="4E324158"/>
    <w:rsid w:val="4E4456CB"/>
    <w:rsid w:val="4E4A548C"/>
    <w:rsid w:val="4E4F1509"/>
    <w:rsid w:val="4E52248E"/>
    <w:rsid w:val="4E607225"/>
    <w:rsid w:val="4E610808"/>
    <w:rsid w:val="4E622728"/>
    <w:rsid w:val="4E684632"/>
    <w:rsid w:val="4E6C5236"/>
    <w:rsid w:val="4E751584"/>
    <w:rsid w:val="4E7C672E"/>
    <w:rsid w:val="4E9718FE"/>
    <w:rsid w:val="4EA8761A"/>
    <w:rsid w:val="4EB27F29"/>
    <w:rsid w:val="4EB5692F"/>
    <w:rsid w:val="4EB621B3"/>
    <w:rsid w:val="4EC5544B"/>
    <w:rsid w:val="4EC714D7"/>
    <w:rsid w:val="4ED33CE1"/>
    <w:rsid w:val="4ED54C66"/>
    <w:rsid w:val="4EDA511C"/>
    <w:rsid w:val="4EDC0D6D"/>
    <w:rsid w:val="4EF61917"/>
    <w:rsid w:val="4EF8069D"/>
    <w:rsid w:val="4EF83F52"/>
    <w:rsid w:val="4EFF0028"/>
    <w:rsid w:val="4F04688D"/>
    <w:rsid w:val="4F124ACB"/>
    <w:rsid w:val="4F1431DA"/>
    <w:rsid w:val="4F205FDF"/>
    <w:rsid w:val="4F250268"/>
    <w:rsid w:val="4F28595E"/>
    <w:rsid w:val="4F2A2171"/>
    <w:rsid w:val="4F2B7BF3"/>
    <w:rsid w:val="4F2E0B78"/>
    <w:rsid w:val="4F3007F7"/>
    <w:rsid w:val="4F3F3010"/>
    <w:rsid w:val="4F493E38"/>
    <w:rsid w:val="4F51316D"/>
    <w:rsid w:val="4F562C35"/>
    <w:rsid w:val="4F5819BC"/>
    <w:rsid w:val="4F586138"/>
    <w:rsid w:val="4F5A4EBF"/>
    <w:rsid w:val="4F6103FC"/>
    <w:rsid w:val="4F6222CB"/>
    <w:rsid w:val="4F6F00B0"/>
    <w:rsid w:val="4F6F3B5F"/>
    <w:rsid w:val="4F791EF0"/>
    <w:rsid w:val="4F8172FD"/>
    <w:rsid w:val="4F824D7E"/>
    <w:rsid w:val="4F851312"/>
    <w:rsid w:val="4F876C88"/>
    <w:rsid w:val="4F8C0F11"/>
    <w:rsid w:val="4F8E75F4"/>
    <w:rsid w:val="4F8F4094"/>
    <w:rsid w:val="4F9949A4"/>
    <w:rsid w:val="4F9B372A"/>
    <w:rsid w:val="4F9C11AB"/>
    <w:rsid w:val="4F9C3A38"/>
    <w:rsid w:val="4FA904C1"/>
    <w:rsid w:val="4FAD3644"/>
    <w:rsid w:val="4FB42FCF"/>
    <w:rsid w:val="4FC357E8"/>
    <w:rsid w:val="4FC43269"/>
    <w:rsid w:val="4FC55B48"/>
    <w:rsid w:val="4FC572BB"/>
    <w:rsid w:val="4FC92F74"/>
    <w:rsid w:val="4FCA09F6"/>
    <w:rsid w:val="4FD25E02"/>
    <w:rsid w:val="4FD32A86"/>
    <w:rsid w:val="4FD64808"/>
    <w:rsid w:val="4FDA3970"/>
    <w:rsid w:val="4FE44E23"/>
    <w:rsid w:val="4FF727BF"/>
    <w:rsid w:val="4FFA7D12"/>
    <w:rsid w:val="50031233"/>
    <w:rsid w:val="50086AFB"/>
    <w:rsid w:val="50182CF3"/>
    <w:rsid w:val="501A61F6"/>
    <w:rsid w:val="501F5F01"/>
    <w:rsid w:val="50217AAB"/>
    <w:rsid w:val="50244588"/>
    <w:rsid w:val="50252009"/>
    <w:rsid w:val="502E071A"/>
    <w:rsid w:val="503B1FAE"/>
    <w:rsid w:val="50406436"/>
    <w:rsid w:val="50463BC3"/>
    <w:rsid w:val="504E2474"/>
    <w:rsid w:val="504E6A51"/>
    <w:rsid w:val="50552B58"/>
    <w:rsid w:val="505C778E"/>
    <w:rsid w:val="506143EC"/>
    <w:rsid w:val="506917F9"/>
    <w:rsid w:val="506F08A9"/>
    <w:rsid w:val="50714687"/>
    <w:rsid w:val="50766910"/>
    <w:rsid w:val="507B081A"/>
    <w:rsid w:val="50814BC0"/>
    <w:rsid w:val="5083432C"/>
    <w:rsid w:val="508558A6"/>
    <w:rsid w:val="50863327"/>
    <w:rsid w:val="5087462C"/>
    <w:rsid w:val="508A77AF"/>
    <w:rsid w:val="50905620"/>
    <w:rsid w:val="509074BA"/>
    <w:rsid w:val="5092043F"/>
    <w:rsid w:val="50A4615B"/>
    <w:rsid w:val="50B52C5E"/>
    <w:rsid w:val="50B53E76"/>
    <w:rsid w:val="50CD49AD"/>
    <w:rsid w:val="50CF4A20"/>
    <w:rsid w:val="50D521AD"/>
    <w:rsid w:val="50D756B0"/>
    <w:rsid w:val="50D90BB3"/>
    <w:rsid w:val="50DC1B38"/>
    <w:rsid w:val="50E0273C"/>
    <w:rsid w:val="50E449C6"/>
    <w:rsid w:val="50F93B13"/>
    <w:rsid w:val="510136CE"/>
    <w:rsid w:val="510E4BD5"/>
    <w:rsid w:val="5110328B"/>
    <w:rsid w:val="51124210"/>
    <w:rsid w:val="5112678F"/>
    <w:rsid w:val="511C4B20"/>
    <w:rsid w:val="51253231"/>
    <w:rsid w:val="514C30F0"/>
    <w:rsid w:val="514F4075"/>
    <w:rsid w:val="51506273"/>
    <w:rsid w:val="51563A00"/>
    <w:rsid w:val="515A2ECE"/>
    <w:rsid w:val="51825B49"/>
    <w:rsid w:val="5185454F"/>
    <w:rsid w:val="518E73DD"/>
    <w:rsid w:val="519F50F9"/>
    <w:rsid w:val="51AC310A"/>
    <w:rsid w:val="51AE1E90"/>
    <w:rsid w:val="51AF6C10"/>
    <w:rsid w:val="51B07591"/>
    <w:rsid w:val="51B8312C"/>
    <w:rsid w:val="51BC6C27"/>
    <w:rsid w:val="51D529F8"/>
    <w:rsid w:val="51DC16DA"/>
    <w:rsid w:val="51E348E9"/>
    <w:rsid w:val="51E67A6C"/>
    <w:rsid w:val="51E909F0"/>
    <w:rsid w:val="51EC51F8"/>
    <w:rsid w:val="51F34A20"/>
    <w:rsid w:val="51F51390"/>
    <w:rsid w:val="51F61D9E"/>
    <w:rsid w:val="51F85787"/>
    <w:rsid w:val="51FF4D87"/>
    <w:rsid w:val="52025A40"/>
    <w:rsid w:val="52062051"/>
    <w:rsid w:val="520D107A"/>
    <w:rsid w:val="521D30F7"/>
    <w:rsid w:val="522A39D8"/>
    <w:rsid w:val="523549FC"/>
    <w:rsid w:val="523C2993"/>
    <w:rsid w:val="523D047A"/>
    <w:rsid w:val="523F397D"/>
    <w:rsid w:val="52447E05"/>
    <w:rsid w:val="52463308"/>
    <w:rsid w:val="5248433C"/>
    <w:rsid w:val="524E3F98"/>
    <w:rsid w:val="52524AA8"/>
    <w:rsid w:val="52555385"/>
    <w:rsid w:val="52586AA6"/>
    <w:rsid w:val="52592D75"/>
    <w:rsid w:val="526C3548"/>
    <w:rsid w:val="526E44CD"/>
    <w:rsid w:val="5270414C"/>
    <w:rsid w:val="52730954"/>
    <w:rsid w:val="527E6CE5"/>
    <w:rsid w:val="52861B73"/>
    <w:rsid w:val="528B5FFB"/>
    <w:rsid w:val="529150DE"/>
    <w:rsid w:val="529E1798"/>
    <w:rsid w:val="52B54C41"/>
    <w:rsid w:val="52C00A54"/>
    <w:rsid w:val="52C602A1"/>
    <w:rsid w:val="52D149D0"/>
    <w:rsid w:val="52D63165"/>
    <w:rsid w:val="52DC3661"/>
    <w:rsid w:val="52E80913"/>
    <w:rsid w:val="52ED6F99"/>
    <w:rsid w:val="52F22A41"/>
    <w:rsid w:val="52F23421"/>
    <w:rsid w:val="52F7312C"/>
    <w:rsid w:val="52FB1B32"/>
    <w:rsid w:val="530E3DCD"/>
    <w:rsid w:val="530F1F71"/>
    <w:rsid w:val="53155F5F"/>
    <w:rsid w:val="53183020"/>
    <w:rsid w:val="531B45E5"/>
    <w:rsid w:val="531B7E68"/>
    <w:rsid w:val="531E556A"/>
    <w:rsid w:val="532D3525"/>
    <w:rsid w:val="532E1C4F"/>
    <w:rsid w:val="53376114"/>
    <w:rsid w:val="533B291C"/>
    <w:rsid w:val="533B4B1A"/>
    <w:rsid w:val="53455429"/>
    <w:rsid w:val="534E3B3B"/>
    <w:rsid w:val="53545A44"/>
    <w:rsid w:val="535A53CF"/>
    <w:rsid w:val="5378497F"/>
    <w:rsid w:val="53792400"/>
    <w:rsid w:val="53844015"/>
    <w:rsid w:val="53863C94"/>
    <w:rsid w:val="539F6DBD"/>
    <w:rsid w:val="53B931EA"/>
    <w:rsid w:val="53B953E8"/>
    <w:rsid w:val="53C127F5"/>
    <w:rsid w:val="53C23AF9"/>
    <w:rsid w:val="53E21E30"/>
    <w:rsid w:val="53E804B6"/>
    <w:rsid w:val="53FB37B2"/>
    <w:rsid w:val="53FC23BE"/>
    <w:rsid w:val="541D768B"/>
    <w:rsid w:val="542902D8"/>
    <w:rsid w:val="542E0C2A"/>
    <w:rsid w:val="54471B54"/>
    <w:rsid w:val="544C3A5E"/>
    <w:rsid w:val="544E1EA5"/>
    <w:rsid w:val="54525967"/>
    <w:rsid w:val="545C6276"/>
    <w:rsid w:val="54664607"/>
    <w:rsid w:val="546D3F92"/>
    <w:rsid w:val="54717115"/>
    <w:rsid w:val="5472041A"/>
    <w:rsid w:val="54722618"/>
    <w:rsid w:val="5475479B"/>
    <w:rsid w:val="54776AA0"/>
    <w:rsid w:val="5485069F"/>
    <w:rsid w:val="548A7CBF"/>
    <w:rsid w:val="5497341A"/>
    <w:rsid w:val="54A540EC"/>
    <w:rsid w:val="54A85071"/>
    <w:rsid w:val="54AB1879"/>
    <w:rsid w:val="54AC72FA"/>
    <w:rsid w:val="54AE27FD"/>
    <w:rsid w:val="54B07EFF"/>
    <w:rsid w:val="54B13DA8"/>
    <w:rsid w:val="54B23402"/>
    <w:rsid w:val="54B26C85"/>
    <w:rsid w:val="54B518DE"/>
    <w:rsid w:val="54B576D5"/>
    <w:rsid w:val="54CE2D32"/>
    <w:rsid w:val="54CF07B4"/>
    <w:rsid w:val="54E603D9"/>
    <w:rsid w:val="54E838DC"/>
    <w:rsid w:val="54EB5575"/>
    <w:rsid w:val="54EF79E3"/>
    <w:rsid w:val="54F1665E"/>
    <w:rsid w:val="55016A04"/>
    <w:rsid w:val="550319C8"/>
    <w:rsid w:val="5507090D"/>
    <w:rsid w:val="550F5D1A"/>
    <w:rsid w:val="55101C10"/>
    <w:rsid w:val="551556A5"/>
    <w:rsid w:val="55173CAC"/>
    <w:rsid w:val="551769A9"/>
    <w:rsid w:val="5518585E"/>
    <w:rsid w:val="551C066B"/>
    <w:rsid w:val="55213BA6"/>
    <w:rsid w:val="552E65CF"/>
    <w:rsid w:val="55300A67"/>
    <w:rsid w:val="55350158"/>
    <w:rsid w:val="553C49CA"/>
    <w:rsid w:val="554738F5"/>
    <w:rsid w:val="55487179"/>
    <w:rsid w:val="554E3280"/>
    <w:rsid w:val="55537708"/>
    <w:rsid w:val="55571991"/>
    <w:rsid w:val="5560481F"/>
    <w:rsid w:val="55617BDD"/>
    <w:rsid w:val="55674DDF"/>
    <w:rsid w:val="556B280D"/>
    <w:rsid w:val="5579538E"/>
    <w:rsid w:val="557C414F"/>
    <w:rsid w:val="558432C9"/>
    <w:rsid w:val="55861788"/>
    <w:rsid w:val="558859E4"/>
    <w:rsid w:val="558E2104"/>
    <w:rsid w:val="55A61710"/>
    <w:rsid w:val="55B13325"/>
    <w:rsid w:val="55B27780"/>
    <w:rsid w:val="55B577AC"/>
    <w:rsid w:val="55C022BA"/>
    <w:rsid w:val="55D13859"/>
    <w:rsid w:val="55D831E4"/>
    <w:rsid w:val="55DC546E"/>
    <w:rsid w:val="55E03E74"/>
    <w:rsid w:val="55E118F5"/>
    <w:rsid w:val="55F01A8B"/>
    <w:rsid w:val="55F11B90"/>
    <w:rsid w:val="55F35093"/>
    <w:rsid w:val="55FA4A1E"/>
    <w:rsid w:val="55FD211F"/>
    <w:rsid w:val="55FD7BA1"/>
    <w:rsid w:val="55FF0DF1"/>
    <w:rsid w:val="56031AAA"/>
    <w:rsid w:val="560704B0"/>
    <w:rsid w:val="56126841"/>
    <w:rsid w:val="5615630E"/>
    <w:rsid w:val="561D0456"/>
    <w:rsid w:val="56205E15"/>
    <w:rsid w:val="56245862"/>
    <w:rsid w:val="562F3AEB"/>
    <w:rsid w:val="56384502"/>
    <w:rsid w:val="563B2F72"/>
    <w:rsid w:val="563E640C"/>
    <w:rsid w:val="56436117"/>
    <w:rsid w:val="5648259F"/>
    <w:rsid w:val="5650178B"/>
    <w:rsid w:val="56522EAE"/>
    <w:rsid w:val="565535C8"/>
    <w:rsid w:val="565A24B9"/>
    <w:rsid w:val="566662CB"/>
    <w:rsid w:val="566F7A91"/>
    <w:rsid w:val="567468E6"/>
    <w:rsid w:val="56754605"/>
    <w:rsid w:val="56761DE9"/>
    <w:rsid w:val="5678723A"/>
    <w:rsid w:val="567B29ED"/>
    <w:rsid w:val="567E3972"/>
    <w:rsid w:val="56825BFB"/>
    <w:rsid w:val="56A01398"/>
    <w:rsid w:val="56A106AF"/>
    <w:rsid w:val="56A838BD"/>
    <w:rsid w:val="56B476CF"/>
    <w:rsid w:val="56B90EC5"/>
    <w:rsid w:val="56BA6402"/>
    <w:rsid w:val="56C31EE8"/>
    <w:rsid w:val="56CF5CFB"/>
    <w:rsid w:val="56DE4C90"/>
    <w:rsid w:val="56E83021"/>
    <w:rsid w:val="56F25071"/>
    <w:rsid w:val="56F861F3"/>
    <w:rsid w:val="56FD753C"/>
    <w:rsid w:val="57044ED0"/>
    <w:rsid w:val="571254EA"/>
    <w:rsid w:val="571376E9"/>
    <w:rsid w:val="57250C88"/>
    <w:rsid w:val="572F56B3"/>
    <w:rsid w:val="57316C99"/>
    <w:rsid w:val="57335A1F"/>
    <w:rsid w:val="573B502A"/>
    <w:rsid w:val="573F3A30"/>
    <w:rsid w:val="574070C7"/>
    <w:rsid w:val="574E07C7"/>
    <w:rsid w:val="5750174C"/>
    <w:rsid w:val="57505CD4"/>
    <w:rsid w:val="5750754E"/>
    <w:rsid w:val="57576ED8"/>
    <w:rsid w:val="575B761D"/>
    <w:rsid w:val="575E68C3"/>
    <w:rsid w:val="5761526A"/>
    <w:rsid w:val="576B5B79"/>
    <w:rsid w:val="5770226E"/>
    <w:rsid w:val="577C7118"/>
    <w:rsid w:val="5780229B"/>
    <w:rsid w:val="57805B1E"/>
    <w:rsid w:val="57840CA1"/>
    <w:rsid w:val="578B4D85"/>
    <w:rsid w:val="579569BD"/>
    <w:rsid w:val="5796443F"/>
    <w:rsid w:val="57A027D0"/>
    <w:rsid w:val="57A859DE"/>
    <w:rsid w:val="57A87BDC"/>
    <w:rsid w:val="57AA6963"/>
    <w:rsid w:val="57B74973"/>
    <w:rsid w:val="57B91A1A"/>
    <w:rsid w:val="57B936FA"/>
    <w:rsid w:val="57BF764B"/>
    <w:rsid w:val="57D93C2F"/>
    <w:rsid w:val="57DA16B0"/>
    <w:rsid w:val="57E22340"/>
    <w:rsid w:val="57E532C4"/>
    <w:rsid w:val="57EE28CF"/>
    <w:rsid w:val="57EF3BD4"/>
    <w:rsid w:val="57F260E0"/>
    <w:rsid w:val="58086CFC"/>
    <w:rsid w:val="580B7C81"/>
    <w:rsid w:val="58194A18"/>
    <w:rsid w:val="58211E24"/>
    <w:rsid w:val="58242DA9"/>
    <w:rsid w:val="583023F0"/>
    <w:rsid w:val="5830463D"/>
    <w:rsid w:val="583120BF"/>
    <w:rsid w:val="58312B09"/>
    <w:rsid w:val="58425BDC"/>
    <w:rsid w:val="5848738E"/>
    <w:rsid w:val="585A5481"/>
    <w:rsid w:val="585F1909"/>
    <w:rsid w:val="58661294"/>
    <w:rsid w:val="58722240"/>
    <w:rsid w:val="587D473C"/>
    <w:rsid w:val="587E21BE"/>
    <w:rsid w:val="58823B8A"/>
    <w:rsid w:val="58907EDA"/>
    <w:rsid w:val="58917E41"/>
    <w:rsid w:val="58920E5F"/>
    <w:rsid w:val="589752E6"/>
    <w:rsid w:val="58B15E90"/>
    <w:rsid w:val="58BC4221"/>
    <w:rsid w:val="58C0171C"/>
    <w:rsid w:val="58CE3242"/>
    <w:rsid w:val="58D141C7"/>
    <w:rsid w:val="58E65065"/>
    <w:rsid w:val="58E95FEA"/>
    <w:rsid w:val="58EC27F2"/>
    <w:rsid w:val="58EF1D14"/>
    <w:rsid w:val="58FA1B08"/>
    <w:rsid w:val="58FE5F8F"/>
    <w:rsid w:val="58FF40C2"/>
    <w:rsid w:val="590C52A5"/>
    <w:rsid w:val="590F1AAD"/>
    <w:rsid w:val="59120B96"/>
    <w:rsid w:val="59155BB5"/>
    <w:rsid w:val="59186B39"/>
    <w:rsid w:val="591B251C"/>
    <w:rsid w:val="5924689C"/>
    <w:rsid w:val="59317A63"/>
    <w:rsid w:val="59322ED8"/>
    <w:rsid w:val="594D5D0E"/>
    <w:rsid w:val="59506C93"/>
    <w:rsid w:val="595379CD"/>
    <w:rsid w:val="59587923"/>
    <w:rsid w:val="595C6329"/>
    <w:rsid w:val="596B1802"/>
    <w:rsid w:val="597439D0"/>
    <w:rsid w:val="598B173C"/>
    <w:rsid w:val="59910D81"/>
    <w:rsid w:val="59952171"/>
    <w:rsid w:val="599B388F"/>
    <w:rsid w:val="59A72F25"/>
    <w:rsid w:val="59A862A5"/>
    <w:rsid w:val="59AA3EAA"/>
    <w:rsid w:val="59B059DD"/>
    <w:rsid w:val="59B234B4"/>
    <w:rsid w:val="59B54439"/>
    <w:rsid w:val="59BA08C1"/>
    <w:rsid w:val="59BA2031"/>
    <w:rsid w:val="59C27BA8"/>
    <w:rsid w:val="59C968AE"/>
    <w:rsid w:val="59CB1230"/>
    <w:rsid w:val="59D544A0"/>
    <w:rsid w:val="59DE0E81"/>
    <w:rsid w:val="59E15248"/>
    <w:rsid w:val="59EE111B"/>
    <w:rsid w:val="59F477A1"/>
    <w:rsid w:val="59F62CA4"/>
    <w:rsid w:val="59F70726"/>
    <w:rsid w:val="5A060F97"/>
    <w:rsid w:val="5A066422"/>
    <w:rsid w:val="5A093EC3"/>
    <w:rsid w:val="5A0C06CB"/>
    <w:rsid w:val="5A0D614D"/>
    <w:rsid w:val="5A0F654D"/>
    <w:rsid w:val="5A1347D3"/>
    <w:rsid w:val="5A142254"/>
    <w:rsid w:val="5A1866DC"/>
    <w:rsid w:val="5A1A7551"/>
    <w:rsid w:val="5A21156A"/>
    <w:rsid w:val="5A261275"/>
    <w:rsid w:val="5A4460C5"/>
    <w:rsid w:val="5A4806FB"/>
    <w:rsid w:val="5A492F07"/>
    <w:rsid w:val="5A4A5FB2"/>
    <w:rsid w:val="5A4B01B0"/>
    <w:rsid w:val="5A4C14B5"/>
    <w:rsid w:val="5A6C3F68"/>
    <w:rsid w:val="5A715E71"/>
    <w:rsid w:val="5A735AF1"/>
    <w:rsid w:val="5A766A76"/>
    <w:rsid w:val="5A857090"/>
    <w:rsid w:val="5A8C2A7A"/>
    <w:rsid w:val="5A9471AF"/>
    <w:rsid w:val="5A9B384C"/>
    <w:rsid w:val="5AA0313D"/>
    <w:rsid w:val="5AB541D5"/>
    <w:rsid w:val="5AC155FD"/>
    <w:rsid w:val="5AC67AF9"/>
    <w:rsid w:val="5ACA1D83"/>
    <w:rsid w:val="5ACB3AC9"/>
    <w:rsid w:val="5ACD7484"/>
    <w:rsid w:val="5AD03C8C"/>
    <w:rsid w:val="5AE03F27"/>
    <w:rsid w:val="5AE119A8"/>
    <w:rsid w:val="5AE371C8"/>
    <w:rsid w:val="5AE625AD"/>
    <w:rsid w:val="5AE95A04"/>
    <w:rsid w:val="5AEF2EBC"/>
    <w:rsid w:val="5AF276C4"/>
    <w:rsid w:val="5AF95047"/>
    <w:rsid w:val="5B024DD5"/>
    <w:rsid w:val="5B0C3EC4"/>
    <w:rsid w:val="5B1B4AAE"/>
    <w:rsid w:val="5B244F02"/>
    <w:rsid w:val="5B264DC6"/>
    <w:rsid w:val="5B320494"/>
    <w:rsid w:val="5B355BAF"/>
    <w:rsid w:val="5B374935"/>
    <w:rsid w:val="5B3E42C0"/>
    <w:rsid w:val="5B424EC5"/>
    <w:rsid w:val="5B49484F"/>
    <w:rsid w:val="5B5176DD"/>
    <w:rsid w:val="5B6617D6"/>
    <w:rsid w:val="5B67786B"/>
    <w:rsid w:val="5B6C3B0B"/>
    <w:rsid w:val="5B723495"/>
    <w:rsid w:val="5B7377AF"/>
    <w:rsid w:val="5B7A08A2"/>
    <w:rsid w:val="5B833730"/>
    <w:rsid w:val="5B8B43BF"/>
    <w:rsid w:val="5B925F49"/>
    <w:rsid w:val="5B9339CA"/>
    <w:rsid w:val="5BA261E3"/>
    <w:rsid w:val="5BA9396F"/>
    <w:rsid w:val="5BAE1FF5"/>
    <w:rsid w:val="5BB82905"/>
    <w:rsid w:val="5BBD2610"/>
    <w:rsid w:val="5BC62F1F"/>
    <w:rsid w:val="5BC93EA4"/>
    <w:rsid w:val="5BDD2B45"/>
    <w:rsid w:val="5BE96957"/>
    <w:rsid w:val="5BEB56DE"/>
    <w:rsid w:val="5BEF72D8"/>
    <w:rsid w:val="5BFC7B76"/>
    <w:rsid w:val="5C013FFE"/>
    <w:rsid w:val="5C163140"/>
    <w:rsid w:val="5C1D5175"/>
    <w:rsid w:val="5C1F35C4"/>
    <w:rsid w:val="5C235838"/>
    <w:rsid w:val="5C345750"/>
    <w:rsid w:val="5C3979DB"/>
    <w:rsid w:val="5C4145BF"/>
    <w:rsid w:val="5C457071"/>
    <w:rsid w:val="5C522B03"/>
    <w:rsid w:val="5C56703F"/>
    <w:rsid w:val="5C5F1E19"/>
    <w:rsid w:val="5C5F3B23"/>
    <w:rsid w:val="5C6617A4"/>
    <w:rsid w:val="5C6A01AA"/>
    <w:rsid w:val="5C6F4632"/>
    <w:rsid w:val="5C70230F"/>
    <w:rsid w:val="5C703EE1"/>
    <w:rsid w:val="5C733038"/>
    <w:rsid w:val="5C7A1030"/>
    <w:rsid w:val="5C864257"/>
    <w:rsid w:val="5C8B3F62"/>
    <w:rsid w:val="5C9D7700"/>
    <w:rsid w:val="5C9E7FF4"/>
    <w:rsid w:val="5CA4708A"/>
    <w:rsid w:val="5CA7000F"/>
    <w:rsid w:val="5CAC7D1A"/>
    <w:rsid w:val="5CB06720"/>
    <w:rsid w:val="5CC76345"/>
    <w:rsid w:val="5CC91849"/>
    <w:rsid w:val="5CCD5CD0"/>
    <w:rsid w:val="5CD22236"/>
    <w:rsid w:val="5CDA7564"/>
    <w:rsid w:val="5CDB1763"/>
    <w:rsid w:val="5CE20AED"/>
    <w:rsid w:val="5CE2759D"/>
    <w:rsid w:val="5CE8622B"/>
    <w:rsid w:val="5CF663FE"/>
    <w:rsid w:val="5CF978DA"/>
    <w:rsid w:val="5CFD0A1E"/>
    <w:rsid w:val="5CFD6FA7"/>
    <w:rsid w:val="5D026D4F"/>
    <w:rsid w:val="5D0C4397"/>
    <w:rsid w:val="5D0C57B5"/>
    <w:rsid w:val="5D1928CC"/>
    <w:rsid w:val="5D254161"/>
    <w:rsid w:val="5D2F1B1A"/>
    <w:rsid w:val="5D44590F"/>
    <w:rsid w:val="5D4D1AA2"/>
    <w:rsid w:val="5D5C374A"/>
    <w:rsid w:val="5D61289D"/>
    <w:rsid w:val="5D6416C7"/>
    <w:rsid w:val="5D643C45"/>
    <w:rsid w:val="5D6E1FD6"/>
    <w:rsid w:val="5D7054D9"/>
    <w:rsid w:val="5D7B7BBC"/>
    <w:rsid w:val="5D7D47EF"/>
    <w:rsid w:val="5D7E6A10"/>
    <w:rsid w:val="5D893E85"/>
    <w:rsid w:val="5D8C4E0A"/>
    <w:rsid w:val="5D8F563D"/>
    <w:rsid w:val="5D8F5D8E"/>
    <w:rsid w:val="5D903810"/>
    <w:rsid w:val="5D980C1C"/>
    <w:rsid w:val="5DA57F32"/>
    <w:rsid w:val="5DA73435"/>
    <w:rsid w:val="5DAC403A"/>
    <w:rsid w:val="5DAE4FBE"/>
    <w:rsid w:val="5DB004C1"/>
    <w:rsid w:val="5DB15F43"/>
    <w:rsid w:val="5DBB20D6"/>
    <w:rsid w:val="5DD067F8"/>
    <w:rsid w:val="5DD60701"/>
    <w:rsid w:val="5DD83C04"/>
    <w:rsid w:val="5DDA1E5B"/>
    <w:rsid w:val="5DDD390F"/>
    <w:rsid w:val="5DDE5B0D"/>
    <w:rsid w:val="5DE04894"/>
    <w:rsid w:val="5DE22614"/>
    <w:rsid w:val="5DE27D97"/>
    <w:rsid w:val="5DE55498"/>
    <w:rsid w:val="5DEF3829"/>
    <w:rsid w:val="5DFE6F3B"/>
    <w:rsid w:val="5E024A48"/>
    <w:rsid w:val="5E0537CF"/>
    <w:rsid w:val="5E0C0BDB"/>
    <w:rsid w:val="5E111AFD"/>
    <w:rsid w:val="5E2144B7"/>
    <w:rsid w:val="5E311120"/>
    <w:rsid w:val="5E3B4F70"/>
    <w:rsid w:val="5E3E4C2D"/>
    <w:rsid w:val="5E3E6E2C"/>
    <w:rsid w:val="5E40232F"/>
    <w:rsid w:val="5E405BB2"/>
    <w:rsid w:val="5E590CDA"/>
    <w:rsid w:val="5E5A2ED9"/>
    <w:rsid w:val="5E6160E7"/>
    <w:rsid w:val="5E7313B4"/>
    <w:rsid w:val="5E747306"/>
    <w:rsid w:val="5E751504"/>
    <w:rsid w:val="5E7A598C"/>
    <w:rsid w:val="5E7D2194"/>
    <w:rsid w:val="5E8323A4"/>
    <w:rsid w:val="5E8B4AD4"/>
    <w:rsid w:val="5E8D00A8"/>
    <w:rsid w:val="5E8F5931"/>
    <w:rsid w:val="5E941DB9"/>
    <w:rsid w:val="5E9A3CC2"/>
    <w:rsid w:val="5E9F014A"/>
    <w:rsid w:val="5EA51C4A"/>
    <w:rsid w:val="5EAD361F"/>
    <w:rsid w:val="5EB522EE"/>
    <w:rsid w:val="5EB757F1"/>
    <w:rsid w:val="5ECD3218"/>
    <w:rsid w:val="5ED2189E"/>
    <w:rsid w:val="5ED660A5"/>
    <w:rsid w:val="5EDD00BE"/>
    <w:rsid w:val="5EF35656"/>
    <w:rsid w:val="5EF7405C"/>
    <w:rsid w:val="5EFE39E7"/>
    <w:rsid w:val="5EFF1468"/>
    <w:rsid w:val="5F0458F0"/>
    <w:rsid w:val="5F064676"/>
    <w:rsid w:val="5F0720F8"/>
    <w:rsid w:val="5F0B2CFC"/>
    <w:rsid w:val="5F104F86"/>
    <w:rsid w:val="5F13398C"/>
    <w:rsid w:val="5F2A7D2E"/>
    <w:rsid w:val="5F2B57AF"/>
    <w:rsid w:val="5F3209BE"/>
    <w:rsid w:val="5F401ED1"/>
    <w:rsid w:val="5F482B61"/>
    <w:rsid w:val="5F4F24EC"/>
    <w:rsid w:val="5F550A4C"/>
    <w:rsid w:val="5F553840"/>
    <w:rsid w:val="5F592DFB"/>
    <w:rsid w:val="5F6465CB"/>
    <w:rsid w:val="5F693096"/>
    <w:rsid w:val="5F7858AF"/>
    <w:rsid w:val="5F796BB3"/>
    <w:rsid w:val="5F7B20B7"/>
    <w:rsid w:val="5F8643D8"/>
    <w:rsid w:val="5F8D6932"/>
    <w:rsid w:val="5F9109D7"/>
    <w:rsid w:val="5F952C60"/>
    <w:rsid w:val="5F965033"/>
    <w:rsid w:val="5F984049"/>
    <w:rsid w:val="5FA44227"/>
    <w:rsid w:val="5FA57677"/>
    <w:rsid w:val="5FAB4E04"/>
    <w:rsid w:val="5FAC21B8"/>
    <w:rsid w:val="5FAD0307"/>
    <w:rsid w:val="5FAD4D95"/>
    <w:rsid w:val="5FB30C74"/>
    <w:rsid w:val="5FB3698D"/>
    <w:rsid w:val="5FB90D92"/>
    <w:rsid w:val="5FBD2B20"/>
    <w:rsid w:val="5FBF10D2"/>
    <w:rsid w:val="5FBF6023"/>
    <w:rsid w:val="5FC165AE"/>
    <w:rsid w:val="5FC24A29"/>
    <w:rsid w:val="5FCF7ABF"/>
    <w:rsid w:val="5FD279D1"/>
    <w:rsid w:val="5FD65C48"/>
    <w:rsid w:val="5FD92450"/>
    <w:rsid w:val="5FDF6558"/>
    <w:rsid w:val="5FE813E6"/>
    <w:rsid w:val="5FEB236A"/>
    <w:rsid w:val="5FF21CF5"/>
    <w:rsid w:val="60030E3F"/>
    <w:rsid w:val="600475E4"/>
    <w:rsid w:val="60056797"/>
    <w:rsid w:val="600C0321"/>
    <w:rsid w:val="600F12A5"/>
    <w:rsid w:val="600F1BCC"/>
    <w:rsid w:val="601766B2"/>
    <w:rsid w:val="601C68C4"/>
    <w:rsid w:val="60247818"/>
    <w:rsid w:val="602C6657"/>
    <w:rsid w:val="602F0675"/>
    <w:rsid w:val="603F1DF4"/>
    <w:rsid w:val="60410B7B"/>
    <w:rsid w:val="60465003"/>
    <w:rsid w:val="60467201"/>
    <w:rsid w:val="60472A84"/>
    <w:rsid w:val="60523013"/>
    <w:rsid w:val="60546516"/>
    <w:rsid w:val="605B3923"/>
    <w:rsid w:val="605D4469"/>
    <w:rsid w:val="60605BAC"/>
    <w:rsid w:val="60642034"/>
    <w:rsid w:val="606F4B42"/>
    <w:rsid w:val="607025C3"/>
    <w:rsid w:val="60790593"/>
    <w:rsid w:val="607B1C59"/>
    <w:rsid w:val="607E2BDE"/>
    <w:rsid w:val="6093187E"/>
    <w:rsid w:val="609F3113"/>
    <w:rsid w:val="60AE2F8E"/>
    <w:rsid w:val="60AF33AD"/>
    <w:rsid w:val="60B06C30"/>
    <w:rsid w:val="60B47835"/>
    <w:rsid w:val="60B62D38"/>
    <w:rsid w:val="60BA3CF1"/>
    <w:rsid w:val="60CE5A63"/>
    <w:rsid w:val="60D57D69"/>
    <w:rsid w:val="60D90BAB"/>
    <w:rsid w:val="60E42582"/>
    <w:rsid w:val="60E96A0A"/>
    <w:rsid w:val="610905C4"/>
    <w:rsid w:val="610A7117"/>
    <w:rsid w:val="610D6FCA"/>
    <w:rsid w:val="61123452"/>
    <w:rsid w:val="61187559"/>
    <w:rsid w:val="61194FDB"/>
    <w:rsid w:val="611E3F99"/>
    <w:rsid w:val="61240FFC"/>
    <w:rsid w:val="61254671"/>
    <w:rsid w:val="613D6494"/>
    <w:rsid w:val="613E3F16"/>
    <w:rsid w:val="61495B2A"/>
    <w:rsid w:val="614A57AA"/>
    <w:rsid w:val="61533187"/>
    <w:rsid w:val="615C6D49"/>
    <w:rsid w:val="615E224C"/>
    <w:rsid w:val="6160574F"/>
    <w:rsid w:val="617678F3"/>
    <w:rsid w:val="617B75FE"/>
    <w:rsid w:val="617C308A"/>
    <w:rsid w:val="61811507"/>
    <w:rsid w:val="61834A0A"/>
    <w:rsid w:val="61862304"/>
    <w:rsid w:val="61883B11"/>
    <w:rsid w:val="61883ED6"/>
    <w:rsid w:val="61920923"/>
    <w:rsid w:val="6192191E"/>
    <w:rsid w:val="61986931"/>
    <w:rsid w:val="619D55B4"/>
    <w:rsid w:val="619D77B2"/>
    <w:rsid w:val="61A700C2"/>
    <w:rsid w:val="61B451D9"/>
    <w:rsid w:val="61B46B94"/>
    <w:rsid w:val="61B970E2"/>
    <w:rsid w:val="61C45941"/>
    <w:rsid w:val="61D2319C"/>
    <w:rsid w:val="61D87997"/>
    <w:rsid w:val="61E202A7"/>
    <w:rsid w:val="61E324A5"/>
    <w:rsid w:val="61E5122B"/>
    <w:rsid w:val="61E7472F"/>
    <w:rsid w:val="61E82E62"/>
    <w:rsid w:val="61F636C4"/>
    <w:rsid w:val="61F97ECC"/>
    <w:rsid w:val="62001A55"/>
    <w:rsid w:val="62005B26"/>
    <w:rsid w:val="6204625D"/>
    <w:rsid w:val="620F2070"/>
    <w:rsid w:val="621075FF"/>
    <w:rsid w:val="62153F79"/>
    <w:rsid w:val="62207D8C"/>
    <w:rsid w:val="62285447"/>
    <w:rsid w:val="622B6EBF"/>
    <w:rsid w:val="62333529"/>
    <w:rsid w:val="62372819"/>
    <w:rsid w:val="623757B2"/>
    <w:rsid w:val="623E513D"/>
    <w:rsid w:val="624639FD"/>
    <w:rsid w:val="625649E2"/>
    <w:rsid w:val="62631AFA"/>
    <w:rsid w:val="626A3683"/>
    <w:rsid w:val="626C00C3"/>
    <w:rsid w:val="62743F92"/>
    <w:rsid w:val="627C139F"/>
    <w:rsid w:val="627E0125"/>
    <w:rsid w:val="6285445D"/>
    <w:rsid w:val="628A19B9"/>
    <w:rsid w:val="629C50BF"/>
    <w:rsid w:val="629C76D5"/>
    <w:rsid w:val="629D5835"/>
    <w:rsid w:val="62A712E9"/>
    <w:rsid w:val="62AC7970"/>
    <w:rsid w:val="62B44D7C"/>
    <w:rsid w:val="62B94A87"/>
    <w:rsid w:val="62C17915"/>
    <w:rsid w:val="62C37595"/>
    <w:rsid w:val="62CB6D47"/>
    <w:rsid w:val="62D66B9B"/>
    <w:rsid w:val="62E27E4A"/>
    <w:rsid w:val="62E32048"/>
    <w:rsid w:val="62F0715F"/>
    <w:rsid w:val="62F12662"/>
    <w:rsid w:val="62FD6475"/>
    <w:rsid w:val="63057105"/>
    <w:rsid w:val="630B100E"/>
    <w:rsid w:val="6314609A"/>
    <w:rsid w:val="63165AD2"/>
    <w:rsid w:val="63184AA0"/>
    <w:rsid w:val="6321792E"/>
    <w:rsid w:val="632927BC"/>
    <w:rsid w:val="632B54C1"/>
    <w:rsid w:val="634E2C78"/>
    <w:rsid w:val="634E7D7B"/>
    <w:rsid w:val="63515EFF"/>
    <w:rsid w:val="63533494"/>
    <w:rsid w:val="635E5215"/>
    <w:rsid w:val="63690E0A"/>
    <w:rsid w:val="63705A5F"/>
    <w:rsid w:val="63771044"/>
    <w:rsid w:val="637D5ACA"/>
    <w:rsid w:val="637D5D83"/>
    <w:rsid w:val="63860958"/>
    <w:rsid w:val="63883E5B"/>
    <w:rsid w:val="63901267"/>
    <w:rsid w:val="63941E6C"/>
    <w:rsid w:val="639578ED"/>
    <w:rsid w:val="63A16F83"/>
    <w:rsid w:val="63A55989"/>
    <w:rsid w:val="63AD4F94"/>
    <w:rsid w:val="63B438FB"/>
    <w:rsid w:val="63BE0AB1"/>
    <w:rsid w:val="63C62C07"/>
    <w:rsid w:val="63C86E42"/>
    <w:rsid w:val="63D366D6"/>
    <w:rsid w:val="63DA25E0"/>
    <w:rsid w:val="63DE6DE8"/>
    <w:rsid w:val="63F24296"/>
    <w:rsid w:val="63F7410E"/>
    <w:rsid w:val="63F95413"/>
    <w:rsid w:val="63FA5370"/>
    <w:rsid w:val="6404515F"/>
    <w:rsid w:val="640459A3"/>
    <w:rsid w:val="64091AA0"/>
    <w:rsid w:val="640B61F2"/>
    <w:rsid w:val="64161140"/>
    <w:rsid w:val="64172445"/>
    <w:rsid w:val="641920C5"/>
    <w:rsid w:val="641E1DD0"/>
    <w:rsid w:val="641F0A7F"/>
    <w:rsid w:val="642207D6"/>
    <w:rsid w:val="64274C5E"/>
    <w:rsid w:val="642D45E8"/>
    <w:rsid w:val="64334D13"/>
    <w:rsid w:val="643918FD"/>
    <w:rsid w:val="643A1700"/>
    <w:rsid w:val="643C1380"/>
    <w:rsid w:val="644A3F19"/>
    <w:rsid w:val="64546A26"/>
    <w:rsid w:val="64596731"/>
    <w:rsid w:val="646734C9"/>
    <w:rsid w:val="6468047F"/>
    <w:rsid w:val="646D2821"/>
    <w:rsid w:val="647372DB"/>
    <w:rsid w:val="64740D84"/>
    <w:rsid w:val="647B68E6"/>
    <w:rsid w:val="64802D6E"/>
    <w:rsid w:val="64824AA1"/>
    <w:rsid w:val="64852A79"/>
    <w:rsid w:val="648F3388"/>
    <w:rsid w:val="64920745"/>
    <w:rsid w:val="64A32029"/>
    <w:rsid w:val="64A5698D"/>
    <w:rsid w:val="64A70A2F"/>
    <w:rsid w:val="64AE3C3D"/>
    <w:rsid w:val="64B14BC2"/>
    <w:rsid w:val="64B46223"/>
    <w:rsid w:val="64B8674B"/>
    <w:rsid w:val="64C2705A"/>
    <w:rsid w:val="64C70F64"/>
    <w:rsid w:val="64CA72FC"/>
    <w:rsid w:val="64D07675"/>
    <w:rsid w:val="64D272F5"/>
    <w:rsid w:val="64D77000"/>
    <w:rsid w:val="64DE5EB1"/>
    <w:rsid w:val="64E35011"/>
    <w:rsid w:val="64E42A92"/>
    <w:rsid w:val="64E73A17"/>
    <w:rsid w:val="64F565B0"/>
    <w:rsid w:val="64F71AB3"/>
    <w:rsid w:val="65095250"/>
    <w:rsid w:val="65115EE0"/>
    <w:rsid w:val="652E1C0D"/>
    <w:rsid w:val="652F768E"/>
    <w:rsid w:val="65310993"/>
    <w:rsid w:val="65334846"/>
    <w:rsid w:val="653A12A3"/>
    <w:rsid w:val="653E7CA9"/>
    <w:rsid w:val="654827B7"/>
    <w:rsid w:val="654B4B7D"/>
    <w:rsid w:val="655B40AB"/>
    <w:rsid w:val="65657B68"/>
    <w:rsid w:val="65670E6D"/>
    <w:rsid w:val="65680AED"/>
    <w:rsid w:val="65705274"/>
    <w:rsid w:val="657358B0"/>
    <w:rsid w:val="65755C04"/>
    <w:rsid w:val="657A208C"/>
    <w:rsid w:val="657A538E"/>
    <w:rsid w:val="65885B1C"/>
    <w:rsid w:val="658D32AB"/>
    <w:rsid w:val="658D7A28"/>
    <w:rsid w:val="659F31C5"/>
    <w:rsid w:val="65A3537E"/>
    <w:rsid w:val="65A3544F"/>
    <w:rsid w:val="65AC4A59"/>
    <w:rsid w:val="65B16963"/>
    <w:rsid w:val="65B6666E"/>
    <w:rsid w:val="65B975F2"/>
    <w:rsid w:val="65CC0AD3"/>
    <w:rsid w:val="65D05019"/>
    <w:rsid w:val="65D12A9B"/>
    <w:rsid w:val="65D920A6"/>
    <w:rsid w:val="65E17C18"/>
    <w:rsid w:val="65E24F34"/>
    <w:rsid w:val="65E713BB"/>
    <w:rsid w:val="65EA5BC3"/>
    <w:rsid w:val="65EE67C8"/>
    <w:rsid w:val="65FC6ABF"/>
    <w:rsid w:val="6602326A"/>
    <w:rsid w:val="6604676D"/>
    <w:rsid w:val="66094DF3"/>
    <w:rsid w:val="660B3A10"/>
    <w:rsid w:val="66143184"/>
    <w:rsid w:val="661E7317"/>
    <w:rsid w:val="661F281A"/>
    <w:rsid w:val="662C6461"/>
    <w:rsid w:val="662E09DF"/>
    <w:rsid w:val="663372BC"/>
    <w:rsid w:val="66385942"/>
    <w:rsid w:val="663911C6"/>
    <w:rsid w:val="663F30CF"/>
    <w:rsid w:val="66580609"/>
    <w:rsid w:val="665B4BFD"/>
    <w:rsid w:val="666D5CF2"/>
    <w:rsid w:val="666E039B"/>
    <w:rsid w:val="667322A4"/>
    <w:rsid w:val="667D7330"/>
    <w:rsid w:val="66A20D66"/>
    <w:rsid w:val="66AA497C"/>
    <w:rsid w:val="66B875AC"/>
    <w:rsid w:val="66C22023"/>
    <w:rsid w:val="66C919AE"/>
    <w:rsid w:val="66C96E18"/>
    <w:rsid w:val="66CC0718"/>
    <w:rsid w:val="66CE5E36"/>
    <w:rsid w:val="66DA2F4D"/>
    <w:rsid w:val="66EE38B3"/>
    <w:rsid w:val="67034111"/>
    <w:rsid w:val="67044C24"/>
    <w:rsid w:val="67115625"/>
    <w:rsid w:val="671E5065"/>
    <w:rsid w:val="67244646"/>
    <w:rsid w:val="67290ACE"/>
    <w:rsid w:val="673251D7"/>
    <w:rsid w:val="6734105D"/>
    <w:rsid w:val="673B6CDC"/>
    <w:rsid w:val="673C7627"/>
    <w:rsid w:val="673F2C72"/>
    <w:rsid w:val="674C76D0"/>
    <w:rsid w:val="674E548A"/>
    <w:rsid w:val="675B47A0"/>
    <w:rsid w:val="675D09F7"/>
    <w:rsid w:val="6764762E"/>
    <w:rsid w:val="67686034"/>
    <w:rsid w:val="67692F07"/>
    <w:rsid w:val="676C02BE"/>
    <w:rsid w:val="676F1242"/>
    <w:rsid w:val="67841727"/>
    <w:rsid w:val="67845964"/>
    <w:rsid w:val="678533E6"/>
    <w:rsid w:val="678A3FEA"/>
    <w:rsid w:val="678F3CF5"/>
    <w:rsid w:val="679C7788"/>
    <w:rsid w:val="679D0A8D"/>
    <w:rsid w:val="67A066A5"/>
    <w:rsid w:val="67A25F99"/>
    <w:rsid w:val="67A50603"/>
    <w:rsid w:val="67A65B19"/>
    <w:rsid w:val="67AB1FA1"/>
    <w:rsid w:val="67AC7A22"/>
    <w:rsid w:val="67AD0D27"/>
    <w:rsid w:val="67AD54A4"/>
    <w:rsid w:val="67C718D1"/>
    <w:rsid w:val="67C97487"/>
    <w:rsid w:val="67D15A64"/>
    <w:rsid w:val="67D27C62"/>
    <w:rsid w:val="67D61EEB"/>
    <w:rsid w:val="67D652A3"/>
    <w:rsid w:val="67DD1876"/>
    <w:rsid w:val="67DD22A3"/>
    <w:rsid w:val="67E62186"/>
    <w:rsid w:val="67EB660D"/>
    <w:rsid w:val="67F10517"/>
    <w:rsid w:val="680B32BF"/>
    <w:rsid w:val="68161650"/>
    <w:rsid w:val="681E1E1B"/>
    <w:rsid w:val="6822439E"/>
    <w:rsid w:val="682424FC"/>
    <w:rsid w:val="682F762E"/>
    <w:rsid w:val="683D2B94"/>
    <w:rsid w:val="683E1920"/>
    <w:rsid w:val="683F2814"/>
    <w:rsid w:val="683F603C"/>
    <w:rsid w:val="68483124"/>
    <w:rsid w:val="6855023B"/>
    <w:rsid w:val="685549B8"/>
    <w:rsid w:val="685811C0"/>
    <w:rsid w:val="685A0E40"/>
    <w:rsid w:val="685B2144"/>
    <w:rsid w:val="685E30C9"/>
    <w:rsid w:val="68616853"/>
    <w:rsid w:val="68621ACF"/>
    <w:rsid w:val="68624066"/>
    <w:rsid w:val="68654C52"/>
    <w:rsid w:val="687419EA"/>
    <w:rsid w:val="68783C73"/>
    <w:rsid w:val="687E098D"/>
    <w:rsid w:val="68845507"/>
    <w:rsid w:val="68881E00"/>
    <w:rsid w:val="689A13BB"/>
    <w:rsid w:val="68BB3463"/>
    <w:rsid w:val="68C3086F"/>
    <w:rsid w:val="68C32EE2"/>
    <w:rsid w:val="68C34FEC"/>
    <w:rsid w:val="68D23088"/>
    <w:rsid w:val="68DD1419"/>
    <w:rsid w:val="68DE6E25"/>
    <w:rsid w:val="68E33322"/>
    <w:rsid w:val="6916704A"/>
    <w:rsid w:val="692005EC"/>
    <w:rsid w:val="692777C3"/>
    <w:rsid w:val="692B6F9A"/>
    <w:rsid w:val="69473047"/>
    <w:rsid w:val="694A413F"/>
    <w:rsid w:val="694A41C6"/>
    <w:rsid w:val="694D10F7"/>
    <w:rsid w:val="695D51EA"/>
    <w:rsid w:val="695F06ED"/>
    <w:rsid w:val="69603854"/>
    <w:rsid w:val="696B7D83"/>
    <w:rsid w:val="696D5485"/>
    <w:rsid w:val="69736B33"/>
    <w:rsid w:val="69760313"/>
    <w:rsid w:val="697740CF"/>
    <w:rsid w:val="697C221C"/>
    <w:rsid w:val="69811F27"/>
    <w:rsid w:val="698718B2"/>
    <w:rsid w:val="69900EBC"/>
    <w:rsid w:val="699D01D2"/>
    <w:rsid w:val="699E3A55"/>
    <w:rsid w:val="699E5C54"/>
    <w:rsid w:val="69A17649"/>
    <w:rsid w:val="69A66D92"/>
    <w:rsid w:val="69B013F1"/>
    <w:rsid w:val="69B226F6"/>
    <w:rsid w:val="69B5367B"/>
    <w:rsid w:val="69B610FC"/>
    <w:rsid w:val="69B745FF"/>
    <w:rsid w:val="69BD6509"/>
    <w:rsid w:val="69BF6255"/>
    <w:rsid w:val="69C30412"/>
    <w:rsid w:val="69CD1493"/>
    <w:rsid w:val="69DC6DBD"/>
    <w:rsid w:val="69DD29AB"/>
    <w:rsid w:val="69DF44BF"/>
    <w:rsid w:val="69E441CA"/>
    <w:rsid w:val="69F44464"/>
    <w:rsid w:val="69F51EE6"/>
    <w:rsid w:val="6A075683"/>
    <w:rsid w:val="6A0C1B0B"/>
    <w:rsid w:val="6A0D758C"/>
    <w:rsid w:val="6A0F7211"/>
    <w:rsid w:val="6A121863"/>
    <w:rsid w:val="6A2F5543"/>
    <w:rsid w:val="6A3447F5"/>
    <w:rsid w:val="6A3B4BD9"/>
    <w:rsid w:val="6A3B6DD7"/>
    <w:rsid w:val="6A4037A8"/>
    <w:rsid w:val="6A406AE2"/>
    <w:rsid w:val="6A492F16"/>
    <w:rsid w:val="6A4D4AF3"/>
    <w:rsid w:val="6A591C0A"/>
    <w:rsid w:val="6A6A601E"/>
    <w:rsid w:val="6A8674D8"/>
    <w:rsid w:val="6A881E36"/>
    <w:rsid w:val="6A8E2B4B"/>
    <w:rsid w:val="6AAE2524"/>
    <w:rsid w:val="6AB4579C"/>
    <w:rsid w:val="6AB5491A"/>
    <w:rsid w:val="6ABC2883"/>
    <w:rsid w:val="6AC1201B"/>
    <w:rsid w:val="6AC647BD"/>
    <w:rsid w:val="6ACE1BC9"/>
    <w:rsid w:val="6AD45CD0"/>
    <w:rsid w:val="6ADD43E2"/>
    <w:rsid w:val="6AEF20FE"/>
    <w:rsid w:val="6AF20B04"/>
    <w:rsid w:val="6AFD2CE4"/>
    <w:rsid w:val="6B0420A3"/>
    <w:rsid w:val="6B0C3982"/>
    <w:rsid w:val="6B1000B4"/>
    <w:rsid w:val="6B10122D"/>
    <w:rsid w:val="6B13274C"/>
    <w:rsid w:val="6B146ABA"/>
    <w:rsid w:val="6B165840"/>
    <w:rsid w:val="6B1A09C3"/>
    <w:rsid w:val="6B1F06CE"/>
    <w:rsid w:val="6B1F4E4B"/>
    <w:rsid w:val="6B213BD1"/>
    <w:rsid w:val="6B2A7AC2"/>
    <w:rsid w:val="6B535ACD"/>
    <w:rsid w:val="6B562DA7"/>
    <w:rsid w:val="6B6973BA"/>
    <w:rsid w:val="6B6B0FB8"/>
    <w:rsid w:val="6B6E044D"/>
    <w:rsid w:val="6B6E3CD1"/>
    <w:rsid w:val="6B714C55"/>
    <w:rsid w:val="6B7610DD"/>
    <w:rsid w:val="6B7F6169"/>
    <w:rsid w:val="6B850073"/>
    <w:rsid w:val="6B95030D"/>
    <w:rsid w:val="6B984B15"/>
    <w:rsid w:val="6B996D13"/>
    <w:rsid w:val="6BA718AC"/>
    <w:rsid w:val="6BA8152C"/>
    <w:rsid w:val="6BA96FAE"/>
    <w:rsid w:val="6BB70CA9"/>
    <w:rsid w:val="6BBF6F53"/>
    <w:rsid w:val="6BC049D4"/>
    <w:rsid w:val="6BC27ED8"/>
    <w:rsid w:val="6BCA656F"/>
    <w:rsid w:val="6BCB65E9"/>
    <w:rsid w:val="6BDB0C03"/>
    <w:rsid w:val="6BE2620E"/>
    <w:rsid w:val="6BE4390F"/>
    <w:rsid w:val="6BE9361A"/>
    <w:rsid w:val="6BED2021"/>
    <w:rsid w:val="6BEE7AA2"/>
    <w:rsid w:val="6BF5162B"/>
    <w:rsid w:val="6BFB6DB8"/>
    <w:rsid w:val="6BFC2657"/>
    <w:rsid w:val="6C003240"/>
    <w:rsid w:val="6C041C46"/>
    <w:rsid w:val="6C14665D"/>
    <w:rsid w:val="6C2830FF"/>
    <w:rsid w:val="6C336F12"/>
    <w:rsid w:val="6C344993"/>
    <w:rsid w:val="6C4504B1"/>
    <w:rsid w:val="6C500A40"/>
    <w:rsid w:val="6C5164C2"/>
    <w:rsid w:val="6C573C4E"/>
    <w:rsid w:val="6C673EE9"/>
    <w:rsid w:val="6C6924FA"/>
    <w:rsid w:val="6C7147BB"/>
    <w:rsid w:val="6C7531FE"/>
    <w:rsid w:val="6C7D060B"/>
    <w:rsid w:val="6C8B53A2"/>
    <w:rsid w:val="6C940230"/>
    <w:rsid w:val="6CA17546"/>
    <w:rsid w:val="6CA74CD2"/>
    <w:rsid w:val="6CAA23D4"/>
    <w:rsid w:val="6CAF20DF"/>
    <w:rsid w:val="6CB674EB"/>
    <w:rsid w:val="6CB8716B"/>
    <w:rsid w:val="6CBA3B04"/>
    <w:rsid w:val="6CCB618B"/>
    <w:rsid w:val="6CCF6D90"/>
    <w:rsid w:val="6CD65703"/>
    <w:rsid w:val="6CDD3B27"/>
    <w:rsid w:val="6CE07C21"/>
    <w:rsid w:val="6CE33832"/>
    <w:rsid w:val="6CE348F5"/>
    <w:rsid w:val="6CE56D35"/>
    <w:rsid w:val="6CE77CBA"/>
    <w:rsid w:val="6CE8573C"/>
    <w:rsid w:val="6CEB24B3"/>
    <w:rsid w:val="6CFE1E5E"/>
    <w:rsid w:val="6D035665"/>
    <w:rsid w:val="6D05506C"/>
    <w:rsid w:val="6D0C2197"/>
    <w:rsid w:val="6D0D29D0"/>
    <w:rsid w:val="6D0F33FD"/>
    <w:rsid w:val="6D1B140E"/>
    <w:rsid w:val="6D205895"/>
    <w:rsid w:val="6D220D98"/>
    <w:rsid w:val="6D282CA2"/>
    <w:rsid w:val="6D2A1A28"/>
    <w:rsid w:val="6D305B30"/>
    <w:rsid w:val="6D3754BB"/>
    <w:rsid w:val="6D3E06C9"/>
    <w:rsid w:val="6D3F28C7"/>
    <w:rsid w:val="6D400349"/>
    <w:rsid w:val="6D467CD3"/>
    <w:rsid w:val="6D4A52DB"/>
    <w:rsid w:val="6D4E712E"/>
    <w:rsid w:val="6D614100"/>
    <w:rsid w:val="6D637604"/>
    <w:rsid w:val="6D6D1F81"/>
    <w:rsid w:val="6D706919"/>
    <w:rsid w:val="6D7576B3"/>
    <w:rsid w:val="6D7875A9"/>
    <w:rsid w:val="6D83593A"/>
    <w:rsid w:val="6D8A7A50"/>
    <w:rsid w:val="6D9577B5"/>
    <w:rsid w:val="6D961AF6"/>
    <w:rsid w:val="6D9B2412"/>
    <w:rsid w:val="6DA020E3"/>
    <w:rsid w:val="6DA23388"/>
    <w:rsid w:val="6DA63570"/>
    <w:rsid w:val="6DA944F5"/>
    <w:rsid w:val="6DAB327B"/>
    <w:rsid w:val="6DAF649E"/>
    <w:rsid w:val="6DB07703"/>
    <w:rsid w:val="6DB30687"/>
    <w:rsid w:val="6DBD6A19"/>
    <w:rsid w:val="6DD07C38"/>
    <w:rsid w:val="6DD20F3C"/>
    <w:rsid w:val="6DD30BBC"/>
    <w:rsid w:val="6DD96349"/>
    <w:rsid w:val="6DE333D5"/>
    <w:rsid w:val="6DF05327"/>
    <w:rsid w:val="6DF05F6E"/>
    <w:rsid w:val="6DF10B4D"/>
    <w:rsid w:val="6DFA2FFA"/>
    <w:rsid w:val="6DFF7482"/>
    <w:rsid w:val="6E000787"/>
    <w:rsid w:val="6E03390A"/>
    <w:rsid w:val="6E037C07"/>
    <w:rsid w:val="6E06488E"/>
    <w:rsid w:val="6E0B0D16"/>
    <w:rsid w:val="6E100A21"/>
    <w:rsid w:val="6E136122"/>
    <w:rsid w:val="6E18456D"/>
    <w:rsid w:val="6E231C40"/>
    <w:rsid w:val="6E2B18A7"/>
    <w:rsid w:val="6E341EDA"/>
    <w:rsid w:val="6E372E5F"/>
    <w:rsid w:val="6E393DE4"/>
    <w:rsid w:val="6E460EFB"/>
    <w:rsid w:val="6E480B7B"/>
    <w:rsid w:val="6E4843FE"/>
    <w:rsid w:val="6E51148A"/>
    <w:rsid w:val="6E51728C"/>
    <w:rsid w:val="6E54240F"/>
    <w:rsid w:val="6E5D529D"/>
    <w:rsid w:val="6E5E65A2"/>
    <w:rsid w:val="6E5F4023"/>
    <w:rsid w:val="6E6639AE"/>
    <w:rsid w:val="6E686EB1"/>
    <w:rsid w:val="6E713F3E"/>
    <w:rsid w:val="6E7329BB"/>
    <w:rsid w:val="6E7E1055"/>
    <w:rsid w:val="6E827A5B"/>
    <w:rsid w:val="6E8670FA"/>
    <w:rsid w:val="6E997680"/>
    <w:rsid w:val="6E9F0560"/>
    <w:rsid w:val="6EA10310"/>
    <w:rsid w:val="6EC12DC3"/>
    <w:rsid w:val="6EC76ECB"/>
    <w:rsid w:val="6ECF7B5A"/>
    <w:rsid w:val="6ED638ED"/>
    <w:rsid w:val="6ED829E8"/>
    <w:rsid w:val="6EE51CFE"/>
    <w:rsid w:val="6F034B31"/>
    <w:rsid w:val="6F080FB9"/>
    <w:rsid w:val="6F0A66BA"/>
    <w:rsid w:val="6F123AC7"/>
    <w:rsid w:val="6F153F72"/>
    <w:rsid w:val="6F1D56DB"/>
    <w:rsid w:val="6F26574C"/>
    <w:rsid w:val="6F351DC4"/>
    <w:rsid w:val="6F3C490B"/>
    <w:rsid w:val="6F3D018E"/>
    <w:rsid w:val="6F571404"/>
    <w:rsid w:val="6F5867BA"/>
    <w:rsid w:val="6F5B51C0"/>
    <w:rsid w:val="6F5C2C41"/>
    <w:rsid w:val="6F6D675F"/>
    <w:rsid w:val="6F6F01A0"/>
    <w:rsid w:val="6F7F1EFD"/>
    <w:rsid w:val="6F83507F"/>
    <w:rsid w:val="6F9D14AD"/>
    <w:rsid w:val="6FA12BC3"/>
    <w:rsid w:val="6FA355B4"/>
    <w:rsid w:val="6FB026CC"/>
    <w:rsid w:val="6FBA75AB"/>
    <w:rsid w:val="6FC35E69"/>
    <w:rsid w:val="6FD23F05"/>
    <w:rsid w:val="6FDC4815"/>
    <w:rsid w:val="6FE12E9B"/>
    <w:rsid w:val="6FEF21B0"/>
    <w:rsid w:val="6FF07C32"/>
    <w:rsid w:val="6FF5793D"/>
    <w:rsid w:val="70061DD5"/>
    <w:rsid w:val="700E3361"/>
    <w:rsid w:val="701423F0"/>
    <w:rsid w:val="701E2CFF"/>
    <w:rsid w:val="7030295B"/>
    <w:rsid w:val="703A2B96"/>
    <w:rsid w:val="703A6DAC"/>
    <w:rsid w:val="704B28CA"/>
    <w:rsid w:val="704B68A8"/>
    <w:rsid w:val="70503216"/>
    <w:rsid w:val="705E5CE7"/>
    <w:rsid w:val="7062236C"/>
    <w:rsid w:val="70761190"/>
    <w:rsid w:val="707A4AAF"/>
    <w:rsid w:val="70876EAC"/>
    <w:rsid w:val="708D0DB5"/>
    <w:rsid w:val="70932CBE"/>
    <w:rsid w:val="70951A45"/>
    <w:rsid w:val="70977A97"/>
    <w:rsid w:val="709C2523"/>
    <w:rsid w:val="709D5C46"/>
    <w:rsid w:val="70BA6401"/>
    <w:rsid w:val="70BD7386"/>
    <w:rsid w:val="70C27F8A"/>
    <w:rsid w:val="70C54AD2"/>
    <w:rsid w:val="70C93198"/>
    <w:rsid w:val="70D005A5"/>
    <w:rsid w:val="70D127A3"/>
    <w:rsid w:val="70D16026"/>
    <w:rsid w:val="70D27785"/>
    <w:rsid w:val="70D746AC"/>
    <w:rsid w:val="70D77F30"/>
    <w:rsid w:val="70E701CA"/>
    <w:rsid w:val="70EB6BD0"/>
    <w:rsid w:val="70F42497"/>
    <w:rsid w:val="70FC31F2"/>
    <w:rsid w:val="70FC5939"/>
    <w:rsid w:val="70FD48EC"/>
    <w:rsid w:val="70FE5BF1"/>
    <w:rsid w:val="710267F5"/>
    <w:rsid w:val="710806FF"/>
    <w:rsid w:val="7108366C"/>
    <w:rsid w:val="710A0BF4"/>
    <w:rsid w:val="710A7485"/>
    <w:rsid w:val="7112100E"/>
    <w:rsid w:val="71124891"/>
    <w:rsid w:val="711D0AEB"/>
    <w:rsid w:val="71216153"/>
    <w:rsid w:val="71241566"/>
    <w:rsid w:val="712C2E08"/>
    <w:rsid w:val="712E1F47"/>
    <w:rsid w:val="71334DC6"/>
    <w:rsid w:val="71344A46"/>
    <w:rsid w:val="71411B5D"/>
    <w:rsid w:val="714814E8"/>
    <w:rsid w:val="715B62AC"/>
    <w:rsid w:val="7160051C"/>
    <w:rsid w:val="71614610"/>
    <w:rsid w:val="71660A98"/>
    <w:rsid w:val="71671D9D"/>
    <w:rsid w:val="7169749E"/>
    <w:rsid w:val="717B51BA"/>
    <w:rsid w:val="717D3F41"/>
    <w:rsid w:val="718225C7"/>
    <w:rsid w:val="71841F78"/>
    <w:rsid w:val="71874850"/>
    <w:rsid w:val="718844D0"/>
    <w:rsid w:val="718F76DE"/>
    <w:rsid w:val="71914B75"/>
    <w:rsid w:val="719D4D8A"/>
    <w:rsid w:val="71A86F83"/>
    <w:rsid w:val="71B15694"/>
    <w:rsid w:val="71B30B97"/>
    <w:rsid w:val="71B5409B"/>
    <w:rsid w:val="71B85681"/>
    <w:rsid w:val="71C822CC"/>
    <w:rsid w:val="71CE2A46"/>
    <w:rsid w:val="71D523D1"/>
    <w:rsid w:val="71D758D4"/>
    <w:rsid w:val="71E061E4"/>
    <w:rsid w:val="71E93270"/>
    <w:rsid w:val="71EE76F7"/>
    <w:rsid w:val="71F02BFB"/>
    <w:rsid w:val="71F07012"/>
    <w:rsid w:val="71F57082"/>
    <w:rsid w:val="71F8388A"/>
    <w:rsid w:val="71F92FB1"/>
    <w:rsid w:val="71FD448F"/>
    <w:rsid w:val="71FD7D12"/>
    <w:rsid w:val="72002E95"/>
    <w:rsid w:val="72095D23"/>
    <w:rsid w:val="720B4AA9"/>
    <w:rsid w:val="720C6CA8"/>
    <w:rsid w:val="72127B90"/>
    <w:rsid w:val="72131EB6"/>
    <w:rsid w:val="72193DBF"/>
    <w:rsid w:val="7222155F"/>
    <w:rsid w:val="723039E4"/>
    <w:rsid w:val="7232276A"/>
    <w:rsid w:val="72345C6E"/>
    <w:rsid w:val="723869AC"/>
    <w:rsid w:val="723920F5"/>
    <w:rsid w:val="72430486"/>
    <w:rsid w:val="724A458E"/>
    <w:rsid w:val="72532C9F"/>
    <w:rsid w:val="725716A5"/>
    <w:rsid w:val="725D6607"/>
    <w:rsid w:val="726141B3"/>
    <w:rsid w:val="726873C1"/>
    <w:rsid w:val="726915C0"/>
    <w:rsid w:val="726F6D4C"/>
    <w:rsid w:val="727E1565"/>
    <w:rsid w:val="72827F6B"/>
    <w:rsid w:val="72866971"/>
    <w:rsid w:val="72943709"/>
    <w:rsid w:val="72966C0C"/>
    <w:rsid w:val="72A0751B"/>
    <w:rsid w:val="72A72729"/>
    <w:rsid w:val="72AA112F"/>
    <w:rsid w:val="72AE7B36"/>
    <w:rsid w:val="72B05341"/>
    <w:rsid w:val="72C41CD9"/>
    <w:rsid w:val="72C84E5C"/>
    <w:rsid w:val="72C928DE"/>
    <w:rsid w:val="72CA035F"/>
    <w:rsid w:val="72CD12E4"/>
    <w:rsid w:val="72D77675"/>
    <w:rsid w:val="73062743"/>
    <w:rsid w:val="730645FA"/>
    <w:rsid w:val="73181763"/>
    <w:rsid w:val="731D6543"/>
    <w:rsid w:val="7320516D"/>
    <w:rsid w:val="73217C96"/>
    <w:rsid w:val="732267F0"/>
    <w:rsid w:val="73232B00"/>
    <w:rsid w:val="73240318"/>
    <w:rsid w:val="73252FF8"/>
    <w:rsid w:val="732A4963"/>
    <w:rsid w:val="73343684"/>
    <w:rsid w:val="73345810"/>
    <w:rsid w:val="733A771A"/>
    <w:rsid w:val="73491F32"/>
    <w:rsid w:val="735402C3"/>
    <w:rsid w:val="73540354"/>
    <w:rsid w:val="735735A5"/>
    <w:rsid w:val="735C0F53"/>
    <w:rsid w:val="7364055E"/>
    <w:rsid w:val="738522F5"/>
    <w:rsid w:val="7388529A"/>
    <w:rsid w:val="73920E85"/>
    <w:rsid w:val="73951E16"/>
    <w:rsid w:val="739A51B5"/>
    <w:rsid w:val="73A103C3"/>
    <w:rsid w:val="73A21CBA"/>
    <w:rsid w:val="73A744CA"/>
    <w:rsid w:val="73BB36EF"/>
    <w:rsid w:val="73C12E76"/>
    <w:rsid w:val="73C4767E"/>
    <w:rsid w:val="73D13110"/>
    <w:rsid w:val="73D23DCF"/>
    <w:rsid w:val="73E42131"/>
    <w:rsid w:val="73F26EC8"/>
    <w:rsid w:val="73FC77D8"/>
    <w:rsid w:val="73FE4ED9"/>
    <w:rsid w:val="74000620"/>
    <w:rsid w:val="74015E5E"/>
    <w:rsid w:val="74077D67"/>
    <w:rsid w:val="740857E9"/>
    <w:rsid w:val="741A4194"/>
    <w:rsid w:val="742E12AB"/>
    <w:rsid w:val="74337932"/>
    <w:rsid w:val="743A72BC"/>
    <w:rsid w:val="743C6043"/>
    <w:rsid w:val="744074AA"/>
    <w:rsid w:val="74466952"/>
    <w:rsid w:val="744D3F32"/>
    <w:rsid w:val="745942EE"/>
    <w:rsid w:val="745B3F35"/>
    <w:rsid w:val="745B77F1"/>
    <w:rsid w:val="74613E7C"/>
    <w:rsid w:val="74624BFD"/>
    <w:rsid w:val="74655B82"/>
    <w:rsid w:val="74663604"/>
    <w:rsid w:val="74666E87"/>
    <w:rsid w:val="7468238A"/>
    <w:rsid w:val="74766A22"/>
    <w:rsid w:val="747B5B27"/>
    <w:rsid w:val="749342F9"/>
    <w:rsid w:val="749F02E6"/>
    <w:rsid w:val="74A210B3"/>
    <w:rsid w:val="74A4476D"/>
    <w:rsid w:val="74AD74FE"/>
    <w:rsid w:val="74B54A08"/>
    <w:rsid w:val="74B9560C"/>
    <w:rsid w:val="74BF7515"/>
    <w:rsid w:val="74C23D1D"/>
    <w:rsid w:val="74C4399D"/>
    <w:rsid w:val="74D52CA5"/>
    <w:rsid w:val="74EA165E"/>
    <w:rsid w:val="74F53273"/>
    <w:rsid w:val="74FB18F9"/>
    <w:rsid w:val="74FF5D81"/>
    <w:rsid w:val="750124FD"/>
    <w:rsid w:val="75030E1B"/>
    <w:rsid w:val="75042208"/>
    <w:rsid w:val="75084492"/>
    <w:rsid w:val="75171229"/>
    <w:rsid w:val="751B3A9E"/>
    <w:rsid w:val="752F304D"/>
    <w:rsid w:val="753C0CF0"/>
    <w:rsid w:val="753E10E9"/>
    <w:rsid w:val="753F32E7"/>
    <w:rsid w:val="75442FF2"/>
    <w:rsid w:val="755D611A"/>
    <w:rsid w:val="75602922"/>
    <w:rsid w:val="756036A9"/>
    <w:rsid w:val="75630676"/>
    <w:rsid w:val="75676A2A"/>
    <w:rsid w:val="756D63B5"/>
    <w:rsid w:val="75702BBC"/>
    <w:rsid w:val="75721D8B"/>
    <w:rsid w:val="757260C0"/>
    <w:rsid w:val="75757044"/>
    <w:rsid w:val="75763DA0"/>
    <w:rsid w:val="75801B52"/>
    <w:rsid w:val="75842048"/>
    <w:rsid w:val="758672DF"/>
    <w:rsid w:val="75874D60"/>
    <w:rsid w:val="758B5965"/>
    <w:rsid w:val="758E216C"/>
    <w:rsid w:val="75912E23"/>
    <w:rsid w:val="7591786E"/>
    <w:rsid w:val="75974FFA"/>
    <w:rsid w:val="759A5C51"/>
    <w:rsid w:val="759B3A01"/>
    <w:rsid w:val="75A3688F"/>
    <w:rsid w:val="75A51D92"/>
    <w:rsid w:val="75A67813"/>
    <w:rsid w:val="75A71A11"/>
    <w:rsid w:val="75A82D16"/>
    <w:rsid w:val="75AD3B88"/>
    <w:rsid w:val="75AE0F68"/>
    <w:rsid w:val="75B46B29"/>
    <w:rsid w:val="75B51DBC"/>
    <w:rsid w:val="75BB3F35"/>
    <w:rsid w:val="75C003BD"/>
    <w:rsid w:val="75C27143"/>
    <w:rsid w:val="75CC5BB8"/>
    <w:rsid w:val="75DA4B8C"/>
    <w:rsid w:val="75DF318A"/>
    <w:rsid w:val="75E2559D"/>
    <w:rsid w:val="75E3560F"/>
    <w:rsid w:val="75EE7C07"/>
    <w:rsid w:val="76010E26"/>
    <w:rsid w:val="76047BAD"/>
    <w:rsid w:val="76091AB6"/>
    <w:rsid w:val="760F5F2F"/>
    <w:rsid w:val="7613111B"/>
    <w:rsid w:val="761671B2"/>
    <w:rsid w:val="76233709"/>
    <w:rsid w:val="76247B82"/>
    <w:rsid w:val="763C358A"/>
    <w:rsid w:val="763D100B"/>
    <w:rsid w:val="764928A0"/>
    <w:rsid w:val="764C3824"/>
    <w:rsid w:val="76514429"/>
    <w:rsid w:val="76521EAA"/>
    <w:rsid w:val="765708C0"/>
    <w:rsid w:val="765A05BC"/>
    <w:rsid w:val="765B27BA"/>
    <w:rsid w:val="765B603D"/>
    <w:rsid w:val="765E373E"/>
    <w:rsid w:val="76653ED2"/>
    <w:rsid w:val="766678FF"/>
    <w:rsid w:val="76695353"/>
    <w:rsid w:val="766A7551"/>
    <w:rsid w:val="766B0856"/>
    <w:rsid w:val="766B20DE"/>
    <w:rsid w:val="76760370"/>
    <w:rsid w:val="7677454B"/>
    <w:rsid w:val="767F74F6"/>
    <w:rsid w:val="7690383C"/>
    <w:rsid w:val="76920E5F"/>
    <w:rsid w:val="769B29D8"/>
    <w:rsid w:val="76A07A2B"/>
    <w:rsid w:val="76A651B8"/>
    <w:rsid w:val="76AA5DBC"/>
    <w:rsid w:val="76B37807"/>
    <w:rsid w:val="76B65452"/>
    <w:rsid w:val="76CD17F4"/>
    <w:rsid w:val="76CE2AF9"/>
    <w:rsid w:val="76DE2D93"/>
    <w:rsid w:val="76E62EB5"/>
    <w:rsid w:val="76E836A3"/>
    <w:rsid w:val="76ED7B2A"/>
    <w:rsid w:val="76F86A2F"/>
    <w:rsid w:val="7708518F"/>
    <w:rsid w:val="770B302D"/>
    <w:rsid w:val="77114867"/>
    <w:rsid w:val="7715546B"/>
    <w:rsid w:val="771A18F3"/>
    <w:rsid w:val="771B7375"/>
    <w:rsid w:val="771E3B7D"/>
    <w:rsid w:val="77232203"/>
    <w:rsid w:val="77240897"/>
    <w:rsid w:val="7728448C"/>
    <w:rsid w:val="773537A2"/>
    <w:rsid w:val="77413B80"/>
    <w:rsid w:val="774D74D7"/>
    <w:rsid w:val="7751784F"/>
    <w:rsid w:val="77556255"/>
    <w:rsid w:val="775E4966"/>
    <w:rsid w:val="77602068"/>
    <w:rsid w:val="77663F71"/>
    <w:rsid w:val="776677F4"/>
    <w:rsid w:val="77682CF7"/>
    <w:rsid w:val="776C16FD"/>
    <w:rsid w:val="777B6495"/>
    <w:rsid w:val="777C3F16"/>
    <w:rsid w:val="7780039E"/>
    <w:rsid w:val="7781259C"/>
    <w:rsid w:val="778C41B1"/>
    <w:rsid w:val="778C63AF"/>
    <w:rsid w:val="778D0945"/>
    <w:rsid w:val="778F6F79"/>
    <w:rsid w:val="779934C6"/>
    <w:rsid w:val="779C0BC8"/>
    <w:rsid w:val="77B57573"/>
    <w:rsid w:val="77B64FF5"/>
    <w:rsid w:val="77BE5C84"/>
    <w:rsid w:val="77C70B12"/>
    <w:rsid w:val="77C957A7"/>
    <w:rsid w:val="77D87F06"/>
    <w:rsid w:val="77E36DBE"/>
    <w:rsid w:val="77F160D3"/>
    <w:rsid w:val="77F73860"/>
    <w:rsid w:val="77F90F61"/>
    <w:rsid w:val="77FD5769"/>
    <w:rsid w:val="780232F1"/>
    <w:rsid w:val="78073AFA"/>
    <w:rsid w:val="780849CC"/>
    <w:rsid w:val="7809377A"/>
    <w:rsid w:val="780E452E"/>
    <w:rsid w:val="78152E10"/>
    <w:rsid w:val="78181816"/>
    <w:rsid w:val="782146A4"/>
    <w:rsid w:val="782E39BA"/>
    <w:rsid w:val="782F723D"/>
    <w:rsid w:val="7831493E"/>
    <w:rsid w:val="784279D2"/>
    <w:rsid w:val="78491FE5"/>
    <w:rsid w:val="784F3EEE"/>
    <w:rsid w:val="78563261"/>
    <w:rsid w:val="785670FD"/>
    <w:rsid w:val="785C1006"/>
    <w:rsid w:val="785E2201"/>
    <w:rsid w:val="785E6707"/>
    <w:rsid w:val="78646412"/>
    <w:rsid w:val="786F2225"/>
    <w:rsid w:val="786F5282"/>
    <w:rsid w:val="78773A00"/>
    <w:rsid w:val="787E6FBC"/>
    <w:rsid w:val="788A0850"/>
    <w:rsid w:val="788D61BD"/>
    <w:rsid w:val="788F0FB1"/>
    <w:rsid w:val="78956BE1"/>
    <w:rsid w:val="78970A3D"/>
    <w:rsid w:val="78AC6806"/>
    <w:rsid w:val="78B8391E"/>
    <w:rsid w:val="78BB101F"/>
    <w:rsid w:val="78BD1F5B"/>
    <w:rsid w:val="78CB12BA"/>
    <w:rsid w:val="78D45A38"/>
    <w:rsid w:val="78DC4DD7"/>
    <w:rsid w:val="78E97CE9"/>
    <w:rsid w:val="78F14D7D"/>
    <w:rsid w:val="78FE6611"/>
    <w:rsid w:val="79074385"/>
    <w:rsid w:val="79153C14"/>
    <w:rsid w:val="791813B9"/>
    <w:rsid w:val="792564D0"/>
    <w:rsid w:val="7928025E"/>
    <w:rsid w:val="79291653"/>
    <w:rsid w:val="79350CE9"/>
    <w:rsid w:val="793A2BF2"/>
    <w:rsid w:val="793A736F"/>
    <w:rsid w:val="79422133"/>
    <w:rsid w:val="79443502"/>
    <w:rsid w:val="7949171D"/>
    <w:rsid w:val="79566C9F"/>
    <w:rsid w:val="79602E32"/>
    <w:rsid w:val="79622AB2"/>
    <w:rsid w:val="79641838"/>
    <w:rsid w:val="796B024E"/>
    <w:rsid w:val="796E4346"/>
    <w:rsid w:val="797363D3"/>
    <w:rsid w:val="797A7C8F"/>
    <w:rsid w:val="79802062"/>
    <w:rsid w:val="79880DFA"/>
    <w:rsid w:val="798A3C76"/>
    <w:rsid w:val="798D1378"/>
    <w:rsid w:val="79976F75"/>
    <w:rsid w:val="799B4986"/>
    <w:rsid w:val="799D1612"/>
    <w:rsid w:val="79A02597"/>
    <w:rsid w:val="79A36D9F"/>
    <w:rsid w:val="79B00633"/>
    <w:rsid w:val="79B90F42"/>
    <w:rsid w:val="79CC7F63"/>
    <w:rsid w:val="79D06969"/>
    <w:rsid w:val="79D139A7"/>
    <w:rsid w:val="79D2406A"/>
    <w:rsid w:val="79E07DA4"/>
    <w:rsid w:val="79E10E02"/>
    <w:rsid w:val="79F1491F"/>
    <w:rsid w:val="79FA16D0"/>
    <w:rsid w:val="79FD0732"/>
    <w:rsid w:val="7A0016B7"/>
    <w:rsid w:val="7A093408"/>
    <w:rsid w:val="7A0B4095"/>
    <w:rsid w:val="7A0C37B5"/>
    <w:rsid w:val="7A1F66E8"/>
    <w:rsid w:val="7A20416A"/>
    <w:rsid w:val="7A2A5D7E"/>
    <w:rsid w:val="7A377612"/>
    <w:rsid w:val="7A451155"/>
    <w:rsid w:val="7A474029"/>
    <w:rsid w:val="7A4C04B1"/>
    <w:rsid w:val="7A4D5F33"/>
    <w:rsid w:val="7A514939"/>
    <w:rsid w:val="7A527E3C"/>
    <w:rsid w:val="7A633959"/>
    <w:rsid w:val="7A6B5E42"/>
    <w:rsid w:val="7A6E36DB"/>
    <w:rsid w:val="7A6E7590"/>
    <w:rsid w:val="7A6F196A"/>
    <w:rsid w:val="7A6F776C"/>
    <w:rsid w:val="7A726172"/>
    <w:rsid w:val="7A7366E6"/>
    <w:rsid w:val="7A822E4F"/>
    <w:rsid w:val="7A8B129B"/>
    <w:rsid w:val="7A9D6FB6"/>
    <w:rsid w:val="7AA82112"/>
    <w:rsid w:val="7AAD7DFF"/>
    <w:rsid w:val="7AAF5FD7"/>
    <w:rsid w:val="7AB53D55"/>
    <w:rsid w:val="7AB93063"/>
    <w:rsid w:val="7ABB6566"/>
    <w:rsid w:val="7AC13CF3"/>
    <w:rsid w:val="7AC548F7"/>
    <w:rsid w:val="7AD2618C"/>
    <w:rsid w:val="7AE52C2E"/>
    <w:rsid w:val="7AEC259C"/>
    <w:rsid w:val="7AED71A4"/>
    <w:rsid w:val="7AF00FBF"/>
    <w:rsid w:val="7AF624E6"/>
    <w:rsid w:val="7AF83E4D"/>
    <w:rsid w:val="7AFE15D9"/>
    <w:rsid w:val="7B01619A"/>
    <w:rsid w:val="7B0F1874"/>
    <w:rsid w:val="7B1227F8"/>
    <w:rsid w:val="7B1D660B"/>
    <w:rsid w:val="7B222A93"/>
    <w:rsid w:val="7B242713"/>
    <w:rsid w:val="7B2754F0"/>
    <w:rsid w:val="7B2D5BAA"/>
    <w:rsid w:val="7B373932"/>
    <w:rsid w:val="7B42182D"/>
    <w:rsid w:val="7B517D5F"/>
    <w:rsid w:val="7B5C1973"/>
    <w:rsid w:val="7B5E4E76"/>
    <w:rsid w:val="7B5E6324"/>
    <w:rsid w:val="7B671F02"/>
    <w:rsid w:val="7B716095"/>
    <w:rsid w:val="7B7F75A9"/>
    <w:rsid w:val="7B854D36"/>
    <w:rsid w:val="7B8F5645"/>
    <w:rsid w:val="7B8F6E7B"/>
    <w:rsid w:val="7B93624A"/>
    <w:rsid w:val="7B9B6ED9"/>
    <w:rsid w:val="7BA03361"/>
    <w:rsid w:val="7BA36CA6"/>
    <w:rsid w:val="7BA96DFF"/>
    <w:rsid w:val="7BAB1708"/>
    <w:rsid w:val="7BAD2677"/>
    <w:rsid w:val="7BB43E25"/>
    <w:rsid w:val="7BBC2C91"/>
    <w:rsid w:val="7BCC76A8"/>
    <w:rsid w:val="7BD37033"/>
    <w:rsid w:val="7BD6383B"/>
    <w:rsid w:val="7BE0414B"/>
    <w:rsid w:val="7BF62A6B"/>
    <w:rsid w:val="7BF97273"/>
    <w:rsid w:val="7BFE58F9"/>
    <w:rsid w:val="7C07400A"/>
    <w:rsid w:val="7C0B2A10"/>
    <w:rsid w:val="7C1A5229"/>
    <w:rsid w:val="7C1D3977"/>
    <w:rsid w:val="7C276ABD"/>
    <w:rsid w:val="7C28059E"/>
    <w:rsid w:val="7C295844"/>
    <w:rsid w:val="7C2B0D47"/>
    <w:rsid w:val="7C3E1F66"/>
    <w:rsid w:val="7C401BE6"/>
    <w:rsid w:val="7C405469"/>
    <w:rsid w:val="7C4109A2"/>
    <w:rsid w:val="7C4363ED"/>
    <w:rsid w:val="7C484A74"/>
    <w:rsid w:val="7C513185"/>
    <w:rsid w:val="7C5A278F"/>
    <w:rsid w:val="7C5E6C17"/>
    <w:rsid w:val="7C62341F"/>
    <w:rsid w:val="7C625F4B"/>
    <w:rsid w:val="7C63309F"/>
    <w:rsid w:val="7C682DAA"/>
    <w:rsid w:val="7C6A2A2A"/>
    <w:rsid w:val="7C6D39AE"/>
    <w:rsid w:val="7C75463E"/>
    <w:rsid w:val="7C800552"/>
    <w:rsid w:val="7C90078F"/>
    <w:rsid w:val="7C972E65"/>
    <w:rsid w:val="7C991811"/>
    <w:rsid w:val="7C992963"/>
    <w:rsid w:val="7C9D038A"/>
    <w:rsid w:val="7CA4518D"/>
    <w:rsid w:val="7CAC6D16"/>
    <w:rsid w:val="7CB0319E"/>
    <w:rsid w:val="7CB9602C"/>
    <w:rsid w:val="7CC22E9F"/>
    <w:rsid w:val="7CCF58D2"/>
    <w:rsid w:val="7CD1237C"/>
    <w:rsid w:val="7CD868E1"/>
    <w:rsid w:val="7CF5040F"/>
    <w:rsid w:val="7CF510FF"/>
    <w:rsid w:val="7CF76885"/>
    <w:rsid w:val="7CFA4897"/>
    <w:rsid w:val="7CFE329D"/>
    <w:rsid w:val="7D03365E"/>
    <w:rsid w:val="7D0B215A"/>
    <w:rsid w:val="7D0D6455"/>
    <w:rsid w:val="7D0F1EC5"/>
    <w:rsid w:val="7D19734A"/>
    <w:rsid w:val="7D1A2BCE"/>
    <w:rsid w:val="7D202558"/>
    <w:rsid w:val="7D3127F3"/>
    <w:rsid w:val="7D320274"/>
    <w:rsid w:val="7D345976"/>
    <w:rsid w:val="7D3533F7"/>
    <w:rsid w:val="7D387BFF"/>
    <w:rsid w:val="7D4F1DA3"/>
    <w:rsid w:val="7D543CAC"/>
    <w:rsid w:val="7D5844FC"/>
    <w:rsid w:val="7D5A1439"/>
    <w:rsid w:val="7D5E45BC"/>
    <w:rsid w:val="7D5F203D"/>
    <w:rsid w:val="7D6505AE"/>
    <w:rsid w:val="7D69111D"/>
    <w:rsid w:val="7D7035DC"/>
    <w:rsid w:val="7D72489E"/>
    <w:rsid w:val="7D8447FB"/>
    <w:rsid w:val="7D925D0F"/>
    <w:rsid w:val="7D9C127E"/>
    <w:rsid w:val="7DB62A4C"/>
    <w:rsid w:val="7DB7152A"/>
    <w:rsid w:val="7DBB55DF"/>
    <w:rsid w:val="7DBB7B3E"/>
    <w:rsid w:val="7DBC5608"/>
    <w:rsid w:val="7DBE58DA"/>
    <w:rsid w:val="7DC11F8D"/>
    <w:rsid w:val="7DC61F22"/>
    <w:rsid w:val="7DD10C14"/>
    <w:rsid w:val="7DD86484"/>
    <w:rsid w:val="7DE42296"/>
    <w:rsid w:val="7DE81B0F"/>
    <w:rsid w:val="7DE84520"/>
    <w:rsid w:val="7DEA1C21"/>
    <w:rsid w:val="7E163C1F"/>
    <w:rsid w:val="7E1D36F5"/>
    <w:rsid w:val="7E1E1177"/>
    <w:rsid w:val="7E2255FE"/>
    <w:rsid w:val="7E277888"/>
    <w:rsid w:val="7E2F6E92"/>
    <w:rsid w:val="7E312396"/>
    <w:rsid w:val="7E474539"/>
    <w:rsid w:val="7E497A3C"/>
    <w:rsid w:val="7E566D52"/>
    <w:rsid w:val="7E582255"/>
    <w:rsid w:val="7E6263E8"/>
    <w:rsid w:val="7E6975FA"/>
    <w:rsid w:val="7E7056FE"/>
    <w:rsid w:val="7E7D2658"/>
    <w:rsid w:val="7E8568A3"/>
    <w:rsid w:val="7E882DA4"/>
    <w:rsid w:val="7E886628"/>
    <w:rsid w:val="7E8E272F"/>
    <w:rsid w:val="7E9633BF"/>
    <w:rsid w:val="7EA0044B"/>
    <w:rsid w:val="7EA23671"/>
    <w:rsid w:val="7EB006E5"/>
    <w:rsid w:val="7EB470EC"/>
    <w:rsid w:val="7EB625EF"/>
    <w:rsid w:val="7EC00980"/>
    <w:rsid w:val="7EC16401"/>
    <w:rsid w:val="7EC31904"/>
    <w:rsid w:val="7EC75ED3"/>
    <w:rsid w:val="7ECD6FD1"/>
    <w:rsid w:val="7ECF45C4"/>
    <w:rsid w:val="7ED21F1F"/>
    <w:rsid w:val="7ED60925"/>
    <w:rsid w:val="7EDD5D31"/>
    <w:rsid w:val="7EE91B44"/>
    <w:rsid w:val="7EEC539A"/>
    <w:rsid w:val="7EEC634C"/>
    <w:rsid w:val="7EEE5FCC"/>
    <w:rsid w:val="7EF32454"/>
    <w:rsid w:val="7EFC2D63"/>
    <w:rsid w:val="7EFE6266"/>
    <w:rsid w:val="7EFF3CE8"/>
    <w:rsid w:val="7F17138E"/>
    <w:rsid w:val="7F1C118B"/>
    <w:rsid w:val="7F1D6B1B"/>
    <w:rsid w:val="7F205534"/>
    <w:rsid w:val="7F215521"/>
    <w:rsid w:val="7F2351A1"/>
    <w:rsid w:val="7F2464A6"/>
    <w:rsid w:val="7F250895"/>
    <w:rsid w:val="7F253F27"/>
    <w:rsid w:val="7F2619A9"/>
    <w:rsid w:val="7F2B637F"/>
    <w:rsid w:val="7F333A3B"/>
    <w:rsid w:val="7F492E62"/>
    <w:rsid w:val="7F4A1F00"/>
    <w:rsid w:val="7F536FF5"/>
    <w:rsid w:val="7F556C75"/>
    <w:rsid w:val="7F5C1E83"/>
    <w:rsid w:val="7F5D1B03"/>
    <w:rsid w:val="7F600889"/>
    <w:rsid w:val="7F774970"/>
    <w:rsid w:val="7F814259"/>
    <w:rsid w:val="7F817625"/>
    <w:rsid w:val="7F843F41"/>
    <w:rsid w:val="7F8477C4"/>
    <w:rsid w:val="7F913256"/>
    <w:rsid w:val="7F923FCB"/>
    <w:rsid w:val="7F926ADA"/>
    <w:rsid w:val="7FB1158D"/>
    <w:rsid w:val="7FBB5720"/>
    <w:rsid w:val="7FBD539F"/>
    <w:rsid w:val="7FBF4126"/>
    <w:rsid w:val="7FC94A35"/>
    <w:rsid w:val="7FCF0B3D"/>
    <w:rsid w:val="7FD24A81"/>
    <w:rsid w:val="7FDE455C"/>
    <w:rsid w:val="7FED478D"/>
    <w:rsid w:val="7FF16AF3"/>
    <w:rsid w:val="7FF27DF8"/>
    <w:rsid w:val="7FF655A4"/>
    <w:rsid w:val="7FFA5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4C07193"/>
  <w15:docId w15:val="{A6B7FD40-CA7E-4791-AD94-30C5504A0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Normal Indent" w:qFormat="1"/>
    <w:lsdException w:name="annotation text" w:qFormat="1"/>
    <w:lsdException w:name="header" w:qFormat="1"/>
    <w:lsdException w:name="footer" w:qFormat="1"/>
    <w:lsdException w:name="caption" w:qFormat="1"/>
    <w:lsdException w:name="table of figures"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1"/>
      </w:numPr>
      <w:spacing w:line="576" w:lineRule="auto"/>
      <w:jc w:val="center"/>
      <w:outlineLvl w:val="0"/>
    </w:pPr>
    <w:rPr>
      <w:rFonts w:ascii="Calibri" w:eastAsia="黑体" w:hAnsi="Calibri"/>
      <w:b/>
      <w:kern w:val="44"/>
      <w:sz w:val="32"/>
      <w:szCs w:val="28"/>
    </w:rPr>
  </w:style>
  <w:style w:type="paragraph" w:styleId="2">
    <w:name w:val="heading 2"/>
    <w:basedOn w:val="a"/>
    <w:next w:val="a"/>
    <w:qFormat/>
    <w:pPr>
      <w:keepNext/>
      <w:keepLines/>
      <w:numPr>
        <w:ilvl w:val="1"/>
        <w:numId w:val="1"/>
      </w:numPr>
      <w:spacing w:beforeLines="100" w:afterLines="50"/>
      <w:outlineLvl w:val="1"/>
    </w:pPr>
    <w:rPr>
      <w:rFonts w:ascii="Arial" w:eastAsia="黑体" w:hAnsi="Arial"/>
      <w:b/>
      <w:sz w:val="28"/>
    </w:rPr>
  </w:style>
  <w:style w:type="paragraph" w:styleId="3">
    <w:name w:val="heading 3"/>
    <w:basedOn w:val="a"/>
    <w:next w:val="a"/>
    <w:qFormat/>
    <w:pPr>
      <w:keepNext/>
      <w:keepLines/>
      <w:numPr>
        <w:ilvl w:val="2"/>
        <w:numId w:val="1"/>
      </w:numPr>
      <w:spacing w:beforeLines="100" w:afterLines="50"/>
      <w:outlineLvl w:val="2"/>
    </w:pPr>
    <w:rPr>
      <w:rFonts w:ascii="Calibri" w:eastAsia="黑体" w:hAnsi="Calibri"/>
      <w:b/>
      <w:sz w:val="24"/>
    </w:rPr>
  </w:style>
  <w:style w:type="paragraph" w:styleId="4">
    <w:name w:val="heading 4"/>
    <w:basedOn w:val="a"/>
    <w:next w:val="a"/>
    <w:qFormat/>
    <w:pPr>
      <w:keepNext/>
      <w:keepLines/>
      <w:numPr>
        <w:ilvl w:val="3"/>
        <w:numId w:val="1"/>
      </w:numPr>
      <w:spacing w:beforeLines="50" w:afterLines="50"/>
      <w:outlineLvl w:val="3"/>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snapToGrid w:val="0"/>
      <w:spacing w:line="276" w:lineRule="auto"/>
      <w:ind w:firstLineChars="200" w:firstLine="360"/>
    </w:pPr>
    <w:rPr>
      <w:sz w:val="18"/>
      <w:szCs w:val="18"/>
    </w:rPr>
  </w:style>
  <w:style w:type="paragraph" w:styleId="a4">
    <w:name w:val="caption"/>
    <w:basedOn w:val="a"/>
    <w:next w:val="a"/>
    <w:qFormat/>
    <w:pPr>
      <w:jc w:val="center"/>
    </w:pPr>
    <w:rPr>
      <w:rFonts w:ascii="Arial" w:eastAsia="黑体" w:hAnsi="Arial"/>
    </w:rPr>
  </w:style>
  <w:style w:type="paragraph" w:styleId="a5">
    <w:name w:val="Document Map"/>
    <w:basedOn w:val="a"/>
    <w:link w:val="Char"/>
    <w:qFormat/>
    <w:rPr>
      <w:rFonts w:ascii="宋体"/>
      <w:sz w:val="18"/>
      <w:szCs w:val="18"/>
    </w:rPr>
  </w:style>
  <w:style w:type="paragraph" w:styleId="a6">
    <w:name w:val="annotation text"/>
    <w:basedOn w:val="a"/>
    <w:link w:val="Char0"/>
    <w:qFormat/>
    <w:pPr>
      <w:jc w:val="left"/>
    </w:pPr>
  </w:style>
  <w:style w:type="paragraph" w:styleId="30">
    <w:name w:val="toc 3"/>
    <w:basedOn w:val="a"/>
    <w:next w:val="a"/>
    <w:qFormat/>
    <w:pPr>
      <w:ind w:leftChars="400" w:left="840"/>
    </w:pPr>
  </w:style>
  <w:style w:type="paragraph" w:styleId="a7">
    <w:name w:val="Balloon Text"/>
    <w:basedOn w:val="a"/>
    <w:link w:val="Char1"/>
    <w:qFormat/>
    <w:rPr>
      <w:sz w:val="18"/>
      <w:szCs w:val="18"/>
    </w:rPr>
  </w:style>
  <w:style w:type="paragraph" w:styleId="a8">
    <w:name w:val="footer"/>
    <w:basedOn w:val="a"/>
    <w:qFormat/>
    <w:pPr>
      <w:tabs>
        <w:tab w:val="center" w:pos="4153"/>
        <w:tab w:val="right" w:pos="8306"/>
      </w:tabs>
      <w:snapToGrid w:val="0"/>
      <w:jc w:val="left"/>
    </w:pPr>
    <w:rPr>
      <w:rFonts w:ascii="Calibri" w:hAnsi="Calibri"/>
      <w:kern w:val="0"/>
      <w:sz w:val="18"/>
      <w:szCs w:val="18"/>
    </w:rPr>
  </w:style>
  <w:style w:type="paragraph" w:styleId="a9">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qFormat/>
  </w:style>
  <w:style w:type="paragraph" w:styleId="40">
    <w:name w:val="toc 4"/>
    <w:basedOn w:val="a"/>
    <w:next w:val="a"/>
    <w:qFormat/>
    <w:pPr>
      <w:ind w:leftChars="600" w:left="1260"/>
    </w:pPr>
  </w:style>
  <w:style w:type="paragraph" w:styleId="aa">
    <w:name w:val="table of figures"/>
    <w:basedOn w:val="a"/>
    <w:next w:val="a"/>
    <w:link w:val="Char10"/>
    <w:qFormat/>
    <w:pPr>
      <w:ind w:leftChars="200" w:left="200" w:hangingChars="200" w:hanging="200"/>
    </w:pPr>
  </w:style>
  <w:style w:type="paragraph" w:styleId="20">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b">
    <w:name w:val="Normal (Web)"/>
    <w:basedOn w:val="a"/>
    <w:qFormat/>
    <w:pPr>
      <w:spacing w:before="100" w:beforeAutospacing="1" w:after="100" w:afterAutospacing="1"/>
      <w:jc w:val="left"/>
    </w:pPr>
    <w:rPr>
      <w:kern w:val="0"/>
      <w:sz w:val="24"/>
    </w:rPr>
  </w:style>
  <w:style w:type="character" w:styleId="ac">
    <w:name w:val="Strong"/>
    <w:basedOn w:val="a0"/>
    <w:qFormat/>
    <w:rPr>
      <w:b/>
    </w:rPr>
  </w:style>
  <w:style w:type="character" w:styleId="ad">
    <w:name w:val="Emphasis"/>
    <w:basedOn w:val="a0"/>
    <w:qFormat/>
    <w:rPr>
      <w:i/>
    </w:rPr>
  </w:style>
  <w:style w:type="character" w:styleId="ae">
    <w:name w:val="Hyperlink"/>
    <w:basedOn w:val="a0"/>
    <w:qFormat/>
    <w:rPr>
      <w:color w:val="0000FF"/>
      <w:u w:val="single"/>
    </w:rPr>
  </w:style>
  <w:style w:type="character" w:styleId="HTML0">
    <w:name w:val="HTML Code"/>
    <w:basedOn w:val="a0"/>
    <w:qFormat/>
    <w:rPr>
      <w:rFonts w:ascii="宋体" w:eastAsia="宋体" w:hAnsi="宋体" w:cs="宋体"/>
      <w:sz w:val="24"/>
      <w:szCs w:val="24"/>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图表目录 Char"/>
    <w:qFormat/>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Char1">
    <w:name w:val="批注框文本 Char"/>
    <w:basedOn w:val="a0"/>
    <w:link w:val="a7"/>
    <w:qFormat/>
    <w:rPr>
      <w:kern w:val="2"/>
      <w:sz w:val="18"/>
      <w:szCs w:val="18"/>
    </w:rPr>
  </w:style>
  <w:style w:type="character" w:customStyle="1" w:styleId="Char">
    <w:name w:val="文档结构图 Char"/>
    <w:basedOn w:val="a0"/>
    <w:link w:val="a5"/>
    <w:qFormat/>
    <w:rPr>
      <w:rFonts w:ascii="宋体"/>
      <w:kern w:val="2"/>
      <w:sz w:val="18"/>
      <w:szCs w:val="18"/>
    </w:rPr>
  </w:style>
  <w:style w:type="character" w:customStyle="1" w:styleId="Char10">
    <w:name w:val="图表目录 Char1"/>
    <w:basedOn w:val="a0"/>
    <w:link w:val="aa"/>
    <w:qFormat/>
    <w:rPr>
      <w:rFonts w:ascii="宋体" w:eastAsia="宋体" w:hAnsi="宋体" w:cs="宋体" w:hint="eastAsia"/>
      <w:kern w:val="2"/>
      <w:sz w:val="21"/>
      <w:szCs w:val="24"/>
      <w:lang w:val="en-US" w:eastAsia="zh-CN" w:bidi="ar"/>
    </w:rPr>
  </w:style>
  <w:style w:type="character" w:styleId="af0">
    <w:name w:val="annotation reference"/>
    <w:basedOn w:val="a0"/>
    <w:rsid w:val="00393B3C"/>
    <w:rPr>
      <w:sz w:val="21"/>
      <w:szCs w:val="21"/>
    </w:rPr>
  </w:style>
  <w:style w:type="paragraph" w:styleId="af1">
    <w:name w:val="annotation subject"/>
    <w:basedOn w:val="a6"/>
    <w:next w:val="a6"/>
    <w:link w:val="Char3"/>
    <w:rsid w:val="00393B3C"/>
    <w:rPr>
      <w:b/>
      <w:bCs/>
    </w:rPr>
  </w:style>
  <w:style w:type="character" w:customStyle="1" w:styleId="Char0">
    <w:name w:val="批注文字 Char"/>
    <w:basedOn w:val="a0"/>
    <w:link w:val="a6"/>
    <w:rsid w:val="00393B3C"/>
    <w:rPr>
      <w:kern w:val="2"/>
      <w:sz w:val="21"/>
      <w:szCs w:val="24"/>
    </w:rPr>
  </w:style>
  <w:style w:type="character" w:customStyle="1" w:styleId="Char3">
    <w:name w:val="批注主题 Char"/>
    <w:basedOn w:val="Char0"/>
    <w:link w:val="af1"/>
    <w:rsid w:val="00393B3C"/>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apps.webofknowledge.com/OneClickSearch.do?product=UA&amp;search_mode=OneClickSearch&amp;SID=1BuxPpWBeUKnxbwTNHV&amp;field=AU&amp;value=Pettit,%20JB&amp;ut=27049841&amp;pos=%7b2%7d&amp;excludeEventConfig=ExcludeIfFromFullRecPage" TargetMode="External"/><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48.png"/><Relationship Id="rId16" Type="http://schemas.openxmlformats.org/officeDocument/2006/relationships/header" Target="header6.xml"/><Relationship Id="rId107"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4.wmf"/><Relationship Id="rId58" Type="http://schemas.openxmlformats.org/officeDocument/2006/relationships/image" Target="media/image26.png"/><Relationship Id="rId74" Type="http://schemas.openxmlformats.org/officeDocument/2006/relationships/image" Target="media/image39.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apps.webofknowledge.com/OneClickSearch.do?product=UA&amp;search_mode=OneClickSearch&amp;excludeEventConfig=ExcludeIfFromFullRecPage&amp;SID=1BuxPpWBeUKnxbwTNHV&amp;field=AU&amp;value=Jaballah,+K." TargetMode="External"/><Relationship Id="rId27" Type="http://schemas.openxmlformats.org/officeDocument/2006/relationships/image" Target="media/image3.png"/><Relationship Id="rId43" Type="http://schemas.openxmlformats.org/officeDocument/2006/relationships/image" Target="media/image17.png"/><Relationship Id="rId48" Type="http://schemas.openxmlformats.org/officeDocument/2006/relationships/hyperlink" Target="https://developer.mozilla.org/zh-CN/docs/Web/API/Navigator/getVRDevices" TargetMode="External"/><Relationship Id="rId64" Type="http://schemas.openxmlformats.org/officeDocument/2006/relationships/header" Target="header10.xml"/><Relationship Id="rId69" Type="http://schemas.openxmlformats.org/officeDocument/2006/relationships/image" Target="media/image34.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theme" Target="theme/theme1.xm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footer" Target="footer1.xml"/><Relationship Id="rId17" Type="http://schemas.openxmlformats.org/officeDocument/2006/relationships/hyperlink" Target="http://baike.baidu.com/view/3488425.htm" TargetMode="Externa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27.png"/><Relationship Id="rId103" Type="http://schemas.openxmlformats.org/officeDocument/2006/relationships/image" Target="media/image67.jpe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header" Target="header14.xml"/><Relationship Id="rId54" Type="http://schemas.openxmlformats.org/officeDocument/2006/relationships/oleObject" Target="embeddings/oleObject2.bin"/><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cesiumjs.org/2016/09/06/3D-Tiles-and-the-OGC/" TargetMode="External"/><Relationship Id="rId28" Type="http://schemas.openxmlformats.org/officeDocument/2006/relationships/image" Target="media/image4.png"/><Relationship Id="rId49" Type="http://schemas.openxmlformats.org/officeDocument/2006/relationships/hyperlink" Target="http://link.zhihu.com/?target=https://github.com/borismus"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8.png"/><Relationship Id="rId60" Type="http://schemas.openxmlformats.org/officeDocument/2006/relationships/header" Target="header9.xml"/><Relationship Id="rId65" Type="http://schemas.openxmlformats.org/officeDocument/2006/relationships/image" Target="media/image31.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footer" Target="footer3.xml"/><Relationship Id="rId13" Type="http://schemas.openxmlformats.org/officeDocument/2006/relationships/header" Target="header3.xml"/><Relationship Id="rId18" Type="http://schemas.openxmlformats.org/officeDocument/2006/relationships/hyperlink" Target="http://baike.baidu.com/view/7299.htm" TargetMode="External"/><Relationship Id="rId39" Type="http://schemas.openxmlformats.org/officeDocument/2006/relationships/image" Target="media/image14.png"/><Relationship Id="rId109" Type="http://schemas.openxmlformats.org/officeDocument/2006/relationships/image" Target="media/image73.png"/><Relationship Id="rId34" Type="http://schemas.openxmlformats.org/officeDocument/2006/relationships/header" Target="header8.xml"/><Relationship Id="rId50" Type="http://schemas.openxmlformats.org/officeDocument/2006/relationships/image" Target="media/image22.png"/><Relationship Id="rId55" Type="http://schemas.openxmlformats.org/officeDocument/2006/relationships/image" Target="media/image25.wmf"/><Relationship Id="rId76" Type="http://schemas.openxmlformats.org/officeDocument/2006/relationships/hyperlink" Target="http://cesiumjs.org/data-and-assets/terrain/pamap-terrain.html" TargetMode="External"/><Relationship Id="rId97" Type="http://schemas.openxmlformats.org/officeDocument/2006/relationships/image" Target="media/image61.png"/><Relationship Id="rId104" Type="http://schemas.openxmlformats.org/officeDocument/2006/relationships/image" Target="media/image68.jpe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7.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header" Target="header15.xml"/><Relationship Id="rId61" Type="http://schemas.openxmlformats.org/officeDocument/2006/relationships/image" Target="media/image28.png"/><Relationship Id="rId82" Type="http://schemas.openxmlformats.org/officeDocument/2006/relationships/image" Target="media/image46.png"/><Relationship Id="rId19" Type="http://schemas.openxmlformats.org/officeDocument/2006/relationships/hyperlink" Target="http://baike.baidu.com/view/1465302.htm" TargetMode="External"/><Relationship Id="rId14" Type="http://schemas.openxmlformats.org/officeDocument/2006/relationships/header" Target="header4.xml"/><Relationship Id="rId30" Type="http://schemas.openxmlformats.org/officeDocument/2006/relationships/image" Target="media/image6.png"/><Relationship Id="rId35" Type="http://schemas.openxmlformats.org/officeDocument/2006/relationships/image" Target="media/image10.png"/><Relationship Id="rId56" Type="http://schemas.openxmlformats.org/officeDocument/2006/relationships/oleObject" Target="embeddings/oleObject3.bin"/><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jpeg"/><Relationship Id="rId126"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image" Target="media/image23.wmf"/><Relationship Id="rId72" Type="http://schemas.openxmlformats.org/officeDocument/2006/relationships/image" Target="media/image37.jpe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20.png"/><Relationship Id="rId67" Type="http://schemas.openxmlformats.org/officeDocument/2006/relationships/header" Target="header11.xml"/><Relationship Id="rId116" Type="http://schemas.openxmlformats.org/officeDocument/2006/relationships/image" Target="media/image80.png"/><Relationship Id="rId20" Type="http://schemas.openxmlformats.org/officeDocument/2006/relationships/hyperlink" Target="http://apps.webofknowledge.com/OneClickSearch.do?product=UA&amp;search_mode=OneClickSearch&amp;excludeEventConfig=ExcludeIfFromFullRecPage&amp;SID=1BuxPpWBeUKnxbwTNHV&amp;field=AU&amp;value=Mobeen,+M.M." TargetMode="External"/><Relationship Id="rId41" Type="http://schemas.openxmlformats.org/officeDocument/2006/relationships/hyperlink" Target="http://www.tulrich.com/geekstuff/partitioning.html" TargetMode="External"/><Relationship Id="rId62" Type="http://schemas.openxmlformats.org/officeDocument/2006/relationships/image" Target="media/image29.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image" Target="media/image11.png"/><Relationship Id="rId57" Type="http://schemas.openxmlformats.org/officeDocument/2006/relationships/hyperlink" Target="https://developer.mozilla.org/zh-CN/docs/Web/API/PositionSensorVRDevice/getState" TargetMode="External"/><Relationship Id="rId106" Type="http://schemas.openxmlformats.org/officeDocument/2006/relationships/image" Target="media/image70.png"/><Relationship Id="rId127"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oleObject" Target="embeddings/oleObject1.bin"/><Relationship Id="rId73" Type="http://schemas.openxmlformats.org/officeDocument/2006/relationships/image" Target="media/image38.jpe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cesiumjs.org/data-and-assets/terrain/pamap-terrain.html" TargetMode="Externa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99</Pages>
  <Words>11374</Words>
  <Characters>64833</Characters>
  <Application>Microsoft Office Word</Application>
  <DocSecurity>0</DocSecurity>
  <Lines>540</Lines>
  <Paragraphs>152</Paragraphs>
  <ScaleCrop>false</ScaleCrop>
  <Company/>
  <LinksUpToDate>false</LinksUpToDate>
  <CharactersWithSpaces>76055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zry</cp:lastModifiedBy>
  <cp:revision>75</cp:revision>
  <dcterms:created xsi:type="dcterms:W3CDTF">2016-05-22T23:48:00Z</dcterms:created>
  <dcterms:modified xsi:type="dcterms:W3CDTF">2017-05-25T11:13:00Z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